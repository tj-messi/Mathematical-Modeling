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13.svg" ContentType="image/svg+xml"/>
  <Override PartName="/word/media/image15.svg" ContentType="image/svg+xml"/>
  <Override PartName="/word/media/image17.svg" ContentType="image/svg+xml"/>
  <Override PartName="/word/media/image20.svg" ContentType="image/svg+xml"/>
  <Override PartName="/word/media/image26.svg" ContentType="image/svg+xml"/>
  <Override PartName="/word/media/image29.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3"/>
        <w:tblpPr w:leftFromText="180" w:rightFromText="180" w:vertAnchor="text" w:horzAnchor="margin" w:tblpY="-920"/>
        <w:tblOverlap w:val="never"/>
        <w:tblW w:w="4998" w:type="pct"/>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Change w:id="36" w:author="沐" w:date="2025-01-27T22:29:00Z">
          <w:tblPr>
            <w:tblStyle w:val="23"/>
            <w:tblpPr w:leftFromText="180" w:rightFromText="180" w:vertAnchor="text" w:horzAnchor="margin" w:tblpY="-920"/>
            <w:tblOverlap w:val="never"/>
            <w:tblW w:w="9338" w:type="dxa"/>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
        </w:tblPrChange>
      </w:tblPr>
      <w:tblGrid>
        <w:gridCol w:w="3119"/>
        <w:gridCol w:w="3074"/>
        <w:gridCol w:w="3089"/>
        <w:tblGridChange w:id="37">
          <w:tblGrid>
            <w:gridCol w:w="3139"/>
            <w:gridCol w:w="3092"/>
            <w:gridCol w:w="3107"/>
          </w:tblGrid>
        </w:tblGridChange>
      </w:tblGrid>
      <w:tr w14:paraId="3EF2414E">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Change w:id="39" w:author="沐" w:date="2025-01-27T22:29:00Z">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
          </w:tblPrExChange>
        </w:tblPrEx>
        <w:trPr>
          <w:trHeight w:val="993" w:hRule="atLeast"/>
          <w:ins w:id="38" w:author="沐" w:date="2025-01-27T22:29:00Z"/>
          <w:trPrChange w:id="39" w:author="沐" w:date="2025-01-27T22:29:00Z">
            <w:trPr>
              <w:trHeight w:val="993" w:hRule="atLeast"/>
            </w:trPr>
          </w:trPrChange>
        </w:trPr>
        <w:tc>
          <w:tcPr>
            <w:tcW w:w="1680" w:type="pct"/>
            <w:shd w:val="clear" w:color="auto" w:fill="auto"/>
            <w:tcPrChange w:id="40" w:author="沐" w:date="2025-01-27T22:29:00Z">
              <w:tcPr>
                <w:tcW w:w="3139" w:type="dxa"/>
              </w:tcPr>
            </w:tcPrChange>
          </w:tcPr>
          <w:p w14:paraId="53C12D44">
            <w:pPr>
              <w:jc w:val="center"/>
              <w:rPr>
                <w:ins w:id="41" w:author="沐" w:date="2025-01-27T22:29:00Z"/>
                <w:rFonts w:cs="Times New Roman"/>
                <w14:ligatures w14:val="standardContextual"/>
              </w:rPr>
            </w:pPr>
            <w:ins w:id="42" w:author="沐" w:date="2025-01-27T22:29:00Z">
              <w:r>
                <w:rPr>
                  <w:rFonts w:ascii="Times New Roman" w:hAnsi="Times New Roman" w:eastAsia="宋体" w:cs="Times New Roman"/>
                  <w:b/>
                  <w:sz w:val="24"/>
                  <w:szCs w:val="24"/>
                  <w:lang w:bidi="ar"/>
                  <w14:ligatures w14:val="standardContextual"/>
                </w:rPr>
                <w:t>Problem Chosen</w:t>
              </w:r>
            </w:ins>
            <w:ins w:id="43" w:author="沐" w:date="2025-01-27T22:29:00Z">
              <w:r>
                <w:rPr>
                  <w:rFonts w:ascii="Times New Roman" w:hAnsi="Times New Roman" w:eastAsia="宋体" w:cs="Times New Roman"/>
                  <w:b/>
                  <w:sz w:val="24"/>
                  <w:szCs w:val="21"/>
                  <w:lang w:bidi="ar"/>
                  <w14:ligatures w14:val="standardContextual"/>
                </w:rPr>
                <w:br w:type="textWrapping"/>
              </w:r>
            </w:ins>
            <w:ins w:id="44" w:author="沐" w:date="2025-01-27T22:29:00Z">
              <w:r>
                <w:rPr>
                  <w:rFonts w:ascii="Times New Roman" w:hAnsi="Times New Roman" w:eastAsia="宋体" w:cs="Times New Roman"/>
                  <w:color w:val="FF0000"/>
                  <w:sz w:val="40"/>
                  <w:szCs w:val="40"/>
                  <w:highlight w:val="none"/>
                  <w:lang w:bidi="ar"/>
                  <w:rPrChange w:id="45" w:author="几" w:date="2025-01-27T22:30:00Z">
                    <w:rPr>
                      <w:rFonts w:ascii="Times New Roman" w:hAnsi="Times New Roman" w:eastAsia="宋体" w:cs="Times New Roman"/>
                      <w:sz w:val="40"/>
                      <w:szCs w:val="40"/>
                      <w:highlight w:val="yellow"/>
                      <w:lang w:bidi="ar"/>
                    </w:rPr>
                  </w:rPrChange>
                  <w14:ligatures w14:val="standardContextual"/>
                </w:rPr>
                <w:t>C</w:t>
              </w:r>
            </w:ins>
          </w:p>
        </w:tc>
        <w:tc>
          <w:tcPr>
            <w:tcW w:w="1655" w:type="pct"/>
            <w:shd w:val="clear" w:color="auto" w:fill="auto"/>
            <w:tcPrChange w:id="46" w:author="沐" w:date="2025-01-27T22:29:00Z">
              <w:tcPr>
                <w:tcW w:w="3092" w:type="dxa"/>
              </w:tcPr>
            </w:tcPrChange>
          </w:tcPr>
          <w:p w14:paraId="3C134426">
            <w:pPr>
              <w:jc w:val="center"/>
              <w:rPr>
                <w:ins w:id="47" w:author="沐" w:date="2025-01-27T22:29:00Z"/>
                <w:rFonts w:cs="Times New Roman"/>
                <w14:ligatures w14:val="standardContextual"/>
              </w:rPr>
            </w:pPr>
            <w:ins w:id="48" w:author="沐" w:date="2025-01-27T22:29:00Z">
              <w:r>
                <w:rPr>
                  <w:rFonts w:ascii="Times New Roman" w:hAnsi="Times New Roman" w:eastAsia="宋体" w:cs="Times New Roman"/>
                  <w:b/>
                  <w:bCs/>
                  <w:sz w:val="24"/>
                  <w:szCs w:val="24"/>
                  <w:lang w:bidi="ar"/>
                  <w14:ligatures w14:val="standardContextual"/>
                </w:rPr>
                <w:t>202</w:t>
              </w:r>
            </w:ins>
            <w:ins w:id="49" w:author="沐" w:date="2025-01-28T00:47:00Z">
              <w:r>
                <w:rPr>
                  <w:rFonts w:hint="eastAsia" w:ascii="Times New Roman" w:hAnsi="Times New Roman" w:eastAsia="宋体" w:cs="Times New Roman"/>
                  <w:b/>
                  <w:bCs/>
                  <w:sz w:val="24"/>
                  <w:szCs w:val="24"/>
                  <w:lang w:eastAsia="zh" w:bidi="ar"/>
                  <w14:ligatures w14:val="standardContextual"/>
                </w:rPr>
                <w:t>5</w:t>
              </w:r>
            </w:ins>
            <w:ins w:id="50" w:author="沐" w:date="2025-01-27T22:29:00Z">
              <w:r>
                <w:rPr>
                  <w:rFonts w:ascii="Times New Roman" w:hAnsi="Times New Roman" w:eastAsia="宋体" w:cs="Times New Roman"/>
                  <w:b/>
                  <w:bCs/>
                  <w:sz w:val="24"/>
                  <w:szCs w:val="24"/>
                  <w:lang w:bidi="ar"/>
                  <w14:ligatures w14:val="standardContextual"/>
                </w:rPr>
                <w:br w:type="textWrapping"/>
              </w:r>
            </w:ins>
            <w:ins w:id="51" w:author="沐" w:date="2025-01-27T22:29:00Z">
              <w:r>
                <w:rPr>
                  <w:rFonts w:ascii="Times New Roman" w:hAnsi="Times New Roman" w:eastAsia="宋体" w:cs="Times New Roman"/>
                  <w:b/>
                  <w:bCs/>
                  <w:sz w:val="24"/>
                  <w:szCs w:val="24"/>
                  <w:lang w:bidi="ar"/>
                  <w14:ligatures w14:val="standardContextual"/>
                </w:rPr>
                <w:t>MCM/ICM</w:t>
              </w:r>
            </w:ins>
            <w:ins w:id="52" w:author="沐" w:date="2025-01-27T22:29:00Z">
              <w:r>
                <w:rPr>
                  <w:rFonts w:ascii="Times New Roman" w:hAnsi="Times New Roman" w:eastAsia="宋体" w:cs="Times New Roman"/>
                  <w:b/>
                  <w:bCs/>
                  <w:sz w:val="24"/>
                  <w:szCs w:val="24"/>
                  <w:lang w:bidi="ar"/>
                  <w14:ligatures w14:val="standardContextual"/>
                </w:rPr>
                <w:br w:type="textWrapping"/>
              </w:r>
            </w:ins>
            <w:ins w:id="53" w:author="沐" w:date="2025-01-27T22:29:00Z">
              <w:r>
                <w:rPr>
                  <w:rFonts w:ascii="Times New Roman" w:hAnsi="Times New Roman" w:eastAsia="宋体" w:cs="Times New Roman"/>
                  <w:b/>
                  <w:bCs/>
                  <w:sz w:val="24"/>
                  <w:szCs w:val="24"/>
                  <w:lang w:bidi="ar"/>
                  <w14:ligatures w14:val="standardContextual"/>
                </w:rPr>
                <w:t>Summary Sheet</w:t>
              </w:r>
            </w:ins>
          </w:p>
        </w:tc>
        <w:tc>
          <w:tcPr>
            <w:tcW w:w="1663" w:type="pct"/>
            <w:shd w:val="clear" w:color="auto" w:fill="auto"/>
            <w:tcPrChange w:id="54" w:author="沐" w:date="2025-01-27T22:29:00Z">
              <w:tcPr>
                <w:tcW w:w="3107" w:type="dxa"/>
              </w:tcPr>
            </w:tcPrChange>
          </w:tcPr>
          <w:p w14:paraId="3FD2D022">
            <w:pPr>
              <w:jc w:val="center"/>
              <w:rPr>
                <w:ins w:id="55" w:author="沐" w:date="2025-01-27T22:29:00Z"/>
                <w:rFonts w:eastAsia="宋体" w:cs="Times New Roman"/>
                <w:lang w:eastAsia="zh"/>
                <w14:ligatures w14:val="standardContextual"/>
              </w:rPr>
            </w:pPr>
            <w:ins w:id="56" w:author="沐" w:date="2025-01-27T22:29:00Z">
              <w:r>
                <w:rPr>
                  <w:rFonts w:ascii="Times New Roman" w:hAnsi="Times New Roman" w:eastAsia="宋体" w:cs="Times New Roman"/>
                  <w:b/>
                  <w:sz w:val="24"/>
                  <w:szCs w:val="24"/>
                  <w:lang w:bidi="ar"/>
                  <w14:ligatures w14:val="standardContextual"/>
                </w:rPr>
                <w:t>Team Control Number</w:t>
              </w:r>
            </w:ins>
            <w:ins w:id="57" w:author="沐" w:date="2025-01-27T22:29:00Z">
              <w:r>
                <w:rPr>
                  <w:rFonts w:ascii="Times New Roman" w:hAnsi="Times New Roman" w:eastAsia="宋体" w:cs="Times New Roman"/>
                  <w:b/>
                  <w:sz w:val="24"/>
                  <w:szCs w:val="21"/>
                  <w:lang w:bidi="ar"/>
                  <w14:ligatures w14:val="standardContextual"/>
                </w:rPr>
                <w:br w:type="textWrapping"/>
              </w:r>
            </w:ins>
            <w:ins w:id="58" w:author="沐" w:date="2025-01-27T22:29:00Z">
              <w:del w:id="59" w:author="几" w:date="2025-01-27T22:30:00Z">
                <w:r>
                  <w:rPr>
                    <w:rFonts w:ascii="Times New Roman" w:hAnsi="Times New Roman" w:eastAsia="宋体" w:cs="Times New Roman"/>
                    <w:color w:val="FF0000"/>
                    <w:sz w:val="40"/>
                    <w:szCs w:val="40"/>
                    <w:highlight w:val="none"/>
                    <w:lang w:bidi="ar"/>
                    <w:rPrChange w:id="60" w:author="几" w:date="2025-01-27T22:30:00Z">
                      <w:rPr>
                        <w:rFonts w:ascii="Times New Roman" w:hAnsi="Times New Roman" w:eastAsia="宋体" w:cs="Times New Roman"/>
                        <w:sz w:val="40"/>
                        <w:szCs w:val="40"/>
                        <w:highlight w:val="yellow"/>
                        <w:lang w:bidi="ar"/>
                      </w:rPr>
                    </w:rPrChange>
                    <w14:ligatures w14:val="standardContextual"/>
                  </w:rPr>
                  <w:delText>111111</w:delText>
                </w:r>
              </w:del>
            </w:ins>
            <w:ins w:id="61" w:author="沐" w:date="2025-01-27T22:29:00Z">
              <w:del w:id="62" w:author="几" w:date="2025-01-27T22:31:00Z">
                <w:r>
                  <w:rPr>
                    <w:rFonts w:ascii="Times New Roman" w:hAnsi="Times New Roman" w:eastAsia="宋体" w:cs="Times New Roman"/>
                    <w:color w:val="FF0000"/>
                    <w:sz w:val="40"/>
                    <w:szCs w:val="40"/>
                    <w:highlight w:val="none"/>
                    <w:lang w:bidi="ar"/>
                    <w:rPrChange w:id="63" w:author="几" w:date="2025-01-27T22:30:00Z">
                      <w:rPr>
                        <w:rFonts w:ascii="Times New Roman" w:hAnsi="Times New Roman" w:eastAsia="宋体" w:cs="Times New Roman"/>
                        <w:sz w:val="40"/>
                        <w:szCs w:val="40"/>
                        <w:highlight w:val="yellow"/>
                        <w:lang w:bidi="ar"/>
                      </w:rPr>
                    </w:rPrChange>
                    <w14:ligatures w14:val="standardContextual"/>
                  </w:rPr>
                  <w:delText>1</w:delText>
                </w:r>
              </w:del>
            </w:ins>
            <w:ins w:id="64" w:author="几" w:date="2025-01-27T22:30:00Z">
              <w:r>
                <w:rPr>
                  <w:rFonts w:hint="eastAsia" w:ascii="Times New Roman" w:hAnsi="Times New Roman" w:eastAsia="宋体" w:cs="Times New Roman"/>
                  <w:color w:val="FF0000"/>
                  <w:sz w:val="40"/>
                  <w:szCs w:val="40"/>
                  <w:lang w:eastAsia="zh" w:bidi="ar"/>
                  <w14:ligatures w14:val="standardContextual"/>
                </w:rPr>
                <w:t>2512</w:t>
              </w:r>
            </w:ins>
            <w:ins w:id="65" w:author="几" w:date="2025-01-27T22:31:00Z">
              <w:r>
                <w:rPr>
                  <w:rFonts w:hint="eastAsia" w:ascii="Times New Roman" w:hAnsi="Times New Roman" w:eastAsia="宋体" w:cs="Times New Roman"/>
                  <w:color w:val="FF0000"/>
                  <w:sz w:val="40"/>
                  <w:szCs w:val="40"/>
                  <w:lang w:eastAsia="zh" w:bidi="ar"/>
                  <w14:ligatures w14:val="standardContextual"/>
                </w:rPr>
                <w:t>703</w:t>
              </w:r>
            </w:ins>
          </w:p>
        </w:tc>
      </w:tr>
    </w:tbl>
    <w:p w14:paraId="1E4564E9">
      <w:pPr>
        <w:widowControl/>
        <w:jc w:val="center"/>
        <w:rPr>
          <w:ins w:id="66" w:author="沐" w:date="2025-01-27T22:29:00Z"/>
          <w:color w:val="000000"/>
        </w:rPr>
      </w:pPr>
      <w:ins w:id="67" w:author="沐" w:date="2025-01-27T22:29:00Z">
        <w:r>
          <w:rPr>
            <w:sz w:val="24"/>
            <w:szCs w:val="24"/>
          </w:rPr>
          <w:pict>
            <v:rect id="_x0000_i1025" o:spt="1" style="height:1.5pt;width:432pt;" fillcolor="#000000" filled="t" stroked="f" coordsize="21600,21600" o:hr="t" o:hrstd="t" o:hrnoshade="t" o:hralign="center">
              <v:path/>
              <v:fill on="t" focussize="0,0"/>
              <v:stroke on="f"/>
              <v:imagedata o:title=""/>
              <o:lock v:ext="edit"/>
              <w10:wrap type="none"/>
              <w10:anchorlock/>
            </v:rect>
          </w:pict>
        </w:r>
      </w:ins>
    </w:p>
    <w:p w14:paraId="36ED7143">
      <w:pPr>
        <w:jc w:val="center"/>
        <w:rPr>
          <w:ins w:id="69" w:author="沐" w:date="2025-01-27T22:29:00Z"/>
          <w:del w:id="70" w:author="几" w:date="2025-01-27T22:29:00Z"/>
          <w:b/>
          <w:bCs/>
          <w:sz w:val="32"/>
          <w:szCs w:val="28"/>
        </w:rPr>
      </w:pPr>
      <w:ins w:id="71" w:author="沐" w:date="2025-01-27T22:29:00Z">
        <w:del w:id="72" w:author="几" w:date="2025-01-27T22:29:00Z">
          <w:r>
            <w:rPr>
              <w:rFonts w:ascii="Times New Roman" w:hAnsi="Times New Roman" w:eastAsia="宋体" w:cs="Times New Roman"/>
              <w:b/>
              <w:bCs/>
              <w:sz w:val="32"/>
              <w:szCs w:val="28"/>
              <w:highlight w:val="yellow"/>
              <w:lang w:bidi="ar"/>
            </w:rPr>
            <w:delText>Your Paper's Title</w:delText>
          </w:r>
        </w:del>
      </w:ins>
    </w:p>
    <w:p w14:paraId="7B316FB6">
      <w:pPr>
        <w:adjustRightInd w:val="0"/>
        <w:snapToGrid w:val="0"/>
        <w:spacing w:after="97" w:afterLines="30"/>
        <w:ind w:firstLine="0"/>
        <w:jc w:val="center"/>
        <w:rPr>
          <w:ins w:id="74" w:author="沐" w:date="2025-01-27T22:29:00Z"/>
          <w:del w:id="75" w:author="几" w:date="2025-01-27T22:29:00Z"/>
          <w:rFonts w:ascii="Times New Roman" w:hAnsi="Times New Roman" w:eastAsia="Times New Roman" w:cs="Times New Roman"/>
          <w:b/>
          <w:bCs/>
          <w:sz w:val="32"/>
          <w:szCs w:val="28"/>
          <w14:ligatures w14:val="standardContextual"/>
        </w:rPr>
        <w:pPrChange w:id="73" w:author="沐" w:date="2025-01-27T22:29:00Z">
          <w:pPr>
            <w:adjustRightInd w:val="0"/>
            <w:snapToGrid w:val="0"/>
            <w:spacing w:after="97" w:afterLines="30"/>
            <w:ind w:firstLine="420"/>
            <w:jc w:val="center"/>
          </w:pPr>
        </w:pPrChange>
      </w:pPr>
    </w:p>
    <w:p w14:paraId="1C26993B">
      <w:pPr>
        <w:adjustRightInd w:val="0"/>
        <w:snapToGrid w:val="0"/>
        <w:spacing w:after="97" w:afterLines="30"/>
        <w:ind w:firstLine="420"/>
        <w:jc w:val="center"/>
        <w:rPr>
          <w:rFonts w:hint="eastAsia" w:ascii="Times New Roman" w:hAnsi="Times New Roman" w:eastAsia="Times New Roman" w:cs="Times New Roman"/>
          <w:b/>
          <w:bCs/>
          <w:sz w:val="32"/>
          <w:szCs w:val="28"/>
          <w14:ligatures w14:val="standardContextual"/>
        </w:rPr>
      </w:pPr>
      <w:r>
        <w:rPr>
          <w:rFonts w:hint="eastAsia" w:ascii="Times New Roman" w:hAnsi="Times New Roman" w:eastAsia="Times New Roman" w:cs="Times New Roman"/>
          <w:b/>
          <w:bCs/>
          <w:sz w:val="32"/>
          <w:szCs w:val="28"/>
          <w14:ligatures w14:val="standardContextual"/>
        </w:rPr>
        <w:t xml:space="preserve">Medals in the Making: Unveiling Olympic Predictions </w:t>
      </w:r>
    </w:p>
    <w:p w14:paraId="20501944">
      <w:pPr>
        <w:adjustRightInd w:val="0"/>
        <w:snapToGrid w:val="0"/>
        <w:spacing w:after="97" w:afterLines="30"/>
        <w:ind w:firstLine="420"/>
        <w:jc w:val="center"/>
        <w:rPr>
          <w:ins w:id="76" w:author="几" w:date="2025-01-27T23:52:00Z"/>
          <w:rFonts w:ascii="Times New Roman" w:hAnsi="Times New Roman" w:eastAsia="Times New Roman" w:cs="Times New Roman"/>
          <w:b/>
          <w:bCs/>
          <w:sz w:val="32"/>
          <w:szCs w:val="28"/>
          <w14:ligatures w14:val="standardContextual"/>
        </w:rPr>
      </w:pPr>
      <w:r>
        <w:rPr>
          <w:rFonts w:hint="eastAsia" w:ascii="Times New Roman" w:hAnsi="Times New Roman" w:eastAsia="Times New Roman" w:cs="Times New Roman"/>
          <w:b/>
          <w:bCs/>
          <w:sz w:val="32"/>
          <w:szCs w:val="28"/>
          <w14:ligatures w14:val="standardContextual"/>
        </w:rPr>
        <w:t>Through Data</w:t>
      </w:r>
    </w:p>
    <w:p w14:paraId="7EC6ED81">
      <w:pPr>
        <w:adjustRightInd w:val="0"/>
        <w:snapToGrid w:val="0"/>
        <w:spacing w:after="97" w:afterLines="30"/>
        <w:ind w:firstLine="420"/>
        <w:jc w:val="center"/>
        <w:rPr>
          <w:rFonts w:ascii="Times New Roman" w:hAnsi="Times New Roman" w:eastAsia="Times New Roman" w:cs="Times New Roman"/>
          <w:b/>
          <w:bCs/>
          <w:sz w:val="24"/>
          <w:szCs w:val="22"/>
          <w:lang w:eastAsia="zh"/>
          <w:rPrChange w:id="77"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pPr>
      <w:ins w:id="78" w:author="几" w:date="2025-01-27T23:52:00Z">
        <w:r>
          <w:rPr>
            <w:rFonts w:ascii="Times New Roman" w:hAnsi="Times New Roman" w:eastAsia="Times New Roman" w:cs="Times New Roman"/>
            <w:b/>
            <w:bCs/>
            <w:sz w:val="24"/>
            <w:szCs w:val="22"/>
            <w:lang w:eastAsia="zh"/>
            <w:rPrChange w:id="79"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t>Summary</w:t>
        </w:r>
      </w:ins>
    </w:p>
    <w:p w14:paraId="630D289C">
      <w:pPr>
        <w:pStyle w:val="20"/>
        <w:shd w:val="clear" w:color="auto" w:fill="FFFFFF"/>
        <w:spacing w:before="160" w:beforeAutospacing="0" w:after="0" w:afterAutospacing="0"/>
        <w:ind w:firstLine="0"/>
        <w:textAlignment w:val="baseline"/>
        <w:rPr>
          <w:del w:id="81" w:author="几" w:date="2025-01-27T15:06:00Z"/>
          <w:rFonts w:ascii="Times New Roman" w:hAnsi="Times New Roman" w:eastAsia="等线" w:cs="Times New Roman"/>
          <w:kern w:val="2"/>
          <w:szCs w:val="22"/>
          <w:lang w:bidi="ar"/>
          <w:rPrChange w:id="82" w:author="asus" w:date="2025-01-28T02:18:00Z">
            <w:rPr>
              <w:del w:id="83" w:author="几" w:date="2025-01-27T15:06:00Z"/>
              <w:rFonts w:ascii="Times New Roman" w:hAnsi="Times New Roman" w:eastAsia="Times New Roman" w:cs="Times New Roman"/>
              <w:kern w:val="2"/>
              <w:szCs w:val="22"/>
              <w14:ligatures w14:val="standardContextual"/>
            </w:rPr>
          </w:rPrChange>
          <w14:ligatures w14:val="standardContextual"/>
        </w:rPr>
        <w:pPrChange w:id="80" w:author="几" w:date="2025-01-27T16:20:00Z">
          <w:pPr>
            <w:pStyle w:val="20"/>
            <w:shd w:val="clear" w:color="auto" w:fill="FFFFFF"/>
            <w:spacing w:before="269" w:beforeAutospacing="0" w:after="269" w:afterAutospacing="0"/>
            <w:ind w:firstLine="420"/>
            <w:textAlignment w:val="baseline"/>
          </w:pPr>
        </w:pPrChange>
      </w:pPr>
      <w:bookmarkStart w:id="0" w:name="_Toc188879460"/>
      <w:bookmarkStart w:id="1" w:name="_Toc188796672"/>
      <w:bookmarkStart w:id="2" w:name="_Toc188732004"/>
      <w:bookmarkStart w:id="3" w:name="_Toc188797263"/>
      <w:bookmarkStart w:id="4" w:name="_Toc188798766"/>
      <w:bookmarkStart w:id="5" w:name="_Toc188728729"/>
      <w:r>
        <w:rPr>
          <w:rFonts w:ascii="Times New Roman" w:hAnsi="Times New Roman" w:eastAsia="等线" w:cs="Times New Roman"/>
          <w:kern w:val="2"/>
          <w:szCs w:val="22"/>
          <w:lang w:bidi="ar"/>
          <w:rPrChange w:id="84" w:author="asus" w:date="2025-01-28T02:18:00Z">
            <w:rPr>
              <w:rFonts w:ascii="Times New Roman" w:hAnsi="Times New Roman" w:eastAsia="Times New Roman" w:cs="Times New Roman"/>
              <w:kern w:val="2"/>
              <w:szCs w:val="22"/>
              <w14:ligatures w14:val="standardContextual"/>
            </w:rPr>
          </w:rPrChange>
          <w14:ligatures w14:val="standardContextual"/>
        </w:rPr>
        <w:t xml:space="preserve">The prediction of the Olympic medal table holds significant implications for strategic planning in sports development, resource allocation, and the evaluation of event influence. This study, centered on the 2028 Summer Olympics in Los Angeles, constructed two medal prediction models, namely the information entropy weighted model and the TOPSIS method, and </w:t>
      </w:r>
      <w:ins w:id="85" w:author="沐" w:date="2025-01-27T22:38:00Z">
        <w:r>
          <w:rPr>
            <w:rFonts w:hint="eastAsia" w:ascii="Times New Roman" w:hAnsi="Times New Roman" w:eastAsia="等线" w:cs="Times New Roman"/>
            <w:kern w:val="2"/>
            <w:szCs w:val="22"/>
            <w:lang w:eastAsia="zh-CN" w:bidi="ar"/>
            <w:rPrChange w:id="86"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build an</w:t>
        </w:r>
      </w:ins>
      <w:ins w:id="87" w:author="沐" w:date="2025-01-27T22:36:00Z">
        <w:r>
          <w:rPr>
            <w:rFonts w:hint="eastAsia" w:ascii="Times New Roman" w:hAnsi="Times New Roman" w:eastAsia="等线" w:cs="Times New Roman"/>
            <w:kern w:val="2"/>
            <w:szCs w:val="22"/>
            <w:lang w:eastAsia="zh-CN" w:bidi="ar"/>
            <w:rPrChange w:id="88"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 </w:t>
        </w:r>
      </w:ins>
      <w:ins w:id="89" w:author="沐" w:date="2025-01-27T22:37:00Z">
        <w:r>
          <w:rPr>
            <w:rFonts w:hint="eastAsia" w:ascii="Times New Roman" w:hAnsi="Times New Roman" w:eastAsia="等线" w:cs="Times New Roman"/>
            <w:kern w:val="2"/>
            <w:szCs w:val="22"/>
            <w:lang w:eastAsia="zh-CN" w:bidi="ar"/>
            <w:rPrChange w:id="90"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Influence Quantification Model to </w:t>
        </w:r>
      </w:ins>
      <w:r>
        <w:rPr>
          <w:rFonts w:ascii="Times New Roman" w:hAnsi="Times New Roman" w:eastAsia="等线" w:cs="Times New Roman"/>
          <w:kern w:val="2"/>
          <w:szCs w:val="22"/>
          <w:lang w:bidi="ar"/>
          <w:rPrChange w:id="91" w:author="asus" w:date="2025-01-28T02:18:00Z">
            <w:rPr>
              <w:rFonts w:ascii="Times New Roman" w:hAnsi="Times New Roman" w:eastAsia="Times New Roman" w:cs="Times New Roman"/>
              <w:kern w:val="2"/>
              <w:szCs w:val="22"/>
              <w14:ligatures w14:val="standardContextual"/>
            </w:rPr>
          </w:rPrChange>
          <w14:ligatures w14:val="standardContextual"/>
        </w:rPr>
        <w:t>analyzed the "star coach" effect.</w:t>
      </w:r>
    </w:p>
    <w:p w14:paraId="69EDEDA3">
      <w:pPr>
        <w:pStyle w:val="20"/>
        <w:shd w:val="clear" w:color="auto" w:fill="FFFFFF"/>
        <w:spacing w:before="160" w:beforeAutospacing="0" w:after="160" w:afterAutospacing="0"/>
        <w:ind w:firstLine="420"/>
        <w:textAlignment w:val="baseline"/>
        <w:rPr>
          <w:ins w:id="93" w:author="沐" w:date="2025-01-27T15:02:00Z"/>
          <w:rFonts w:ascii="Times New Roman" w:hAnsi="Times New Roman" w:eastAsia="等线" w:cs="Times New Roman"/>
          <w:kern w:val="2"/>
          <w:szCs w:val="22"/>
          <w:lang w:eastAsia="zh-CN" w:bidi="ar"/>
          <w:rPrChange w:id="94" w:author="asus" w:date="2025-01-28T02:18:00Z">
            <w:rPr>
              <w:ins w:id="95" w:author="沐" w:date="2025-01-27T15:02:00Z"/>
              <w:rFonts w:ascii="Times New Roman" w:hAnsi="Times New Roman" w:eastAsia="Times New Roman" w:cs="Times New Roman"/>
              <w:kern w:val="2"/>
              <w:szCs w:val="22"/>
              <w:lang w:eastAsia="zh"/>
              <w14:ligatures w14:val="standardContextual"/>
            </w:rPr>
          </w:rPrChange>
          <w14:ligatures w14:val="standardContextual"/>
        </w:rPr>
        <w:pPrChange w:id="92" w:author="几" w:date="2025-01-27T16:20:00Z">
          <w:pPr>
            <w:pStyle w:val="20"/>
            <w:shd w:val="clear" w:color="auto" w:fill="FFFFFF"/>
            <w:spacing w:before="269" w:beforeAutospacing="0" w:after="269" w:afterAutospacing="0"/>
            <w:ind w:firstLine="420"/>
            <w:textAlignment w:val="baseline"/>
          </w:pPr>
        </w:pPrChange>
      </w:pPr>
      <w:del w:id="96" w:author="几" w:date="2025-01-27T15:06:00Z">
        <w:r>
          <w:rPr>
            <w:rFonts w:ascii="Times New Roman" w:hAnsi="Times New Roman" w:eastAsia="等线" w:cs="Times New Roman"/>
            <w:kern w:val="2"/>
            <w:szCs w:val="22"/>
            <w:lang w:bidi="ar"/>
            <w:rPrChange w:id="97" w:author="asus" w:date="2025-01-28T02:18:00Z">
              <w:rPr>
                <w:rFonts w:ascii="Times New Roman" w:hAnsi="Times New Roman" w:eastAsia="Times New Roman" w:cs="Times New Roman"/>
                <w:kern w:val="2"/>
                <w:szCs w:val="22"/>
                <w14:ligatures w14:val="standardContextual"/>
              </w:rPr>
            </w:rPrChange>
            <w14:ligatures w14:val="standardContextual"/>
          </w:rPr>
          <w:delText>The research comprehensively employed the information entropy weighted method and the TOPSIS approach. The information entropy weighted model innovatively combined the ID3 algorithm with the entropy weight method, using the athlete's state value and standard project value as independent variables to predict the medal table. Despite having an inaccuracy rate of 0.19, it still presented considerable reference value. Compared with the LSTM model, this model offered a more precise simulation of athlete conditions and more accurate predictions. The TOPSIS method utilized the number of participants in 2024 and the number of participations since 2000 as independent variables to predict countries winning medals for the first time by calculating the relative closeness. Meanwhile, paired sample t-tests and momentum indicators were utilized to analyze the "star coach" effect.</w:delText>
        </w:r>
      </w:del>
      <w:ins w:id="98" w:author="沐" w:date="2025-01-27T15:00:00Z">
        <w:r>
          <w:rPr>
            <w:rFonts w:ascii="Times New Roman" w:hAnsi="Times New Roman" w:eastAsia="等线" w:cs="Times New Roman"/>
            <w:kern w:val="2"/>
            <w:szCs w:val="22"/>
            <w:lang w:eastAsia="zh-CN" w:bidi="ar"/>
            <w:rPrChange w:id="99" w:author="asus" w:date="2025-01-28T02:18:00Z">
              <w:rPr>
                <w:rFonts w:ascii="Times New Roman" w:hAnsi="Times New Roman" w:eastAsia="Times New Roman" w:cs="Times New Roman"/>
                <w:kern w:val="2"/>
                <w:szCs w:val="22"/>
                <w:lang w:eastAsia="zh"/>
                <w14:ligatures w14:val="standardContextual"/>
              </w:rPr>
            </w:rPrChange>
            <w14:ligatures w14:val="standardContextual"/>
          </w:rPr>
          <w:t xml:space="preserve"> </w:t>
        </w:r>
      </w:ins>
    </w:p>
    <w:p w14:paraId="76729684">
      <w:pPr>
        <w:adjustRightInd w:val="0"/>
        <w:snapToGrid w:val="0"/>
        <w:spacing w:before="160" w:after="97" w:afterLines="30"/>
        <w:ind w:firstLine="480" w:firstLineChars="200"/>
        <w:rPr>
          <w:ins w:id="100" w:author="沐" w:date="2025-01-28T01:06:00Z"/>
          <w:rFonts w:ascii="Times New Roman" w:hAnsi="Times New Roman" w:eastAsia="等线" w:cs="Times New Roman"/>
          <w:sz w:val="24"/>
          <w:lang w:bidi="ar"/>
        </w:rPr>
      </w:pPr>
      <w:ins w:id="101" w:author="沐" w:date="2025-01-28T01:06:00Z">
        <w:r>
          <w:rPr>
            <w:rFonts w:ascii="Times New Roman" w:hAnsi="Times New Roman" w:eastAsia="等线" w:cs="Times New Roman"/>
            <w:sz w:val="24"/>
            <w:lang w:bidi="ar"/>
          </w:rPr>
          <w:t xml:space="preserve">For Problem 1, we propose an interpretable influencing factor analysis model based on the theory of weight entropy: the </w:t>
        </w:r>
      </w:ins>
      <w:ins w:id="102" w:author="沐" w:date="2025-01-28T01:06:00Z">
        <w:r>
          <w:rPr>
            <w:rFonts w:ascii="Times New Roman" w:hAnsi="Times New Roman" w:eastAsia="等线" w:cs="Times New Roman"/>
            <w:b/>
            <w:bCs/>
            <w:sz w:val="24"/>
            <w:lang w:bidi="ar"/>
            <w:rPrChange w:id="103" w:author="沐" w:date="2025-01-28T01:06:00Z">
              <w:rPr>
                <w:rFonts w:ascii="Times New Roman" w:hAnsi="Times New Roman" w:eastAsia="等线" w:cs="Times New Roman"/>
                <w:sz w:val="24"/>
                <w:lang w:bidi="ar"/>
              </w:rPr>
            </w:rPrChange>
          </w:rPr>
          <w:t>Information Entropy Weighting Model (IEWM)</w:t>
        </w:r>
      </w:ins>
      <w:ins w:id="104" w:author="沐" w:date="2025-01-28T01:06:00Z">
        <w:r>
          <w:rPr>
            <w:rFonts w:ascii="Times New Roman" w:hAnsi="Times New Roman" w:eastAsia="等线" w:cs="Times New Roman"/>
            <w:sz w:val="24"/>
            <w:lang w:bidi="ar"/>
          </w:rPr>
          <w:t xml:space="preserve">. In IEWM, the athlete's status value and the standard project value are set as the core independent variables. We further propose a novel method that integrates ID3 algorithm and entropy weight method to estimate the weight of the above influencing factors. </w:t>
        </w:r>
      </w:ins>
      <w:ins w:id="105" w:author="沐" w:date="2025-01-28T01:06:00Z">
        <w:r>
          <w:rPr>
            <w:rFonts w:ascii="Times New Roman" w:hAnsi="Times New Roman" w:eastAsia="等线" w:cs="Times New Roman"/>
            <w:b/>
            <w:bCs/>
            <w:sz w:val="24"/>
            <w:lang w:bidi="ar"/>
            <w:rPrChange w:id="106" w:author="沐" w:date="2025-01-28T01:07:00Z">
              <w:rPr>
                <w:rFonts w:ascii="Times New Roman" w:hAnsi="Times New Roman" w:eastAsia="等线" w:cs="Times New Roman"/>
                <w:sz w:val="24"/>
                <w:lang w:bidi="ar"/>
              </w:rPr>
            </w:rPrChange>
          </w:rPr>
          <w:t>Compared to the deep learning model Long Short-Term Memory (LSTM)</w:t>
        </w:r>
      </w:ins>
      <w:ins w:id="107" w:author="沐" w:date="2025-01-28T01:06:00Z">
        <w:r>
          <w:rPr>
            <w:rFonts w:ascii="Times New Roman" w:hAnsi="Times New Roman" w:eastAsia="等线" w:cs="Times New Roman"/>
            <w:sz w:val="24"/>
            <w:lang w:bidi="ar"/>
          </w:rPr>
          <w:t>, which is just trained</w:t>
        </w:r>
      </w:ins>
      <w:ins w:id="108" w:author="沐" w:date="2025-01-28T01:10:00Z">
        <w:r>
          <w:rPr>
            <w:rFonts w:hint="eastAsia" w:ascii="Times New Roman" w:hAnsi="Times New Roman" w:eastAsia="等线" w:cs="Times New Roman"/>
            <w:sz w:val="24"/>
            <w:lang w:eastAsia="zh" w:bidi="ar"/>
          </w:rPr>
          <w:t xml:space="preserve"> </w:t>
        </w:r>
      </w:ins>
      <w:ins w:id="109" w:author="沐" w:date="2025-01-28T01:06:00Z">
        <w:r>
          <w:rPr>
            <w:rFonts w:ascii="Times New Roman" w:hAnsi="Times New Roman" w:eastAsia="等线" w:cs="Times New Roman"/>
            <w:sz w:val="24"/>
            <w:lang w:bidi="ar"/>
          </w:rPr>
          <w:t xml:space="preserve">on historical data, our proposed model performs </w:t>
        </w:r>
      </w:ins>
      <w:ins w:id="110" w:author="沐" w:date="2025-01-28T01:06:00Z">
        <w:r>
          <w:rPr>
            <w:rFonts w:ascii="Times New Roman" w:hAnsi="Times New Roman" w:eastAsia="等线" w:cs="Times New Roman"/>
            <w:b/>
            <w:bCs/>
            <w:sz w:val="24"/>
            <w:lang w:bidi="ar"/>
            <w:rPrChange w:id="111" w:author="沐" w:date="2025-01-28T01:07:00Z">
              <w:rPr>
                <w:rFonts w:ascii="Times New Roman" w:hAnsi="Times New Roman" w:eastAsia="等线" w:cs="Times New Roman"/>
                <w:sz w:val="24"/>
                <w:lang w:bidi="ar"/>
              </w:rPr>
            </w:rPrChange>
          </w:rPr>
          <w:t>closer to real data results</w:t>
        </w:r>
      </w:ins>
      <w:ins w:id="112" w:author="沐" w:date="2025-01-28T01:06:00Z">
        <w:r>
          <w:rPr>
            <w:rFonts w:ascii="Times New Roman" w:hAnsi="Times New Roman" w:eastAsia="等线" w:cs="Times New Roman"/>
            <w:sz w:val="24"/>
            <w:lang w:bidi="ar"/>
          </w:rPr>
          <w:t xml:space="preserve"> and</w:t>
        </w:r>
      </w:ins>
      <w:ins w:id="113" w:author="沐" w:date="2025-01-28T01:10:00Z">
        <w:r>
          <w:rPr>
            <w:rFonts w:hint="eastAsia" w:ascii="Times New Roman" w:hAnsi="Times New Roman" w:eastAsia="等线" w:cs="Times New Roman"/>
            <w:sz w:val="24"/>
            <w:lang w:eastAsia="zh" w:bidi="ar"/>
          </w:rPr>
          <w:t xml:space="preserve"> </w:t>
        </w:r>
      </w:ins>
      <w:ins w:id="114" w:author="沐" w:date="2025-01-28T01:06:00Z">
        <w:r>
          <w:rPr>
            <w:rFonts w:ascii="Times New Roman" w:hAnsi="Times New Roman" w:eastAsia="等线" w:cs="Times New Roman"/>
            <w:sz w:val="24"/>
            <w:lang w:bidi="ar"/>
          </w:rPr>
          <w:t xml:space="preserve">has </w:t>
        </w:r>
      </w:ins>
      <w:ins w:id="115" w:author="沐" w:date="2025-01-28T01:06:00Z">
        <w:r>
          <w:rPr>
            <w:rFonts w:ascii="Times New Roman" w:hAnsi="Times New Roman" w:eastAsia="等线" w:cs="Times New Roman"/>
            <w:b/>
            <w:bCs/>
            <w:sz w:val="24"/>
            <w:lang w:bidi="ar"/>
            <w:rPrChange w:id="116" w:author="沐" w:date="2025-01-28T01:07:00Z">
              <w:rPr>
                <w:rFonts w:ascii="Times New Roman" w:hAnsi="Times New Roman" w:eastAsia="等线" w:cs="Times New Roman"/>
                <w:sz w:val="24"/>
                <w:lang w:bidi="ar"/>
              </w:rPr>
            </w:rPrChange>
          </w:rPr>
          <w:t>better interpretability</w:t>
        </w:r>
      </w:ins>
      <w:ins w:id="117" w:author="沐" w:date="2025-01-28T01:06:00Z">
        <w:r>
          <w:rPr>
            <w:rFonts w:ascii="Times New Roman" w:hAnsi="Times New Roman" w:eastAsia="等线" w:cs="Times New Roman"/>
            <w:sz w:val="24"/>
            <w:lang w:bidi="ar"/>
          </w:rPr>
          <w:t xml:space="preserve">. The model predicts that China, Japan, South Korea, Australia, and other countries may experience </w:t>
        </w:r>
      </w:ins>
      <w:ins w:id="118" w:author="沐" w:date="2025-01-28T01:06:00Z">
        <w:r>
          <w:rPr>
            <w:rFonts w:ascii="Times New Roman" w:hAnsi="Times New Roman" w:eastAsia="等线" w:cs="Times New Roman"/>
            <w:b/>
            <w:bCs/>
            <w:sz w:val="24"/>
            <w:lang w:bidi="ar"/>
            <w:rPrChange w:id="119" w:author="沐" w:date="2025-01-28T01:07:00Z">
              <w:rPr>
                <w:rFonts w:ascii="Times New Roman" w:hAnsi="Times New Roman" w:eastAsia="等线" w:cs="Times New Roman"/>
                <w:sz w:val="24"/>
                <w:lang w:bidi="ar"/>
              </w:rPr>
            </w:rPrChange>
          </w:rPr>
          <w:t>a decline</w:t>
        </w:r>
      </w:ins>
      <w:ins w:id="120" w:author="沐" w:date="2025-01-28T01:06:00Z">
        <w:r>
          <w:rPr>
            <w:rFonts w:ascii="Times New Roman" w:hAnsi="Times New Roman" w:eastAsia="等线" w:cs="Times New Roman"/>
            <w:sz w:val="24"/>
            <w:lang w:bidi="ar"/>
          </w:rPr>
          <w:t xml:space="preserve"> in their medal table rankings, while Britain, France, the Netherlands, Germany, and others are expected to </w:t>
        </w:r>
      </w:ins>
      <w:ins w:id="121" w:author="沐" w:date="2025-01-28T01:06:00Z">
        <w:r>
          <w:rPr>
            <w:rFonts w:ascii="Times New Roman" w:hAnsi="Times New Roman" w:eastAsia="等线" w:cs="Times New Roman"/>
            <w:b/>
            <w:bCs/>
            <w:sz w:val="24"/>
            <w:lang w:bidi="ar"/>
            <w:rPrChange w:id="122" w:author="沐" w:date="2025-01-28T01:07:00Z">
              <w:rPr>
                <w:rFonts w:ascii="Times New Roman" w:hAnsi="Times New Roman" w:eastAsia="等线" w:cs="Times New Roman"/>
                <w:sz w:val="24"/>
                <w:lang w:bidi="ar"/>
              </w:rPr>
            </w:rPrChange>
          </w:rPr>
          <w:t>improve</w:t>
        </w:r>
      </w:ins>
      <w:ins w:id="123" w:author="沐" w:date="2025-01-28T01:06:00Z">
        <w:r>
          <w:rPr>
            <w:rFonts w:ascii="Times New Roman" w:hAnsi="Times New Roman" w:eastAsia="等线" w:cs="Times New Roman"/>
            <w:sz w:val="24"/>
            <w:lang w:bidi="ar"/>
          </w:rPr>
          <w:t xml:space="preserve">. Our results are </w:t>
        </w:r>
      </w:ins>
      <w:ins w:id="124" w:author="沐" w:date="2025-01-28T01:10:00Z">
        <w:r>
          <w:rPr>
            <w:rFonts w:hint="eastAsia" w:ascii="Times New Roman" w:hAnsi="Times New Roman" w:eastAsia="等线" w:cs="Times New Roman"/>
            <w:sz w:val="24"/>
            <w:lang w:eastAsia="zh" w:bidi="ar"/>
          </w:rPr>
          <w:t>shown</w:t>
        </w:r>
      </w:ins>
      <w:ins w:id="125" w:author="沐" w:date="2025-01-28T01:06:00Z">
        <w:r>
          <w:rPr>
            <w:rFonts w:ascii="Times New Roman" w:hAnsi="Times New Roman" w:eastAsia="等线" w:cs="Times New Roman"/>
            <w:sz w:val="24"/>
            <w:lang w:bidi="ar"/>
          </w:rPr>
          <w:t xml:space="preserve"> in Table 5.</w:t>
        </w:r>
      </w:ins>
    </w:p>
    <w:p w14:paraId="666985CD">
      <w:pPr>
        <w:adjustRightInd w:val="0"/>
        <w:snapToGrid w:val="0"/>
        <w:spacing w:before="160" w:after="97" w:afterLines="30"/>
        <w:ind w:firstLine="480" w:firstLineChars="200"/>
        <w:rPr>
          <w:ins w:id="127" w:author="沐" w:date="2025-01-27T15:04:00Z"/>
          <w:del w:id="128" w:author="几" w:date="2025-01-27T15:04:00Z"/>
          <w:rFonts w:ascii="Times New Roman" w:hAnsi="Times New Roman" w:cs="Times New Roman"/>
          <w:sz w:val="24"/>
        </w:rPr>
        <w:pPrChange w:id="126" w:author="几" w:date="2025-01-27T16:20:00Z">
          <w:pPr>
            <w:adjustRightInd w:val="0"/>
            <w:snapToGrid w:val="0"/>
            <w:spacing w:after="97" w:afterLines="30"/>
            <w:ind w:firstLine="480" w:firstLineChars="200"/>
          </w:pPr>
        </w:pPrChange>
      </w:pPr>
      <w:ins w:id="129" w:author="沐" w:date="2025-01-27T15:04:00Z">
        <w:r>
          <w:rPr>
            <w:rFonts w:ascii="Times New Roman" w:hAnsi="Times New Roman" w:eastAsia="等线" w:cs="Times New Roman"/>
            <w:sz w:val="24"/>
            <w:lang w:bidi="ar"/>
          </w:rPr>
          <w:t xml:space="preserve">In Problem 2, our </w:t>
        </w:r>
      </w:ins>
      <w:ins w:id="130" w:author="沐" w:date="2025-01-27T15:04:00Z">
        <w:r>
          <w:rPr>
            <w:rFonts w:ascii="Times New Roman" w:hAnsi="Times New Roman" w:eastAsia="等线" w:cs="Times New Roman"/>
            <w:b/>
            <w:bCs/>
            <w:sz w:val="24"/>
            <w:lang w:bidi="ar"/>
            <w:rPrChange w:id="131" w:author="几" w:date="2025-01-27T15:18:00Z">
              <w:rPr>
                <w:rFonts w:ascii="Times New Roman" w:hAnsi="Times New Roman" w:eastAsia="等线" w:cs="Times New Roman"/>
                <w:sz w:val="24"/>
                <w:lang w:bidi="ar"/>
              </w:rPr>
            </w:rPrChange>
          </w:rPr>
          <w:t>TOPSIS</w:t>
        </w:r>
      </w:ins>
      <w:ins w:id="132" w:author="沐" w:date="2025-01-27T15:04:00Z">
        <w:r>
          <w:rPr>
            <w:rFonts w:ascii="Times New Roman" w:hAnsi="Times New Roman" w:eastAsia="等线" w:cs="Times New Roman"/>
            <w:sz w:val="24"/>
            <w:lang w:bidi="ar"/>
          </w:rPr>
          <w:t xml:space="preserve"> </w:t>
        </w:r>
      </w:ins>
      <w:ins w:id="133" w:author="沐" w:date="2025-01-27T15:04:00Z">
        <w:r>
          <w:rPr>
            <w:rFonts w:ascii="Times New Roman" w:hAnsi="Times New Roman" w:eastAsia="等线" w:cs="Times New Roman"/>
            <w:b/>
            <w:bCs/>
            <w:sz w:val="24"/>
            <w:lang w:bidi="ar"/>
            <w:rPrChange w:id="134" w:author="几" w:date="2025-01-27T15:18:00Z">
              <w:rPr>
                <w:rFonts w:ascii="Times New Roman" w:hAnsi="Times New Roman" w:eastAsia="等线" w:cs="Times New Roman"/>
                <w:sz w:val="24"/>
                <w:lang w:bidi="ar"/>
              </w:rPr>
            </w:rPrChange>
          </w:rPr>
          <w:t>Prediction Model</w:t>
        </w:r>
      </w:ins>
      <w:ins w:id="135" w:author="沐" w:date="2025-01-27T15:04:00Z">
        <w:r>
          <w:rPr>
            <w:rFonts w:ascii="Times New Roman" w:hAnsi="Times New Roman" w:eastAsia="等线" w:cs="Times New Roman"/>
            <w:sz w:val="24"/>
            <w:lang w:bidi="ar"/>
          </w:rPr>
          <w:t xml:space="preserve"> analyzes and predicts which countries are likely to win their first gold medal by considering the number of participants in 2024 and the number of times they have participated in the Olympic Games since 2000 as independent variables. Our results show that MLI, GUI, and ANG have a very high probability of winning their first gold medal in the next Olympic Games.</w:t>
        </w:r>
      </w:ins>
    </w:p>
    <w:p w14:paraId="527AD87F">
      <w:pPr>
        <w:shd w:val="clear" w:color="auto" w:fill="FFFFFF"/>
        <w:adjustRightInd w:val="0"/>
        <w:snapToGrid w:val="0"/>
        <w:spacing w:before="160" w:beforeAutospacing="0" w:after="97" w:afterLines="30" w:afterAutospacing="0"/>
        <w:ind w:firstLine="420" w:firstLineChars="200"/>
        <w:textAlignment w:val="baseline"/>
        <w:rPr>
          <w:ins w:id="137" w:author="沐" w:date="2025-01-27T15:01:00Z"/>
          <w:del w:id="138" w:author="几" w:date="2025-01-27T15:04:00Z"/>
          <w:rFonts w:ascii="Times New Roman" w:hAnsi="Times New Roman" w:eastAsia="Times New Roman" w:cs="Times New Roman"/>
          <w:kern w:val="2"/>
          <w:szCs w:val="22"/>
          <w:lang w:eastAsia="zh"/>
          <w:rPrChange w:id="139" w:author="几" w:date="2025-01-27T15:01:00Z">
            <w:rPr>
              <w:ins w:id="140" w:author="沐" w:date="2025-01-27T15:01:00Z"/>
              <w:del w:id="141" w:author="几" w:date="2025-01-27T15:04:00Z"/>
              <w:rFonts w:ascii="Times New Roman" w:hAnsi="Times New Roman" w:eastAsia="Times New Roman" w:cs="Times New Roman"/>
              <w:kern w:val="2"/>
              <w:szCs w:val="22"/>
              <w:lang w:eastAsia="zh"/>
              <w14:ligatures w14:val="standardContextual"/>
            </w:rPr>
          </w:rPrChange>
          <w14:ligatures w14:val="standardContextual"/>
        </w:rPr>
        <w:pPrChange w:id="136" w:author="几" w:date="2025-01-27T16:20:00Z">
          <w:pPr>
            <w:pStyle w:val="20"/>
            <w:shd w:val="clear" w:color="auto" w:fill="FFFFFF"/>
            <w:spacing w:before="269" w:beforeAutospacing="0" w:after="269" w:afterAutospacing="0"/>
            <w:ind w:firstLine="420"/>
            <w:textAlignment w:val="baseline"/>
          </w:pPr>
        </w:pPrChange>
      </w:pPr>
    </w:p>
    <w:p w14:paraId="6BF91E60">
      <w:pPr>
        <w:shd w:val="clear" w:color="auto" w:fill="FFFFFF"/>
        <w:adjustRightInd w:val="0"/>
        <w:snapToGrid w:val="0"/>
        <w:spacing w:before="160" w:beforeAutospacing="0" w:after="97" w:afterLines="30" w:afterAutospacing="0"/>
        <w:ind w:firstLine="420" w:firstLineChars="200"/>
        <w:textAlignment w:val="baseline"/>
        <w:rPr>
          <w:ins w:id="143" w:author="沐" w:date="2025-01-27T15:05:00Z"/>
          <w:rFonts w:ascii="Times New Roman" w:hAnsi="Times New Roman" w:eastAsia="Times New Roman" w:cs="Times New Roman"/>
          <w:lang w:eastAsia="zh"/>
          <w14:ligatures w14:val="standardContextual"/>
        </w:rPr>
        <w:pPrChange w:id="142" w:author="几" w:date="2025-01-27T16:20:00Z">
          <w:pPr>
            <w:pStyle w:val="20"/>
            <w:shd w:val="clear" w:color="auto" w:fill="FFFFFF"/>
            <w:spacing w:before="269" w:beforeAutospacing="0" w:after="269" w:afterAutospacing="0"/>
            <w:ind w:firstLine="420"/>
            <w:textAlignment w:val="baseline"/>
          </w:pPr>
        </w:pPrChange>
      </w:pPr>
    </w:p>
    <w:p w14:paraId="6C37F608">
      <w:pPr>
        <w:adjustRightInd w:val="0"/>
        <w:snapToGrid w:val="0"/>
        <w:spacing w:before="160" w:after="97" w:afterLines="30"/>
        <w:ind w:firstLine="480"/>
        <w:rPr>
          <w:ins w:id="145" w:author="沐" w:date="2025-01-28T01:19:00Z"/>
          <w:rFonts w:ascii="Times New Roman" w:hAnsi="Times New Roman" w:eastAsia="等线" w:cs="Times New Roman"/>
          <w:sz w:val="24"/>
          <w:lang w:bidi="ar"/>
        </w:rPr>
        <w:pPrChange w:id="144" w:author="几" w:date="2025-01-27T16:20:00Z">
          <w:pPr>
            <w:adjustRightInd w:val="0"/>
            <w:snapToGrid w:val="0"/>
            <w:spacing w:after="72" w:afterLines="30"/>
            <w:ind w:firstLine="480"/>
          </w:pPr>
        </w:pPrChange>
      </w:pPr>
      <w:ins w:id="146" w:author="沐" w:date="2025-01-28T01:19:00Z">
        <w:r>
          <w:rPr>
            <w:rFonts w:ascii="Times New Roman" w:hAnsi="Times New Roman" w:eastAsia="等线" w:cs="Times New Roman"/>
            <w:sz w:val="24"/>
            <w:lang w:bidi="ar"/>
          </w:rPr>
          <w:t xml:space="preserve">For Problem 3, we applied the </w:t>
        </w:r>
      </w:ins>
      <w:ins w:id="147" w:author="沐" w:date="2025-01-28T01:19:00Z">
        <w:r>
          <w:rPr>
            <w:rFonts w:ascii="Times New Roman" w:hAnsi="Times New Roman" w:eastAsia="等线" w:cs="Times New Roman"/>
            <w:b/>
            <w:bCs/>
            <w:sz w:val="24"/>
            <w:lang w:bidi="ar"/>
            <w:rPrChange w:id="148" w:author="沐" w:date="2025-01-28T01:19:00Z">
              <w:rPr>
                <w:rFonts w:ascii="Times New Roman" w:hAnsi="Times New Roman" w:eastAsia="等线" w:cs="Times New Roman"/>
                <w:sz w:val="24"/>
                <w:lang w:bidi="ar"/>
              </w:rPr>
            </w:rPrChange>
          </w:rPr>
          <w:t>TOPSIS</w:t>
        </w:r>
      </w:ins>
      <w:ins w:id="149" w:author="沐" w:date="2025-01-28T01:19:00Z">
        <w:r>
          <w:rPr>
            <w:rFonts w:ascii="Times New Roman" w:hAnsi="Times New Roman" w:eastAsia="等线" w:cs="Times New Roman"/>
            <w:sz w:val="24"/>
            <w:lang w:bidi="ar"/>
          </w:rPr>
          <w:t xml:space="preserve"> algorithm to analyze the</w:t>
        </w:r>
      </w:ins>
      <w:ins w:id="150" w:author="沐" w:date="2025-01-28T01:19:00Z">
        <w:r>
          <w:rPr>
            <w:rFonts w:hint="eastAsia" w:ascii="Times New Roman" w:hAnsi="Times New Roman" w:eastAsia="等线" w:cs="Times New Roman"/>
            <w:sz w:val="24"/>
            <w:lang w:eastAsia="zh" w:bidi="ar"/>
          </w:rPr>
          <w:t xml:space="preserve"> </w:t>
        </w:r>
      </w:ins>
      <w:ins w:id="151" w:author="沐" w:date="2025-01-28T01:19:00Z">
        <w:r>
          <w:rPr>
            <w:rFonts w:ascii="Times New Roman" w:hAnsi="Times New Roman" w:eastAsia="等线" w:cs="Times New Roman"/>
            <w:sz w:val="24"/>
            <w:lang w:bidi="ar"/>
          </w:rPr>
          <w:t>specialty events</w:t>
        </w:r>
      </w:ins>
      <w:ins w:id="152" w:author="沐" w:date="2025-01-28T01:19:00Z">
        <w:r>
          <w:rPr>
            <w:rFonts w:hint="eastAsia" w:ascii="Times New Roman" w:hAnsi="Times New Roman" w:eastAsia="等线" w:cs="Times New Roman"/>
            <w:sz w:val="24"/>
            <w:lang w:eastAsia="zh" w:bidi="ar"/>
          </w:rPr>
          <w:t xml:space="preserve"> </w:t>
        </w:r>
      </w:ins>
      <w:ins w:id="153" w:author="沐" w:date="2025-01-28T01:19:00Z">
        <w:r>
          <w:rPr>
            <w:rFonts w:ascii="Times New Roman" w:hAnsi="Times New Roman" w:eastAsia="等线" w:cs="Times New Roman"/>
            <w:sz w:val="24"/>
            <w:lang w:bidi="ar"/>
          </w:rPr>
          <w:t xml:space="preserve">of each country, and presented the results in Table </w:t>
        </w:r>
      </w:ins>
      <w:ins w:id="154" w:author="沐" w:date="2025-01-28T01:20:00Z">
        <w:r>
          <w:rPr>
            <w:rFonts w:hint="eastAsia" w:ascii="Times New Roman" w:hAnsi="Times New Roman" w:eastAsia="等线" w:cs="Times New Roman"/>
            <w:sz w:val="24"/>
            <w:lang w:eastAsia="zh" w:bidi="ar"/>
          </w:rPr>
          <w:t>6</w:t>
        </w:r>
      </w:ins>
      <w:ins w:id="155" w:author="沐" w:date="2025-01-28T01:19:00Z">
        <w:r>
          <w:rPr>
            <w:rFonts w:ascii="Times New Roman" w:hAnsi="Times New Roman" w:eastAsia="等线" w:cs="Times New Roman"/>
            <w:sz w:val="24"/>
            <w:lang w:bidi="ar"/>
          </w:rPr>
          <w:t xml:space="preserve">. We concluded that specialty events can significantly enhance a country's ability to win medals. </w:t>
        </w:r>
      </w:ins>
    </w:p>
    <w:p w14:paraId="75950A2C">
      <w:pPr>
        <w:adjustRightInd w:val="0"/>
        <w:snapToGrid w:val="0"/>
        <w:spacing w:before="160" w:after="97" w:afterLines="30"/>
        <w:ind w:firstLine="480"/>
        <w:rPr>
          <w:ins w:id="157" w:author="沐" w:date="2025-01-27T15:07:00Z"/>
          <w:rFonts w:ascii="Times New Roman" w:hAnsi="Times New Roman" w:eastAsia="等线" w:cs="Times New Roman"/>
          <w:sz w:val="24"/>
          <w:lang w:eastAsia="zh"/>
        </w:rPr>
        <w:pPrChange w:id="156" w:author="几" w:date="2025-01-27T16:20:00Z">
          <w:pPr>
            <w:adjustRightInd w:val="0"/>
            <w:snapToGrid w:val="0"/>
            <w:spacing w:after="72" w:afterLines="30"/>
            <w:ind w:firstLine="480"/>
          </w:pPr>
        </w:pPrChange>
      </w:pPr>
      <w:ins w:id="158" w:author="沐" w:date="2025-01-27T15:07:00Z">
        <w:r>
          <w:rPr>
            <w:rFonts w:ascii="Times New Roman" w:hAnsi="Times New Roman" w:eastAsia="等线" w:cs="Times New Roman"/>
            <w:sz w:val="24"/>
            <w:lang w:bidi="ar"/>
          </w:rPr>
          <w:t xml:space="preserve">With regard to Problem 4, we propose a model to quantify the influence of "great coaches" on athletes' medal-winning abilities using </w:t>
        </w:r>
      </w:ins>
      <w:ins w:id="159" w:author="沐" w:date="2025-01-27T15:07:00Z">
        <w:r>
          <w:rPr>
            <w:rFonts w:ascii="Times New Roman" w:hAnsi="Times New Roman" w:eastAsia="等线" w:cs="Times New Roman"/>
            <w:b/>
            <w:bCs/>
            <w:color w:val="000000"/>
            <w:sz w:val="24"/>
            <w:lang w:bidi="ar"/>
            <w:rPrChange w:id="160" w:author="几" w:date="2025-01-27T22:48:00Z">
              <w:rPr>
                <w:rFonts w:ascii="Times New Roman" w:hAnsi="Times New Roman" w:eastAsia="等线" w:cs="Times New Roman"/>
                <w:sz w:val="24"/>
                <w:lang w:bidi="ar"/>
              </w:rPr>
            </w:rPrChange>
          </w:rPr>
          <w:t xml:space="preserve">the </w:t>
        </w:r>
      </w:ins>
      <w:ins w:id="161" w:author="沐" w:date="2025-01-28T01:21:00Z">
        <w:r>
          <w:rPr>
            <w:rFonts w:hint="eastAsia" w:ascii="Times New Roman" w:hAnsi="Times New Roman" w:eastAsia="等线" w:cs="Times New Roman"/>
            <w:b/>
            <w:bCs/>
            <w:color w:val="000000"/>
            <w:sz w:val="24"/>
            <w:lang w:eastAsia="zh" w:bidi="ar"/>
          </w:rPr>
          <w:t xml:space="preserve">Momentum </w:t>
        </w:r>
      </w:ins>
      <w:ins w:id="162" w:author="沐" w:date="2025-01-27T15:07:00Z">
        <w:r>
          <w:rPr>
            <w:rFonts w:ascii="Times New Roman" w:hAnsi="Times New Roman" w:eastAsia="等线" w:cs="Times New Roman"/>
            <w:b/>
            <w:bCs/>
            <w:color w:val="000000"/>
            <w:sz w:val="24"/>
            <w:lang w:bidi="ar"/>
            <w:rPrChange w:id="163" w:author="几" w:date="2025-01-27T22:48:00Z">
              <w:rPr>
                <w:rFonts w:ascii="Times New Roman" w:hAnsi="Times New Roman" w:eastAsia="等线" w:cs="Times New Roman"/>
                <w:sz w:val="24"/>
                <w:lang w:bidi="ar"/>
              </w:rPr>
            </w:rPrChange>
          </w:rPr>
          <w:t>Metric</w:t>
        </w:r>
      </w:ins>
      <w:ins w:id="164" w:author="沐" w:date="2025-01-28T01:20:00Z">
        <w:r>
          <w:rPr>
            <w:rFonts w:hint="eastAsia" w:ascii="Times New Roman" w:hAnsi="Times New Roman" w:eastAsia="等线" w:cs="Times New Roman"/>
            <w:b/>
            <w:bCs/>
            <w:color w:val="000000"/>
            <w:sz w:val="24"/>
            <w:lang w:eastAsia="zh" w:bidi="ar"/>
          </w:rPr>
          <w:t>.</w:t>
        </w:r>
      </w:ins>
      <w:ins w:id="165" w:author="沐" w:date="2025-01-27T15:07:00Z">
        <w:r>
          <w:rPr>
            <w:rFonts w:ascii="Times New Roman" w:hAnsi="Times New Roman" w:eastAsia="等线" w:cs="Times New Roman"/>
            <w:sz w:val="24"/>
            <w:lang w:bidi="ar"/>
          </w:rPr>
          <w:t xml:space="preserve"> </w:t>
        </w:r>
      </w:ins>
      <w:ins w:id="166" w:author="沐" w:date="2025-01-27T19:13:00Z">
        <w:r>
          <w:rPr>
            <w:rFonts w:hint="eastAsia" w:ascii="Times New Roman" w:hAnsi="Times New Roman" w:eastAsia="等线" w:cs="Times New Roman"/>
            <w:sz w:val="24"/>
            <w:lang w:eastAsia="zh" w:bidi="ar"/>
          </w:rPr>
          <w:t>T</w:t>
        </w:r>
      </w:ins>
      <w:ins w:id="167" w:author="沐" w:date="2025-01-27T15:07:00Z">
        <w:r>
          <w:rPr>
            <w:rFonts w:ascii="Times New Roman" w:hAnsi="Times New Roman" w:eastAsia="等线" w:cs="Times New Roman"/>
            <w:sz w:val="24"/>
            <w:lang w:bidi="ar"/>
          </w:rPr>
          <w:t xml:space="preserve">he </w:t>
        </w:r>
      </w:ins>
      <w:ins w:id="168" w:author="沐" w:date="2025-01-28T01:21:00Z">
        <w:r>
          <w:rPr>
            <w:rFonts w:ascii="Times New Roman" w:hAnsi="Times New Roman" w:eastAsia="等线" w:cs="Times New Roman"/>
            <w:b w:val="0"/>
            <w:bCs w:val="0"/>
            <w:color w:val="000000"/>
            <w:sz w:val="24"/>
            <w:lang w:eastAsia="zh" w:bidi="ar"/>
            <w:rPrChange w:id="169" w:author="沐" w:date="2025-01-28T01:22:00Z">
              <w:rPr>
                <w:rFonts w:ascii="Times New Roman" w:hAnsi="Times New Roman" w:eastAsia="等线" w:cs="Times New Roman"/>
                <w:b/>
                <w:bCs/>
                <w:color w:val="000000"/>
                <w:sz w:val="24"/>
                <w:lang w:eastAsia="zh" w:bidi="ar"/>
              </w:rPr>
            </w:rPrChange>
          </w:rPr>
          <w:t>Momentum</w:t>
        </w:r>
      </w:ins>
      <w:ins w:id="170" w:author="沐" w:date="2025-01-27T15:07:00Z">
        <w:r>
          <w:rPr>
            <w:rFonts w:ascii="Times New Roman" w:hAnsi="Times New Roman" w:eastAsia="等线" w:cs="Times New Roman"/>
            <w:sz w:val="24"/>
            <w:lang w:bidi="ar"/>
          </w:rPr>
          <w:t xml:space="preserve"> Metric quantifies the coach's influence by fitting a linear model and obtaining the normalized coefficient of the great coach parameter</w:t>
        </w:r>
      </w:ins>
      <w:ins w:id="171" w:author="沐" w:date="2025-01-28T01:21:00Z">
        <w:r>
          <w:rPr>
            <w:rFonts w:hint="eastAsia" w:ascii="Times New Roman" w:hAnsi="Times New Roman" w:eastAsia="等线" w:cs="Times New Roman"/>
            <w:sz w:val="24"/>
            <w:lang w:eastAsia="zh" w:bidi="ar"/>
          </w:rPr>
          <w:t xml:space="preserve">. </w:t>
        </w:r>
      </w:ins>
      <w:ins w:id="172" w:author="几" w:date="2025-01-27T22:50:00Z">
        <w:del w:id="173" w:author="沐" w:date="2025-01-28T01:20:00Z">
          <w:r>
            <w:rPr>
              <w:rFonts w:ascii="Times New Roman" w:hAnsi="Times New Roman" w:eastAsia="等线" w:cs="Times New Roman"/>
              <w:sz w:val="24"/>
              <w:szCs w:val="22"/>
              <w:lang w:bidi="ar"/>
              <w:rPrChange w:id="174" w:author="几" w:date="2025-01-27T22:50:00Z">
                <w:rPr>
                  <w:rFonts w:ascii="宋体" w:hAnsi="宋体" w:eastAsia="宋体" w:cs="宋体"/>
                  <w:sz w:val="24"/>
                  <w:szCs w:val="24"/>
                </w:rPr>
              </w:rPrChange>
            </w:rPr>
            <w:delText xml:space="preserve">represents a </w:delText>
          </w:r>
        </w:del>
      </w:ins>
      <w:ins w:id="175" w:author="几" w:date="2025-01-27T22:50:00Z">
        <w:del w:id="176" w:author="沐" w:date="2025-01-28T01:20:00Z">
          <w:r>
            <w:rPr>
              <w:rStyle w:val="24"/>
              <w:rFonts w:ascii="Times New Roman" w:hAnsi="Times New Roman" w:eastAsia="等线" w:cs="Times New Roman"/>
              <w:sz w:val="24"/>
              <w:szCs w:val="24"/>
              <w:lang w:bidi="ar"/>
              <w:rPrChange w:id="177" w:author="几" w:date="2025-01-27T22:50:00Z">
                <w:rPr>
                  <w:rStyle w:val="25"/>
                  <w:rFonts w:ascii="宋体" w:hAnsi="宋体" w:eastAsia="宋体" w:cs="宋体"/>
                  <w:sz w:val="24"/>
                  <w:szCs w:val="24"/>
                </w:rPr>
              </w:rPrChange>
            </w:rPr>
            <w:delText>"time-series"</w:delText>
          </w:r>
        </w:del>
      </w:ins>
      <w:ins w:id="178" w:author="几" w:date="2025-01-27T22:50:00Z">
        <w:del w:id="179" w:author="沐" w:date="2025-01-28T01:20:00Z">
          <w:r>
            <w:rPr>
              <w:rFonts w:ascii="Times New Roman" w:hAnsi="Times New Roman" w:eastAsia="等线" w:cs="Times New Roman"/>
              <w:sz w:val="24"/>
              <w:szCs w:val="22"/>
              <w:lang w:bidi="ar"/>
              <w:rPrChange w:id="180" w:author="几" w:date="2025-01-27T22:50:00Z">
                <w:rPr>
                  <w:rFonts w:ascii="宋体" w:hAnsi="宋体" w:eastAsia="宋体" w:cs="宋体"/>
                  <w:sz w:val="24"/>
                  <w:szCs w:val="24"/>
                </w:rPr>
              </w:rPrChange>
            </w:rPr>
            <w:delText xml:space="preserve"> or </w:delText>
          </w:r>
        </w:del>
      </w:ins>
      <w:ins w:id="181" w:author="几" w:date="2025-01-27T22:50:00Z">
        <w:del w:id="182" w:author="沐" w:date="2025-01-28T01:20:00Z">
          <w:r>
            <w:rPr>
              <w:rStyle w:val="24"/>
              <w:rFonts w:ascii="Times New Roman" w:hAnsi="Times New Roman" w:eastAsia="等线" w:cs="Times New Roman"/>
              <w:sz w:val="24"/>
              <w:szCs w:val="24"/>
              <w:lang w:bidi="ar"/>
              <w:rPrChange w:id="183" w:author="几" w:date="2025-01-27T22:50:00Z">
                <w:rPr>
                  <w:rStyle w:val="25"/>
                  <w:rFonts w:ascii="宋体" w:hAnsi="宋体" w:eastAsia="宋体" w:cs="宋体"/>
                  <w:sz w:val="24"/>
                  <w:szCs w:val="24"/>
                </w:rPr>
              </w:rPrChange>
            </w:rPr>
            <w:delText>"trend"</w:delText>
          </w:r>
        </w:del>
      </w:ins>
      <w:ins w:id="184" w:author="几" w:date="2025-01-27T22:50:00Z">
        <w:del w:id="185" w:author="沐" w:date="2025-01-28T01:20:00Z">
          <w:r>
            <w:rPr>
              <w:rFonts w:ascii="Times New Roman" w:hAnsi="Times New Roman" w:eastAsia="等线" w:cs="Times New Roman"/>
              <w:sz w:val="24"/>
              <w:szCs w:val="22"/>
              <w:lang w:bidi="ar"/>
              <w:rPrChange w:id="186" w:author="几" w:date="2025-01-27T22:50:00Z">
                <w:rPr>
                  <w:rFonts w:ascii="宋体" w:hAnsi="宋体" w:eastAsia="宋体" w:cs="宋体"/>
                  <w:sz w:val="24"/>
                  <w:szCs w:val="24"/>
                </w:rPr>
              </w:rPrChange>
            </w:rPr>
            <w:delText xml:space="preserve"> indicator used to measure the </w:delText>
          </w:r>
        </w:del>
      </w:ins>
      <w:ins w:id="187" w:author="几" w:date="2025-01-27T22:50:00Z">
        <w:del w:id="188" w:author="沐" w:date="2025-01-28T01:20:00Z">
          <w:r>
            <w:rPr>
              <w:rStyle w:val="24"/>
              <w:rFonts w:ascii="Times New Roman" w:hAnsi="Times New Roman" w:eastAsia="等线" w:cs="Times New Roman"/>
              <w:sz w:val="24"/>
              <w:szCs w:val="24"/>
              <w:lang w:bidi="ar"/>
              <w:rPrChange w:id="189" w:author="几" w:date="2025-01-27T22:50:00Z">
                <w:rPr>
                  <w:rStyle w:val="25"/>
                  <w:rFonts w:ascii="宋体" w:hAnsi="宋体" w:eastAsia="宋体" w:cs="宋体"/>
                  <w:sz w:val="24"/>
                  <w:szCs w:val="24"/>
                </w:rPr>
              </w:rPrChange>
            </w:rPr>
            <w:delText>temporal changes</w:delText>
          </w:r>
        </w:del>
      </w:ins>
      <w:ins w:id="190" w:author="几" w:date="2025-01-27T22:50:00Z">
        <w:del w:id="191" w:author="沐" w:date="2025-01-28T01:20:00Z">
          <w:r>
            <w:rPr>
              <w:rFonts w:ascii="Times New Roman" w:hAnsi="Times New Roman" w:eastAsia="等线" w:cs="Times New Roman"/>
              <w:sz w:val="24"/>
              <w:szCs w:val="22"/>
              <w:lang w:bidi="ar"/>
              <w:rPrChange w:id="192" w:author="几" w:date="2025-01-27T22:50:00Z">
                <w:rPr>
                  <w:rFonts w:ascii="宋体" w:hAnsi="宋体" w:eastAsia="宋体" w:cs="宋体"/>
                  <w:sz w:val="24"/>
                  <w:szCs w:val="24"/>
                </w:rPr>
              </w:rPrChange>
            </w:rPr>
            <w:delText xml:space="preserve"> or </w:delText>
          </w:r>
        </w:del>
      </w:ins>
      <w:ins w:id="193" w:author="几" w:date="2025-01-27T22:50:00Z">
        <w:del w:id="194" w:author="沐" w:date="2025-01-28T01:20:00Z">
          <w:r>
            <w:rPr>
              <w:rStyle w:val="24"/>
              <w:rFonts w:ascii="Times New Roman" w:hAnsi="Times New Roman" w:eastAsia="等线" w:cs="Times New Roman"/>
              <w:sz w:val="24"/>
              <w:szCs w:val="24"/>
              <w:lang w:bidi="ar"/>
              <w:rPrChange w:id="195" w:author="几" w:date="2025-01-27T22:50:00Z">
                <w:rPr>
                  <w:rStyle w:val="25"/>
                  <w:rFonts w:ascii="宋体" w:hAnsi="宋体" w:eastAsia="宋体" w:cs="宋体"/>
                  <w:sz w:val="24"/>
                  <w:szCs w:val="24"/>
                </w:rPr>
              </w:rPrChange>
            </w:rPr>
            <w:delText>dynamic effects</w:delText>
          </w:r>
        </w:del>
      </w:ins>
      <w:ins w:id="196" w:author="几" w:date="2025-01-27T22:50:00Z">
        <w:del w:id="197" w:author="沐" w:date="2025-01-28T01:20:00Z">
          <w:r>
            <w:rPr>
              <w:rFonts w:ascii="Times New Roman" w:hAnsi="Times New Roman" w:eastAsia="等线" w:cs="Times New Roman"/>
              <w:sz w:val="24"/>
              <w:szCs w:val="22"/>
              <w:lang w:bidi="ar"/>
              <w:rPrChange w:id="198" w:author="几" w:date="2025-01-27T22:50:00Z">
                <w:rPr>
                  <w:rFonts w:ascii="宋体" w:hAnsi="宋体" w:eastAsia="宋体" w:cs="宋体"/>
                  <w:sz w:val="24"/>
                  <w:szCs w:val="24"/>
                </w:rPr>
              </w:rPrChange>
            </w:rPr>
            <w:delText xml:space="preserve"> of a coach's influence</w:delText>
          </w:r>
        </w:del>
      </w:ins>
      <w:ins w:id="199" w:author="几" w:date="2025-01-27T22:50:00Z">
        <w:del w:id="200" w:author="沐" w:date="2025-01-28T01:20:00Z">
          <w:r>
            <w:rPr>
              <w:rFonts w:hint="eastAsia" w:ascii="Times New Roman" w:hAnsi="Times New Roman" w:eastAsia="等线" w:cs="Times New Roman"/>
              <w:sz w:val="24"/>
              <w:lang w:eastAsia="zh" w:bidi="ar"/>
            </w:rPr>
            <w:delText xml:space="preserve"> </w:delText>
          </w:r>
        </w:del>
      </w:ins>
      <w:ins w:id="201" w:author="沐" w:date="2025-01-27T15:07:00Z">
        <w:del w:id="202" w:author="几" w:date="2025-01-27T22:50:00Z">
          <w:r>
            <w:rPr>
              <w:rFonts w:ascii="Times New Roman" w:hAnsi="Times New Roman" w:eastAsia="等线" w:cs="Times New Roman"/>
              <w:sz w:val="24"/>
              <w:lang w:bidi="ar"/>
            </w:rPr>
            <w:delText xml:space="preserve"> </w:delText>
          </w:r>
        </w:del>
      </w:ins>
      <w:ins w:id="203" w:author="沐" w:date="2025-01-27T15:07:00Z">
        <w:del w:id="204" w:author="几" w:date="2025-01-27T15:25:00Z">
          <w:r>
            <w:rPr>
              <w:rFonts w:ascii="Times New Roman" w:hAnsi="Times New Roman" w:eastAsia="等线" w:cs="Times New Roman"/>
              <w:sz w:val="24"/>
              <w:lang w:bidi="ar"/>
            </w:rPr>
            <w:delText>We calculated the influence of Lang Ping on the medal-winning abilities of the Chinese and US women's volleyball teams, as well as the influence of Béla Károlyi on the medal-winning abilities of the US artistic gymnastics team. We also demonstrated that investing in great coaches in the Japanese women's volleyball, French artistic gymnastics, and Italian artistic gymnastics events will lead to significant improvements.</w:delText>
          </w:r>
        </w:del>
      </w:ins>
      <w:ins w:id="205" w:author="沐" w:date="2025-01-27T15:07:00Z">
        <w:del w:id="206" w:author="几" w:date="2025-01-27T22:50:00Z">
          <w:r>
            <w:rPr>
              <w:rFonts w:ascii="Times New Roman" w:hAnsi="Times New Roman" w:eastAsia="等线" w:cs="Times New Roman"/>
              <w:sz w:val="24"/>
              <w:lang w:bidi="ar"/>
            </w:rPr>
            <w:delText xml:space="preserve"> </w:delText>
          </w:r>
        </w:del>
      </w:ins>
      <w:ins w:id="207" w:author="沐" w:date="2025-01-27T15:07:00Z">
        <w:r>
          <w:rPr>
            <w:rFonts w:ascii="Times New Roman" w:hAnsi="Times New Roman" w:eastAsia="等线" w:cs="Times New Roman"/>
            <w:sz w:val="24"/>
            <w:lang w:bidi="ar"/>
          </w:rPr>
          <w:t>Additionally, we conducted an ablation experiment</w:t>
        </w:r>
      </w:ins>
      <w:ins w:id="208" w:author="沐" w:date="2025-01-27T23:29:00Z">
        <w:r>
          <w:rPr>
            <w:rFonts w:hint="eastAsia" w:ascii="Times New Roman" w:hAnsi="Times New Roman" w:eastAsia="等线" w:cs="Times New Roman"/>
            <w:sz w:val="24"/>
            <w:lang w:eastAsia="zh" w:bidi="ar"/>
          </w:rPr>
          <w:t xml:space="preserve"> </w:t>
        </w:r>
      </w:ins>
      <w:ins w:id="209" w:author="沐" w:date="2025-01-27T15:07:00Z">
        <w:r>
          <w:rPr>
            <w:rFonts w:ascii="Times New Roman" w:hAnsi="Times New Roman" w:eastAsia="等线" w:cs="Times New Roman"/>
            <w:sz w:val="24"/>
            <w:lang w:bidi="ar"/>
          </w:rPr>
          <w:t xml:space="preserve">using </w:t>
        </w:r>
      </w:ins>
      <w:ins w:id="210" w:author="沐" w:date="2025-01-27T23:29:00Z">
        <w:r>
          <w:rPr>
            <w:rFonts w:ascii="Times New Roman" w:hAnsi="Times New Roman" w:eastAsia="等线" w:cs="Times New Roman"/>
            <w:b/>
            <w:bCs/>
            <w:sz w:val="24"/>
            <w:lang w:bidi="ar"/>
            <w:rPrChange w:id="211" w:author="沐" w:date="2025-01-27T23:29:00Z">
              <w:rPr>
                <w:rFonts w:ascii="Times New Roman" w:hAnsi="Times New Roman" w:eastAsia="等线" w:cs="Times New Roman"/>
                <w:sz w:val="24"/>
                <w:lang w:bidi="ar"/>
              </w:rPr>
            </w:rPrChange>
          </w:rPr>
          <w:t>AutoRegressive Integrated Moving Average</w:t>
        </w:r>
      </w:ins>
      <w:ins w:id="212" w:author="沐" w:date="2025-01-27T23:29:00Z">
        <w:r>
          <w:rPr>
            <w:rFonts w:hint="eastAsia" w:ascii="Times New Roman" w:hAnsi="Times New Roman" w:eastAsia="等线" w:cs="Times New Roman"/>
            <w:sz w:val="24"/>
            <w:lang w:eastAsia="zh" w:bidi="ar"/>
          </w:rPr>
          <w:t>(</w:t>
        </w:r>
      </w:ins>
      <w:ins w:id="213" w:author="沐" w:date="2025-01-27T15:07:00Z">
        <w:r>
          <w:rPr>
            <w:rFonts w:ascii="Times New Roman" w:hAnsi="Times New Roman" w:eastAsia="等线" w:cs="Times New Roman"/>
            <w:b/>
            <w:bCs/>
            <w:sz w:val="24"/>
            <w:lang w:bidi="ar"/>
            <w:rPrChange w:id="214" w:author="几" w:date="2025-01-27T15:25:00Z">
              <w:rPr>
                <w:rFonts w:ascii="Times New Roman" w:hAnsi="Times New Roman" w:eastAsia="等线" w:cs="Times New Roman"/>
                <w:sz w:val="24"/>
                <w:lang w:bidi="ar"/>
              </w:rPr>
            </w:rPrChange>
          </w:rPr>
          <w:t>ARIMA</w:t>
        </w:r>
      </w:ins>
      <w:ins w:id="215" w:author="沐" w:date="2025-01-27T23:29:00Z">
        <w:r>
          <w:rPr>
            <w:rFonts w:hint="eastAsia" w:ascii="Times New Roman" w:hAnsi="Times New Roman" w:eastAsia="等线" w:cs="Times New Roman"/>
            <w:b/>
            <w:bCs/>
            <w:sz w:val="24"/>
            <w:lang w:eastAsia="zh" w:bidi="ar"/>
          </w:rPr>
          <w:t xml:space="preserve">) </w:t>
        </w:r>
      </w:ins>
      <w:ins w:id="216" w:author="沐" w:date="2025-01-27T22:47:00Z">
        <w:r>
          <w:rPr>
            <w:rFonts w:ascii="Times New Roman" w:hAnsi="Times New Roman" w:eastAsia="等线" w:cs="Times New Roman"/>
            <w:b w:val="0"/>
            <w:bCs w:val="0"/>
            <w:sz w:val="24"/>
            <w:lang w:eastAsia="zh" w:bidi="ar"/>
            <w:rPrChange w:id="217" w:author="沐" w:date="2025-01-27T22:47:00Z">
              <w:rPr>
                <w:rFonts w:ascii="Times New Roman" w:hAnsi="Times New Roman" w:eastAsia="等线" w:cs="Times New Roman"/>
                <w:b/>
                <w:bCs/>
                <w:sz w:val="24"/>
                <w:lang w:eastAsia="zh" w:bidi="ar"/>
              </w:rPr>
            </w:rPrChange>
          </w:rPr>
          <w:t>(specifically ARIMA(2, 1, 1))</w:t>
        </w:r>
      </w:ins>
      <w:ins w:id="218" w:author="沐" w:date="2025-01-27T15:07:00Z">
        <w:r>
          <w:rPr>
            <w:rFonts w:ascii="Times New Roman" w:hAnsi="Times New Roman" w:eastAsia="等线" w:cs="Times New Roman"/>
            <w:sz w:val="24"/>
            <w:lang w:bidi="ar"/>
          </w:rPr>
          <w:t xml:space="preserve">. </w:t>
        </w:r>
      </w:ins>
      <w:ins w:id="219" w:author="沐" w:date="2025-01-28T01:23:00Z">
        <w:r>
          <w:rPr>
            <w:rFonts w:ascii="Times New Roman" w:hAnsi="Times New Roman" w:eastAsia="等线" w:cs="Times New Roman"/>
            <w:sz w:val="24"/>
            <w:lang w:bidi="ar"/>
          </w:rPr>
          <w:t>The results demonstrate that our metric effectively quantifies the impact of the Great Coach.</w:t>
        </w:r>
      </w:ins>
    </w:p>
    <w:p w14:paraId="0F1CB47A">
      <w:pPr>
        <w:adjustRightInd w:val="0"/>
        <w:snapToGrid w:val="0"/>
        <w:spacing w:before="160" w:after="97" w:afterLines="30"/>
        <w:ind w:firstLine="480"/>
        <w:rPr>
          <w:ins w:id="221" w:author="几" w:date="2025-01-27T15:28:00Z"/>
          <w:rFonts w:ascii="Times New Roman" w:hAnsi="Times New Roman" w:eastAsia="等线" w:cs="Times New Roman"/>
          <w:sz w:val="24"/>
          <w:lang w:eastAsia="zh" w:bidi="ar"/>
          <w:rPrChange w:id="222" w:author="几" w:date="2025-01-27T15:28:00Z">
            <w:rPr>
              <w:ins w:id="223" w:author="几" w:date="2025-01-27T15:28:00Z"/>
              <w:rFonts w:ascii="Times New Roman" w:hAnsi="Times New Roman" w:eastAsia="等线" w:cs="Times New Roman"/>
              <w:sz w:val="24"/>
              <w:lang w:bidi="ar"/>
            </w:rPr>
          </w:rPrChange>
        </w:rPr>
        <w:pPrChange w:id="220" w:author="几" w:date="2025-01-27T16:20:00Z">
          <w:pPr>
            <w:adjustRightInd w:val="0"/>
            <w:snapToGrid w:val="0"/>
            <w:spacing w:after="72" w:afterLines="30"/>
            <w:ind w:firstLine="480"/>
          </w:pPr>
        </w:pPrChange>
      </w:pPr>
      <w:ins w:id="224" w:author="沐" w:date="2025-01-27T15:09:00Z">
        <w:r>
          <w:rPr>
            <w:rFonts w:ascii="Times New Roman" w:hAnsi="Times New Roman" w:eastAsia="等线" w:cs="Times New Roman"/>
            <w:sz w:val="24"/>
            <w:lang w:bidi="ar"/>
          </w:rPr>
          <w:t xml:space="preserve">As for Problem 5, through </w:t>
        </w:r>
      </w:ins>
      <w:ins w:id="225" w:author="几 [2]" w:date="2025-01-28T02:48:50Z">
        <w:r>
          <w:rPr>
            <w:rFonts w:hint="eastAsia" w:ascii="Times New Roman" w:hAnsi="Times New Roman" w:eastAsia="等线" w:cs="Times New Roman"/>
            <w:b/>
            <w:bCs/>
            <w:sz w:val="24"/>
            <w:lang w:bidi="ar"/>
          </w:rPr>
          <w:t>Exploratory Data Analysis (EDA)</w:t>
        </w:r>
      </w:ins>
      <w:ins w:id="226" w:author="沐" w:date="2025-01-27T15:09:00Z">
        <w:del w:id="227" w:author="几 [2]" w:date="2025-01-28T02:48:50Z">
          <w:r>
            <w:rPr>
              <w:rFonts w:ascii="Times New Roman" w:hAnsi="Times New Roman" w:eastAsia="等线" w:cs="Times New Roman"/>
              <w:b/>
              <w:bCs/>
              <w:sz w:val="24"/>
              <w:lang w:bidi="ar"/>
              <w:rPrChange w:id="228" w:author="几" w:date="2025-01-27T15:49:00Z">
                <w:rPr>
                  <w:rFonts w:ascii="Times New Roman" w:hAnsi="Times New Roman" w:eastAsia="等线" w:cs="Times New Roman"/>
                  <w:sz w:val="24"/>
                  <w:lang w:bidi="ar"/>
                </w:rPr>
              </w:rPrChange>
            </w:rPr>
            <w:delText>EDA</w:delText>
          </w:r>
        </w:del>
      </w:ins>
      <w:ins w:id="229" w:author="沐" w:date="2025-01-27T15:09:00Z">
        <w:r>
          <w:rPr>
            <w:rFonts w:ascii="Times New Roman" w:hAnsi="Times New Roman" w:eastAsia="等线" w:cs="Times New Roman"/>
            <w:b/>
            <w:bCs/>
            <w:sz w:val="24"/>
            <w:lang w:bidi="ar"/>
            <w:rPrChange w:id="230" w:author="几" w:date="2025-01-27T15:49:00Z">
              <w:rPr>
                <w:rFonts w:ascii="Times New Roman" w:hAnsi="Times New Roman" w:eastAsia="等线" w:cs="Times New Roman"/>
                <w:sz w:val="24"/>
                <w:lang w:bidi="ar"/>
              </w:rPr>
            </w:rPrChange>
          </w:rPr>
          <w:t xml:space="preserve"> </w:t>
        </w:r>
      </w:ins>
      <w:ins w:id="231" w:author="沐" w:date="2025-01-27T15:09:00Z">
        <w:del w:id="232" w:author="几 [2]" w:date="2025-01-28T02:48:36Z">
          <w:r>
            <w:rPr>
              <w:rFonts w:ascii="Times New Roman" w:hAnsi="Times New Roman" w:eastAsia="等线" w:cs="Times New Roman"/>
              <w:b/>
              <w:bCs/>
              <w:sz w:val="24"/>
              <w:lang w:bidi="ar"/>
              <w:rPrChange w:id="233" w:author="几" w:date="2025-01-27T15:49:00Z">
                <w:rPr>
                  <w:rFonts w:ascii="Times New Roman" w:hAnsi="Times New Roman" w:eastAsia="等线" w:cs="Times New Roman"/>
                  <w:sz w:val="24"/>
                  <w:lang w:bidi="ar"/>
                </w:rPr>
              </w:rPrChange>
            </w:rPr>
            <w:delText>data analysis</w:delText>
          </w:r>
        </w:del>
      </w:ins>
      <w:ins w:id="234" w:author="沐" w:date="2025-01-27T15:09:00Z">
        <w:r>
          <w:rPr>
            <w:rFonts w:ascii="Times New Roman" w:hAnsi="Times New Roman" w:eastAsia="等线" w:cs="Times New Roman"/>
            <w:sz w:val="24"/>
            <w:lang w:bidi="ar"/>
          </w:rPr>
          <w:t xml:space="preserve"> and our aforementioned </w:t>
        </w:r>
      </w:ins>
      <w:ins w:id="235" w:author="沐" w:date="2025-01-27T15:09:00Z">
        <w:r>
          <w:rPr>
            <w:rFonts w:ascii="Times New Roman" w:hAnsi="Times New Roman" w:eastAsia="等线" w:cs="Times New Roman"/>
            <w:b/>
            <w:bCs/>
            <w:sz w:val="24"/>
            <w:lang w:bidi="ar"/>
            <w:rPrChange w:id="236" w:author="几" w:date="2025-01-27T15:49:00Z">
              <w:rPr>
                <w:rFonts w:ascii="Times New Roman" w:hAnsi="Times New Roman" w:eastAsia="等线" w:cs="Times New Roman"/>
                <w:sz w:val="24"/>
                <w:lang w:bidi="ar"/>
              </w:rPr>
            </w:rPrChange>
          </w:rPr>
          <w:t>IEWM</w:t>
        </w:r>
      </w:ins>
      <w:ins w:id="237" w:author="沐" w:date="2025-01-27T15:09:00Z">
        <w:r>
          <w:rPr>
            <w:rFonts w:ascii="Times New Roman" w:hAnsi="Times New Roman" w:eastAsia="等线" w:cs="Times New Roman"/>
            <w:sz w:val="24"/>
            <w:lang w:bidi="ar"/>
          </w:rPr>
          <w:t xml:space="preserve">, we revealed </w:t>
        </w:r>
      </w:ins>
      <w:ins w:id="238" w:author="几" w:date="2025-01-27T15:27:00Z">
        <w:r>
          <w:rPr>
            <w:rFonts w:ascii="Times New Roman" w:hAnsi="Times New Roman" w:eastAsia="等线" w:cs="Times New Roman"/>
            <w:sz w:val="24"/>
            <w:lang w:eastAsia="zh-CN" w:bidi="ar"/>
            <w:rPrChange w:id="239" w:author="几" w:date="2025-01-27T15:28:00Z">
              <w:rPr>
                <w:rFonts w:ascii="Times New Roman" w:hAnsi="Times New Roman" w:eastAsia="等线" w:cs="Times New Roman"/>
                <w:sz w:val="24"/>
                <w:lang w:eastAsia="zh" w:bidi="ar"/>
              </w:rPr>
            </w:rPrChange>
          </w:rPr>
          <w:t xml:space="preserve">some </w:t>
        </w:r>
      </w:ins>
      <w:ins w:id="240" w:author="几" w:date="2025-01-27T15:28:00Z">
        <w:r>
          <w:rPr>
            <w:rFonts w:ascii="Times New Roman" w:hAnsi="Times New Roman" w:eastAsia="等线" w:cs="Times New Roman"/>
            <w:sz w:val="24"/>
            <w:lang w:eastAsia="zh-CN" w:bidi="ar"/>
            <w:rPrChange w:id="241" w:author="几" w:date="2025-01-27T15:28:00Z">
              <w:rPr>
                <w:rFonts w:ascii="Times New Roman" w:hAnsi="Times New Roman" w:eastAsia="等线" w:cs="Times New Roman"/>
                <w:sz w:val="24"/>
                <w:lang w:eastAsia="zh" w:bidi="ar"/>
              </w:rPr>
            </w:rPrChange>
          </w:rPr>
          <w:t>special</w:t>
        </w:r>
      </w:ins>
      <w:ins w:id="242" w:author="沐" w:date="2025-01-27T15:09:00Z">
        <w:del w:id="243" w:author="几" w:date="2025-01-27T15:27:00Z">
          <w:r>
            <w:rPr>
              <w:rFonts w:ascii="Times New Roman" w:hAnsi="Times New Roman" w:eastAsia="等线" w:cs="Times New Roman"/>
              <w:sz w:val="24"/>
              <w:lang w:bidi="ar"/>
            </w:rPr>
            <w:delText>the following</w:delText>
          </w:r>
        </w:del>
      </w:ins>
      <w:ins w:id="244" w:author="沐" w:date="2025-01-27T15:09:00Z">
        <w:r>
          <w:rPr>
            <w:rFonts w:ascii="Times New Roman" w:hAnsi="Times New Roman" w:eastAsia="等线" w:cs="Times New Roman"/>
            <w:sz w:val="24"/>
            <w:lang w:bidi="ar"/>
          </w:rPr>
          <w:t xml:space="preserve"> phenomena</w:t>
        </w:r>
      </w:ins>
      <w:ins w:id="245" w:author="几" w:date="2025-01-27T15:28:00Z">
        <w:r>
          <w:rPr>
            <w:rFonts w:ascii="Times New Roman" w:hAnsi="Times New Roman" w:eastAsia="等线" w:cs="Times New Roman"/>
            <w:sz w:val="24"/>
            <w:lang w:eastAsia="zh-CN" w:bidi="ar"/>
            <w:rPrChange w:id="246" w:author="几" w:date="2025-01-27T15:28:00Z">
              <w:rPr>
                <w:rFonts w:ascii="Times New Roman" w:hAnsi="Times New Roman" w:eastAsia="等线" w:cs="Times New Roman"/>
                <w:sz w:val="24"/>
                <w:lang w:eastAsia="zh" w:bidi="ar"/>
              </w:rPr>
            </w:rPrChange>
          </w:rPr>
          <w:t xml:space="preserve"> of the Olympic games</w:t>
        </w:r>
      </w:ins>
      <w:ins w:id="247" w:author="沐" w:date="2025-01-27T15:09:00Z">
        <w:del w:id="248" w:author="几" w:date="2025-01-27T15:28:00Z">
          <w:r>
            <w:rPr>
              <w:rFonts w:ascii="Times New Roman" w:hAnsi="Times New Roman" w:eastAsia="等线" w:cs="Times New Roman"/>
              <w:sz w:val="24"/>
              <w:lang w:bidi="ar"/>
            </w:rPr>
            <w:delText>: the host country has a significant impact on national medal achievements, there are significant differences in medal-winning efficiency between countries, the gender gap in medals is narrowing, and there are differences in medal achievements between traditional and emerging sports in sporting powerhouses. The results suggest that the Olympic Committee may consider introducing new events to break the monopoly on medals and other related phenomena</w:delText>
          </w:r>
        </w:del>
      </w:ins>
      <w:ins w:id="249" w:author="沐" w:date="2025-01-27T22:51:00Z">
        <w:r>
          <w:rPr>
            <w:rFonts w:hint="eastAsia" w:ascii="Times New Roman" w:hAnsi="Times New Roman" w:eastAsia="等线" w:cs="Times New Roman"/>
            <w:sz w:val="24"/>
            <w:lang w:eastAsia="zh" w:bidi="ar"/>
          </w:rPr>
          <w:t xml:space="preserve">, </w:t>
        </w:r>
      </w:ins>
      <w:ins w:id="250" w:author="沐" w:date="2025-01-27T22:52:00Z">
        <w:r>
          <w:rPr>
            <w:rFonts w:hint="eastAsia" w:ascii="Times New Roman" w:hAnsi="Times New Roman" w:eastAsia="等线" w:cs="Times New Roman"/>
            <w:sz w:val="24"/>
            <w:lang w:eastAsia="zh" w:bidi="ar"/>
          </w:rPr>
          <w:t>such as smaller countries breaking the medal monopoly of stronger nations in emerging events, and the increasing gender balance in Olympic medal achievements.</w:t>
        </w:r>
      </w:ins>
    </w:p>
    <w:p w14:paraId="30DF7F84">
      <w:pPr>
        <w:adjustRightInd w:val="0"/>
        <w:snapToGrid w:val="0"/>
        <w:spacing w:before="160" w:after="97" w:afterLines="30"/>
        <w:ind w:firstLine="480"/>
        <w:rPr>
          <w:ins w:id="252" w:author="沐" w:date="2025-01-27T15:09:00Z"/>
          <w:del w:id="253" w:author="几" w:date="2025-01-27T15:28:00Z"/>
          <w:rFonts w:ascii="Times New Roman" w:hAnsi="Times New Roman" w:eastAsia="等线" w:cs="Times New Roman"/>
          <w:sz w:val="24"/>
          <w:szCs w:val="22"/>
          <w:lang w:bidi="ar"/>
          <w:rPrChange w:id="254" w:author="几" w:date="2025-01-27T15:28:00Z">
            <w:rPr>
              <w:ins w:id="255" w:author="沐" w:date="2025-01-27T15:09:00Z"/>
              <w:del w:id="256" w:author="几" w:date="2025-01-27T15:28:00Z"/>
              <w:rFonts w:ascii="Times New Roman" w:hAnsi="Times New Roman" w:cs="Times New Roman"/>
              <w:sz w:val="24"/>
              <w:szCs w:val="24"/>
            </w:rPr>
          </w:rPrChange>
        </w:rPr>
        <w:pPrChange w:id="251" w:author="几" w:date="2025-01-27T16:20:00Z">
          <w:pPr>
            <w:adjustRightInd w:val="0"/>
            <w:snapToGrid w:val="0"/>
            <w:spacing w:after="97" w:afterLines="30"/>
            <w:ind w:firstLine="480"/>
          </w:pPr>
        </w:pPrChange>
      </w:pPr>
      <w:ins w:id="257" w:author="沐" w:date="2025-01-27T15:09:00Z">
        <w:del w:id="258" w:author="几" w:date="2025-01-27T15:28:00Z">
          <w:r>
            <w:rPr>
              <w:rFonts w:ascii="Times New Roman" w:hAnsi="Times New Roman" w:eastAsia="等线" w:cs="Times New Roman"/>
              <w:sz w:val="24"/>
              <w:szCs w:val="22"/>
              <w:lang w:bidi="ar"/>
              <w:rPrChange w:id="259" w:author="几" w:date="2025-01-27T15:28:00Z">
                <w:rPr>
                  <w:rFonts w:ascii="Times New Roman" w:hAnsi="Times New Roman" w:eastAsia="等线" w:cs="Times New Roman"/>
                  <w:sz w:val="24"/>
                  <w:szCs w:val="24"/>
                  <w:lang w:bidi="ar"/>
                </w:rPr>
              </w:rPrChange>
            </w:rPr>
            <w:delText>Eventually, robustness and sensitivity analysis of the model are tested.</w:delText>
          </w:r>
        </w:del>
      </w:ins>
    </w:p>
    <w:p w14:paraId="150EDEB9">
      <w:pPr>
        <w:shd w:val="clear" w:color="auto" w:fill="FFFFFF"/>
        <w:adjustRightInd w:val="0"/>
        <w:snapToGrid w:val="0"/>
        <w:spacing w:before="160" w:beforeAutospacing="0" w:after="97" w:afterLines="30" w:afterAutospacing="0"/>
        <w:ind w:firstLine="480"/>
        <w:textAlignment w:val="baseline"/>
        <w:rPr>
          <w:del w:id="261" w:author="几" w:date="2025-01-27T15:28:00Z"/>
          <w:rFonts w:ascii="Times New Roman" w:hAnsi="Times New Roman" w:eastAsia="等线" w:cs="Times New Roman"/>
          <w:szCs w:val="22"/>
          <w:lang w:eastAsia="zh" w:bidi="ar"/>
          <w:rPrChange w:id="262" w:author="几" w:date="2025-01-27T15:28:00Z">
            <w:rPr>
              <w:del w:id="263" w:author="几" w:date="2025-01-27T15:28:00Z"/>
              <w:rFonts w:ascii="Times New Roman" w:hAnsi="Times New Roman" w:eastAsia="等线" w:cs="Times New Roman"/>
              <w:szCs w:val="22"/>
              <w:lang w:eastAsia="zh" w:bidi="ar"/>
            </w:rPr>
          </w:rPrChange>
        </w:rPr>
        <w:pPrChange w:id="260" w:author="几" w:date="2025-01-27T16:20:00Z">
          <w:pPr>
            <w:pStyle w:val="20"/>
            <w:shd w:val="clear" w:color="auto" w:fill="FFFFFF"/>
            <w:spacing w:before="269" w:beforeAutospacing="0" w:after="269" w:afterAutospacing="0"/>
            <w:ind w:firstLine="420"/>
            <w:textAlignment w:val="baseline"/>
          </w:pPr>
        </w:pPrChange>
      </w:pPr>
    </w:p>
    <w:p w14:paraId="2D17FDE0">
      <w:pPr>
        <w:shd w:val="clear" w:color="auto" w:fill="FFFFFF"/>
        <w:adjustRightInd w:val="0"/>
        <w:snapToGrid w:val="0"/>
        <w:spacing w:before="160" w:beforeAutospacing="0" w:after="97" w:afterLines="30" w:afterAutospacing="0"/>
        <w:ind w:firstLine="480"/>
        <w:textAlignment w:val="baseline"/>
        <w:rPr>
          <w:del w:id="265" w:author="几" w:date="2025-01-27T15:11:00Z"/>
          <w:rFonts w:ascii="Times New Roman" w:hAnsi="Times New Roman" w:eastAsia="等线" w:cs="Times New Roman"/>
          <w:kern w:val="2"/>
          <w:szCs w:val="22"/>
          <w:lang w:bidi="ar"/>
          <w:rPrChange w:id="266" w:author="几" w:date="2025-01-27T15:28:00Z">
            <w:rPr>
              <w:del w:id="267" w:author="几" w:date="2025-01-27T15:11:00Z"/>
              <w:rFonts w:ascii="Times New Roman" w:hAnsi="Times New Roman" w:eastAsia="Times New Roman" w:cs="Times New Roman"/>
              <w:kern w:val="2"/>
              <w:szCs w:val="22"/>
              <w14:ligatures w14:val="standardContextual"/>
            </w:rPr>
          </w:rPrChange>
          <w14:ligatures w14:val="standardContextual"/>
        </w:rPr>
        <w:pPrChange w:id="264" w:author="几" w:date="2025-01-27T16:20:00Z">
          <w:pPr>
            <w:pStyle w:val="20"/>
            <w:shd w:val="clear" w:color="auto" w:fill="FFFFFF"/>
            <w:spacing w:before="269" w:beforeAutospacing="0" w:after="269" w:afterAutospacing="0"/>
            <w:ind w:firstLine="420"/>
            <w:textAlignment w:val="baseline"/>
          </w:pPr>
        </w:pPrChange>
      </w:pPr>
      <w:del w:id="268" w:author="几" w:date="2025-01-27T15:11:00Z">
        <w:r>
          <w:rPr>
            <w:rFonts w:ascii="Times New Roman" w:hAnsi="Times New Roman" w:eastAsia="等线" w:cs="Times New Roman"/>
            <w:sz w:val="24"/>
            <w:lang w:bidi="ar"/>
            <w:rPrChange w:id="269" w:author="几" w:date="2025-01-27T15:28:00Z">
              <w:rPr>
                <w:rFonts w:ascii="Times New Roman" w:hAnsi="Times New Roman" w:eastAsia="Times New Roman" w:cs="Times New Roman"/>
                <w14:ligatures w14:val="standardContextual"/>
              </w:rPr>
            </w:rPrChange>
            <w14:ligatures w14:val="standardContextual"/>
          </w:rPr>
          <w:delText>The research findings demonstrated that in the 2028 Olympics, the medal table rankings of countries such as China and Japan might decline, while those of countries like the United Kingdom and France might ascend. It also identified the significant sports events for each country. The TOPSIS method predicted that countries like MLI and GUI had a high probability of claiming their first medals. "Star coaches" could significantly enhance athletes' competitive states and positively contribute to increasing the number of medals. Additionally, the study discovered that the number of participants was positively correlated with the number of medals won, and there were disparities in the participation and medal-winning circumstances between male and female athletes. The distribution of host locations and event types also exerted an influence on the medal distribution.</w:delText>
        </w:r>
      </w:del>
    </w:p>
    <w:p w14:paraId="0C7335B9">
      <w:pPr>
        <w:shd w:val="clear" w:color="auto" w:fill="FFFFFF"/>
        <w:adjustRightInd w:val="0"/>
        <w:snapToGrid w:val="0"/>
        <w:spacing w:before="160" w:beforeAutospacing="0" w:after="97" w:afterLines="30" w:afterAutospacing="0"/>
        <w:ind w:firstLine="480"/>
        <w:textAlignment w:val="baseline"/>
        <w:rPr>
          <w:rFonts w:ascii="Times New Roman" w:hAnsi="Times New Roman" w:eastAsia="等线" w:cs="Times New Roman"/>
          <w:kern w:val="2"/>
          <w:szCs w:val="22"/>
          <w:lang w:eastAsia="zh" w:bidi="ar"/>
          <w:rPrChange w:id="271" w:author="几" w:date="2025-01-27T15:28:00Z">
            <w:rPr>
              <w:rFonts w:ascii="Times New Roman" w:hAnsi="Times New Roman" w:eastAsia="Times New Roman" w:cs="Times New Roman"/>
              <w:kern w:val="2"/>
              <w:szCs w:val="22"/>
              <w:lang w:eastAsia="zh"/>
              <w14:ligatures w14:val="standardContextual"/>
            </w:rPr>
          </w:rPrChange>
          <w14:ligatures w14:val="standardContextual"/>
        </w:rPr>
        <w:pPrChange w:id="270" w:author="几" w:date="2025-01-27T16:20:00Z">
          <w:pPr>
            <w:pStyle w:val="20"/>
            <w:shd w:val="clear" w:color="auto" w:fill="FFFFFF"/>
            <w:spacing w:before="269" w:beforeAutospacing="0" w:after="269" w:afterAutospacing="0"/>
            <w:ind w:firstLine="420"/>
            <w:textAlignment w:val="baseline"/>
          </w:pPr>
        </w:pPrChange>
      </w:pPr>
      <w:ins w:id="272" w:author="几" w:date="2025-01-27T15:26:00Z">
        <w:r>
          <w:rPr>
            <w:rFonts w:ascii="Times New Roman" w:hAnsi="Times New Roman" w:eastAsia="等线" w:cs="Times New Roman"/>
            <w:sz w:val="24"/>
            <w:lang w:eastAsia="zh" w:bidi="ar"/>
            <w:rPrChange w:id="273" w:author="几" w:date="2025-01-27T15:28:00Z">
              <w:rPr>
                <w:rFonts w:ascii="Times New Roman" w:hAnsi="Times New Roman" w:eastAsia="Times New Roman" w:cs="Times New Roman"/>
                <w:lang w:eastAsia="zh"/>
                <w14:ligatures w14:val="standardContextual"/>
              </w:rPr>
            </w:rPrChange>
            <w14:ligatures w14:val="standardContextual"/>
          </w:rPr>
          <w:t xml:space="preserve">At the very last, </w:t>
        </w:r>
      </w:ins>
      <w:ins w:id="274" w:author="几" w:date="2025-01-27T15:26:00Z">
        <w:del w:id="275" w:author="沐" w:date="2025-01-28T01:08:00Z">
          <w:r>
            <w:rPr>
              <w:rFonts w:ascii="Times New Roman" w:hAnsi="Times New Roman" w:eastAsia="等线" w:cs="Times New Roman"/>
              <w:sz w:val="24"/>
              <w:lang w:eastAsia="zh" w:bidi="ar"/>
              <w:rPrChange w:id="276" w:author="几" w:date="2025-01-27T15:28:00Z">
                <w:rPr>
                  <w:rFonts w:ascii="Times New Roman" w:hAnsi="Times New Roman" w:eastAsia="Times New Roman" w:cs="Times New Roman"/>
                  <w:lang w:eastAsia="zh"/>
                  <w14:ligatures w14:val="standardContextual"/>
                </w:rPr>
              </w:rPrChange>
              <w14:ligatures w14:val="standardContextual"/>
            </w:rPr>
            <w:delText xml:space="preserve">we analyze the </w:delText>
          </w:r>
        </w:del>
      </w:ins>
      <w:del w:id="277" w:author="几" w:date="2025-01-27T15:26:00Z">
        <w:r>
          <w:rPr>
            <w:rFonts w:ascii="Times New Roman" w:hAnsi="Times New Roman" w:eastAsia="等线" w:cs="Times New Roman"/>
            <w:sz w:val="24"/>
            <w:lang w:bidi="ar"/>
            <w:rPrChange w:id="278" w:author="几" w:date="2025-01-27T15:28:00Z">
              <w:rPr>
                <w:rFonts w:ascii="Times New Roman" w:hAnsi="Times New Roman" w:eastAsia="Times New Roman" w:cs="Times New Roman"/>
                <w14:ligatures w14:val="standardContextual"/>
              </w:rPr>
            </w:rPrChange>
            <w14:ligatures w14:val="standardContextual"/>
          </w:rPr>
          <w:delText>The models constructed in this study were innovative, objective, and intuitive; however, they faced challenges such as the difficulty in estimating weights in the TOPSIS method and the susceptibility of the entropy weight method to outliers. In the future, more evaluation factors could be incorporated, and more sophisticated mathematical models could be adopted to enhance the accuracy and comprehensiveness of predictions. The model construction ideas and methods were universal and held the potential for application in other prediction domains.</w:delText>
        </w:r>
      </w:del>
      <w:ins w:id="279" w:author="几" w:date="2025-01-27T15:27:00Z">
        <w:del w:id="280" w:author="沐" w:date="2025-01-28T01:08:00Z">
          <w:r>
            <w:rPr>
              <w:rFonts w:ascii="Times New Roman" w:hAnsi="Times New Roman" w:eastAsia="等线" w:cs="Times New Roman"/>
              <w:sz w:val="24"/>
              <w:lang w:eastAsia="zh" w:bidi="ar"/>
              <w:rPrChange w:id="281" w:author="几" w:date="2025-01-27T15:28:00Z">
                <w:rPr>
                  <w:rFonts w:ascii="Times New Roman" w:hAnsi="Times New Roman" w:eastAsia="Times New Roman" w:cs="Times New Roman"/>
                  <w:lang w:eastAsia="zh"/>
                  <w14:ligatures w14:val="standardContextual"/>
                </w:rPr>
              </w:rPrChange>
              <w14:ligatures w14:val="standardContextual"/>
            </w:rPr>
            <w:delText xml:space="preserve">, </w:delText>
          </w:r>
        </w:del>
      </w:ins>
      <w:ins w:id="282" w:author="几" w:date="2025-01-27T15:27:00Z">
        <w:r>
          <w:rPr>
            <w:rFonts w:ascii="Times New Roman" w:hAnsi="Times New Roman" w:eastAsia="等线" w:cs="Times New Roman"/>
            <w:sz w:val="24"/>
            <w:lang w:eastAsia="zh" w:bidi="ar"/>
            <w:rPrChange w:id="283" w:author="几" w:date="2025-01-27T15:28:00Z">
              <w:rPr>
                <w:rFonts w:ascii="Times New Roman" w:hAnsi="Times New Roman" w:eastAsia="Times New Roman" w:cs="Times New Roman"/>
                <w:lang w:eastAsia="zh"/>
                <w14:ligatures w14:val="standardContextual"/>
              </w:rPr>
            </w:rPrChange>
            <w14:ligatures w14:val="standardContextual"/>
          </w:rPr>
          <w:t xml:space="preserve">we analyze the </w:t>
        </w:r>
      </w:ins>
      <w:ins w:id="284" w:author="几" w:date="2025-01-27T15:27:00Z">
        <w:r>
          <w:rPr>
            <w:rFonts w:ascii="Times New Roman" w:hAnsi="Times New Roman" w:eastAsia="等线" w:cs="Times New Roman"/>
            <w:b/>
            <w:bCs/>
            <w:sz w:val="24"/>
            <w:lang w:eastAsia="zh" w:bidi="ar"/>
            <w:rPrChange w:id="285" w:author="沐" w:date="2025-01-28T01:08:00Z">
              <w:rPr>
                <w:rFonts w:ascii="Times New Roman" w:hAnsi="Times New Roman" w:eastAsia="Times New Roman" w:cs="Times New Roman"/>
                <w:lang w:eastAsia="zh"/>
                <w14:ligatures w14:val="standardContextual"/>
              </w:rPr>
            </w:rPrChange>
            <w14:ligatures w14:val="standardContextual"/>
          </w:rPr>
          <w:t>strengths</w:t>
        </w:r>
      </w:ins>
      <w:ins w:id="286" w:author="几" w:date="2025-01-27T15:27:00Z">
        <w:r>
          <w:rPr>
            <w:rFonts w:ascii="Times New Roman" w:hAnsi="Times New Roman" w:eastAsia="等线" w:cs="Times New Roman"/>
            <w:sz w:val="24"/>
            <w:lang w:eastAsia="zh" w:bidi="ar"/>
            <w:rPrChange w:id="287" w:author="几" w:date="2025-01-27T15:28:00Z">
              <w:rPr>
                <w:rFonts w:ascii="Times New Roman" w:hAnsi="Times New Roman" w:eastAsia="Times New Roman" w:cs="Times New Roman"/>
                <w:lang w:eastAsia="zh"/>
                <w14:ligatures w14:val="standardContextual"/>
              </w:rPr>
            </w:rPrChange>
            <w14:ligatures w14:val="standardContextual"/>
          </w:rPr>
          <w:t xml:space="preserve"> and </w:t>
        </w:r>
      </w:ins>
      <w:ins w:id="288" w:author="几" w:date="2025-01-27T15:27:00Z">
        <w:r>
          <w:rPr>
            <w:rFonts w:ascii="Times New Roman" w:hAnsi="Times New Roman" w:eastAsia="等线" w:cs="Times New Roman"/>
            <w:b/>
            <w:bCs/>
            <w:sz w:val="24"/>
            <w:lang w:eastAsia="zh" w:bidi="ar"/>
            <w:rPrChange w:id="289" w:author="沐" w:date="2025-01-28T01:08:00Z">
              <w:rPr>
                <w:rFonts w:ascii="Times New Roman" w:hAnsi="Times New Roman" w:eastAsia="Times New Roman" w:cs="Times New Roman"/>
                <w:lang w:eastAsia="zh"/>
                <w14:ligatures w14:val="standardContextual"/>
              </w:rPr>
            </w:rPrChange>
            <w14:ligatures w14:val="standardContextual"/>
          </w:rPr>
          <w:t>weaknesses</w:t>
        </w:r>
      </w:ins>
      <w:ins w:id="290" w:author="几" w:date="2025-01-27T15:27:00Z">
        <w:r>
          <w:rPr>
            <w:rFonts w:ascii="Times New Roman" w:hAnsi="Times New Roman" w:eastAsia="等线" w:cs="Times New Roman"/>
            <w:sz w:val="24"/>
            <w:lang w:eastAsia="zh" w:bidi="ar"/>
            <w:rPrChange w:id="291" w:author="几" w:date="2025-01-27T15:28:00Z">
              <w:rPr>
                <w:rFonts w:ascii="Times New Roman" w:hAnsi="Times New Roman" w:eastAsia="Times New Roman" w:cs="Times New Roman"/>
                <w:lang w:eastAsia="zh"/>
                <w14:ligatures w14:val="standardContextual"/>
              </w:rPr>
            </w:rPrChange>
            <w14:ligatures w14:val="standardContextual"/>
          </w:rPr>
          <w:t xml:space="preserve"> of our model as well as its </w:t>
        </w:r>
      </w:ins>
      <w:ins w:id="292" w:author="几" w:date="2025-01-27T15:27:00Z">
        <w:r>
          <w:rPr>
            <w:rFonts w:ascii="Times New Roman" w:hAnsi="Times New Roman" w:eastAsia="等线" w:cs="Times New Roman"/>
            <w:b/>
            <w:bCs/>
            <w:sz w:val="24"/>
            <w:lang w:eastAsia="zh" w:bidi="ar"/>
            <w:rPrChange w:id="293" w:author="沐" w:date="2025-01-28T01:08:00Z">
              <w:rPr>
                <w:rFonts w:ascii="Times New Roman" w:hAnsi="Times New Roman" w:eastAsia="Times New Roman" w:cs="Times New Roman"/>
                <w:lang w:eastAsia="zh"/>
                <w14:ligatures w14:val="standardContextual"/>
              </w:rPr>
            </w:rPrChange>
            <w14:ligatures w14:val="standardContextual"/>
          </w:rPr>
          <w:t>sensitivity</w:t>
        </w:r>
      </w:ins>
      <w:ins w:id="294" w:author="几" w:date="2025-01-27T15:27:00Z">
        <w:r>
          <w:rPr>
            <w:rFonts w:ascii="Times New Roman" w:hAnsi="Times New Roman" w:eastAsia="等线" w:cs="Times New Roman"/>
            <w:sz w:val="24"/>
            <w:lang w:eastAsia="zh" w:bidi="ar"/>
            <w:rPrChange w:id="295" w:author="几" w:date="2025-01-27T15:28:00Z">
              <w:rPr>
                <w:rFonts w:ascii="Times New Roman" w:hAnsi="Times New Roman" w:eastAsia="Times New Roman" w:cs="Times New Roman"/>
                <w:lang w:eastAsia="zh"/>
                <w14:ligatures w14:val="standardContextual"/>
              </w:rPr>
            </w:rPrChange>
            <w14:ligatures w14:val="standardContextual"/>
          </w:rPr>
          <w:t>.</w:t>
        </w:r>
      </w:ins>
      <w:ins w:id="296" w:author="几" w:date="2025-01-27T15:27:00Z">
        <w:del w:id="297" w:author="沐" w:date="2025-01-28T01:08:00Z">
          <w:r>
            <w:rPr>
              <w:rFonts w:ascii="Times New Roman" w:hAnsi="Times New Roman" w:eastAsia="等线" w:cs="Times New Roman"/>
              <w:sz w:val="24"/>
              <w:lang w:eastAsia="zh" w:bidi="ar"/>
              <w:rPrChange w:id="298" w:author="几" w:date="2025-01-27T15:28:00Z">
                <w:rPr>
                  <w:rFonts w:ascii="Times New Roman" w:hAnsi="Times New Roman" w:eastAsia="Times New Roman" w:cs="Times New Roman"/>
                  <w:lang w:eastAsia="zh"/>
                  <w14:ligatures w14:val="standardContextual"/>
                </w:rPr>
              </w:rPrChange>
              <w14:ligatures w14:val="standardContextual"/>
            </w:rPr>
            <w:delText>We also evaluated the model.</w:delText>
          </w:r>
        </w:del>
      </w:ins>
    </w:p>
    <w:p w14:paraId="3AE0A84A">
      <w:pPr>
        <w:pStyle w:val="20"/>
        <w:shd w:val="clear" w:color="auto" w:fill="FFFFFF"/>
        <w:spacing w:before="160" w:beforeAutospacing="0" w:after="269" w:afterAutospacing="0"/>
        <w:textAlignment w:val="baseline"/>
        <w:rPr>
          <w:rFonts w:ascii="Times New Roman" w:hAnsi="Times New Roman" w:eastAsia="等线" w:cs="Times New Roman"/>
          <w:b/>
          <w:bCs/>
          <w:kern w:val="2"/>
          <w:szCs w:val="22"/>
          <w:lang w:eastAsia="zh"/>
          <w14:ligatures w14:val="standardContextual"/>
        </w:rPr>
        <w:pPrChange w:id="299" w:author="几" w:date="2025-01-27T16:20:00Z">
          <w:pPr>
            <w:pStyle w:val="20"/>
            <w:shd w:val="clear" w:color="auto" w:fill="FFFFFF"/>
            <w:spacing w:before="269" w:beforeAutospacing="0" w:after="269" w:afterAutospacing="0"/>
            <w:textAlignment w:val="baseline"/>
          </w:pPr>
        </w:pPrChange>
      </w:pPr>
      <w:r>
        <w:rPr>
          <w:rFonts w:ascii="Times New Roman" w:hAnsi="Times New Roman" w:eastAsia="Times New Roman" w:cs="Times New Roman"/>
          <w:b/>
          <w:bCs/>
          <w:kern w:val="2"/>
          <w:szCs w:val="22"/>
          <w14:ligatures w14:val="standardContextual"/>
        </w:rPr>
        <w:t>Keywords: Olympic medal table prediction; Information entropy weighted model; TOPSIS method;</w:t>
      </w:r>
      <w:ins w:id="300" w:author="几" w:date="2025-01-27T15:30:00Z">
        <w:r>
          <w:rPr>
            <w:rFonts w:hint="eastAsia" w:ascii="Times New Roman" w:hAnsi="Times New Roman" w:eastAsia="Times New Roman" w:cs="Times New Roman"/>
            <w:b/>
            <w:bCs/>
            <w:kern w:val="2"/>
            <w:szCs w:val="22"/>
            <w:lang w:eastAsia="zh"/>
            <w14:ligatures w14:val="standardContextual"/>
          </w:rPr>
          <w:t>LSTM;</w:t>
        </w:r>
      </w:ins>
      <w:r>
        <w:rPr>
          <w:rFonts w:ascii="Times New Roman" w:hAnsi="Times New Roman" w:eastAsia="Times New Roman" w:cs="Times New Roman"/>
          <w:b/>
          <w:bCs/>
          <w:kern w:val="2"/>
          <w:szCs w:val="22"/>
          <w14:ligatures w14:val="standardContextual"/>
        </w:rPr>
        <w:t xml:space="preserve"> Star coach effect; </w:t>
      </w:r>
      <w:del w:id="301" w:author="几" w:date="2025-01-27T15:30:00Z">
        <w:r>
          <w:rPr>
            <w:rFonts w:ascii="Times New Roman" w:hAnsi="Times New Roman" w:eastAsia="Times New Roman" w:cs="Times New Roman"/>
            <w:b/>
            <w:bCs/>
            <w:kern w:val="2"/>
            <w:szCs w:val="22"/>
            <w14:ligatures w14:val="standardContextual"/>
          </w:rPr>
          <w:delText>Sensitivity analysis</w:delText>
        </w:r>
      </w:del>
      <w:ins w:id="302" w:author="几" w:date="2025-01-27T15:30:00Z">
        <w:r>
          <w:rPr>
            <w:rFonts w:ascii="Times New Roman" w:hAnsi="Times New Roman" w:eastAsia="等线" w:cs="Times New Roman"/>
            <w:b/>
            <w:bCs/>
            <w:kern w:val="2"/>
            <w:szCs w:val="22"/>
            <w:lang w:bidi="ar"/>
          </w:rPr>
          <w:t>ARIMA</w:t>
        </w:r>
      </w:ins>
      <w:ins w:id="303" w:author="几" w:date="2025-01-27T15:30:00Z">
        <w:r>
          <w:rPr>
            <w:rFonts w:hint="eastAsia" w:ascii="Times New Roman" w:hAnsi="Times New Roman" w:eastAsia="等线" w:cs="Times New Roman"/>
            <w:b/>
            <w:bCs/>
            <w:kern w:val="2"/>
            <w:szCs w:val="22"/>
            <w:lang w:eastAsia="zh" w:bidi="ar"/>
          </w:rPr>
          <w:t>;</w:t>
        </w:r>
      </w:ins>
      <w:ins w:id="304" w:author="几 [2]" w:date="2025-01-28T02:48:52Z">
        <w:r>
          <w:rPr>
            <w:rFonts w:hint="eastAsia" w:ascii="Times New Roman" w:hAnsi="Times New Roman" w:eastAsia="等线" w:cs="Times New Roman"/>
            <w:b/>
            <w:bCs/>
            <w:kern w:val="2"/>
            <w:szCs w:val="22"/>
            <w:lang w:bidi="ar"/>
          </w:rPr>
          <w:t>Exploratory Data Analysis (EDA)</w:t>
        </w:r>
      </w:ins>
      <w:ins w:id="305" w:author="几" w:date="2025-01-27T23:52:00Z">
        <w:del w:id="306" w:author="几 [2]" w:date="2025-01-28T02:48:52Z">
          <w:r>
            <w:rPr>
              <w:rFonts w:ascii="Times New Roman" w:hAnsi="Times New Roman" w:eastAsia="等线" w:cs="Times New Roman"/>
              <w:b/>
              <w:bCs/>
              <w:kern w:val="2"/>
              <w:szCs w:val="22"/>
              <w:lang w:bidi="ar"/>
            </w:rPr>
            <w:delText>EDA</w:delText>
          </w:r>
        </w:del>
      </w:ins>
      <w:ins w:id="307" w:author="几" w:date="2025-01-27T23:52:00Z">
        <w:r>
          <w:rPr>
            <w:rFonts w:ascii="Times New Roman" w:hAnsi="Times New Roman" w:eastAsia="等线" w:cs="Times New Roman"/>
            <w:b/>
            <w:bCs/>
            <w:kern w:val="2"/>
            <w:szCs w:val="22"/>
            <w:lang w:bidi="ar"/>
          </w:rPr>
          <w:t xml:space="preserve"> </w:t>
        </w:r>
      </w:ins>
      <w:ins w:id="308" w:author="几" w:date="2025-01-27T23:52:00Z">
        <w:del w:id="309" w:author="几 [2]" w:date="2025-01-28T02:48:40Z">
          <w:r>
            <w:rPr>
              <w:rFonts w:ascii="Times New Roman" w:hAnsi="Times New Roman" w:eastAsia="等线" w:cs="Times New Roman"/>
              <w:b/>
              <w:bCs/>
              <w:kern w:val="2"/>
              <w:szCs w:val="22"/>
              <w:lang w:bidi="ar"/>
            </w:rPr>
            <w:delText>data analysis</w:delText>
          </w:r>
        </w:del>
      </w:ins>
    </w:p>
    <w:p w14:paraId="0D4A29D3">
      <w:pPr>
        <w:widowControl/>
        <w:spacing w:after="269"/>
        <w:jc w:val="left"/>
        <w:rPr>
          <w:del w:id="311" w:author="asus" w:date="2025-01-28T02:06:00Z"/>
          <w:rFonts w:ascii="Times New Roman" w:hAnsi="Times New Roman" w:eastAsia="Times New Roman" w:cs="Times New Roman"/>
          <w:sz w:val="24"/>
          <w14:ligatures w14:val="standardContextual"/>
        </w:rPr>
        <w:pPrChange w:id="310" w:author="几" w:date="2025-01-27T15:52:00Z">
          <w:pPr>
            <w:widowControl/>
            <w:jc w:val="left"/>
          </w:pPr>
        </w:pPrChange>
      </w:pPr>
      <w:del w:id="312" w:author="asus" w:date="2025-01-28T02:06:00Z">
        <w:r>
          <w:rPr>
            <w:rFonts w:ascii="Times New Roman" w:hAnsi="Times New Roman" w:eastAsia="Times New Roman" w:cs="Times New Roman"/>
            <w14:ligatures w14:val="standardContextual"/>
          </w:rPr>
          <w:br w:type="page"/>
        </w:r>
      </w:del>
    </w:p>
    <w:p w14:paraId="2BA16EFE">
      <w:pPr>
        <w:widowControl/>
        <w:shd w:val="clear" w:color="auto" w:fill="FFFFFF"/>
        <w:spacing w:before="269" w:beforeAutospacing="0" w:after="269" w:afterAutospacing="0"/>
        <w:jc w:val="left"/>
        <w:textAlignment w:val="baseline"/>
        <w:rPr>
          <w:rFonts w:hint="eastAsia" w:ascii="Times New Roman" w:hAnsi="Times New Roman" w:eastAsia="Times New Roman" w:cs="Times New Roman"/>
          <w:kern w:val="2"/>
          <w:szCs w:val="22"/>
          <w:rPrChange w:id="314" w:author="asus" w:date="2025-01-28T02:06:00Z">
            <w:rPr>
              <w:rFonts w:ascii="Times New Roman" w:hAnsi="Times New Roman" w:eastAsia="Times New Roman" w:cs="Times New Roman"/>
              <w:kern w:val="2"/>
              <w:szCs w:val="22"/>
              <w14:ligatures w14:val="standardContextual"/>
            </w:rPr>
          </w:rPrChange>
          <w14:ligatures w14:val="standardContextual"/>
        </w:rPr>
        <w:pPrChange w:id="313" w:author="asus" w:date="2025-01-28T02:06:00Z">
          <w:pPr>
            <w:pStyle w:val="20"/>
            <w:shd w:val="clear" w:color="auto" w:fill="FFFFFF"/>
            <w:spacing w:before="269" w:beforeAutospacing="0" w:after="269" w:afterAutospacing="0"/>
            <w:textAlignment w:val="baseline"/>
          </w:pPr>
        </w:pPrChange>
      </w:pPr>
    </w:p>
    <w:sdt>
      <w:sdtPr>
        <w:rPr>
          <w:lang w:val="zh-CN"/>
        </w:rPr>
        <w:id w:val="-1"/>
        <w:docPartObj>
          <w:docPartGallery w:val="Table of Contents"/>
          <w:docPartUnique/>
        </w:docPartObj>
      </w:sdtPr>
      <w:sdtEndPr>
        <w:rPr>
          <w:b/>
          <w:bCs/>
          <w:lang w:val="zh-CN"/>
        </w:rPr>
      </w:sdtEndPr>
      <w:sdtContent>
        <w:p w14:paraId="5FB678E4">
          <w:pPr>
            <w:jc w:val="center"/>
            <w:rPr>
              <w:ins w:id="315" w:author="几" w:date="2025-01-28T01:07:00Z"/>
              <w:sz w:val="24"/>
              <w:szCs w:val="36"/>
              <w:lang w:eastAsia="zh"/>
              <w:rPrChange w:id="316" w:author="asus" w:date="2025-01-28T02:06:00Z">
                <w:rPr>
                  <w:ins w:id="317" w:author="几" w:date="2025-01-28T01:07:00Z"/>
                  <w:lang w:eastAsia="zh"/>
                </w:rPr>
              </w:rPrChange>
            </w:rPr>
          </w:pPr>
          <w:ins w:id="318" w:author="几" w:date="2025-01-28T01:09:00Z">
            <w:r>
              <w:rPr>
                <w:sz w:val="24"/>
                <w:szCs w:val="36"/>
                <w:lang w:val="zh-CN" w:eastAsia="zh"/>
                <w:rPrChange w:id="319" w:author="asus" w:date="2025-01-28T02:06:00Z">
                  <w:rPr>
                    <w:lang w:val="zh-CN" w:eastAsia="zh"/>
                  </w:rPr>
                </w:rPrChange>
              </w:rPr>
              <w:t>Contents</w:t>
            </w:r>
          </w:ins>
        </w:p>
        <w:p w14:paraId="5E55E38E">
          <w:pPr>
            <w:pStyle w:val="17"/>
            <w:tabs>
              <w:tab w:val="right" w:leader="dot" w:pos="9060"/>
            </w:tabs>
            <w:rPr>
              <w:ins w:id="320" w:author="asus" w:date="2025-01-28T02:03:00Z"/>
              <w:sz w:val="18"/>
              <w:rPrChange w:id="321" w:author="asus" w:date="2025-01-28T02:06:00Z">
                <w:rPr>
                  <w:ins w:id="322" w:author="asus" w:date="2025-01-28T02:03:00Z"/>
                </w:rPr>
              </w:rPrChange>
            </w:rPr>
          </w:pPr>
          <w:del w:id="323" w:author="几" w:date="2025-01-28T01:07:00Z">
            <w:r>
              <w:rPr>
                <w:rFonts w:hint="eastAsia" w:ascii="Times New Roman" w:hAnsi="Times New Roman" w:eastAsia="宋体" w:cstheme="minorBidi"/>
                <w:b w:val="0"/>
                <w:bCs/>
                <w:sz w:val="18"/>
                <w:szCs w:val="32"/>
                <w:rPrChange w:id="324" w:author="asus" w:date="2025-01-28T02:06:00Z">
                  <w:rPr>
                    <w:rFonts w:hint="eastAsia" w:ascii="Times New Roman" w:hAnsi="Times New Roman" w:eastAsia="Times New Roman" w:cs="Times New Roman"/>
                    <w:b/>
                    <w:bCs/>
                    <w:sz w:val="32"/>
                    <w:szCs w:val="32"/>
                    <w14:ligatures w14:val="standardContextual"/>
                  </w:rPr>
                </w:rPrChange>
                <w14:ligatures w14:val="standardContextual"/>
              </w:rPr>
              <w:delText>Contents</w:delText>
            </w:r>
            <w:bookmarkEnd w:id="0"/>
            <w:bookmarkEnd w:id="1"/>
            <w:bookmarkEnd w:id="2"/>
            <w:bookmarkEnd w:id="3"/>
            <w:bookmarkEnd w:id="4"/>
          </w:del>
          <w:r>
            <w:rPr>
              <w:rFonts w:ascii="Times New Roman" w:hAnsi="Times New Roman" w:eastAsia="宋体"/>
              <w:bCs/>
              <w:sz w:val="18"/>
              <w:szCs w:val="32"/>
              <w:rPrChange w:id="325" w:author="asus" w:date="2025-01-28T02:06:00Z">
                <w:rPr/>
              </w:rPrChange>
              <w14:ligatures w14:val="standardContextual"/>
            </w:rPr>
            <w:fldChar w:fldCharType="begin"/>
          </w:r>
          <w:r>
            <w:rPr>
              <w:rFonts w:ascii="Times New Roman" w:hAnsi="Times New Roman" w:eastAsia="宋体"/>
              <w:bCs/>
              <w:sz w:val="18"/>
              <w:szCs w:val="32"/>
              <w:rPrChange w:id="326" w:author="asus" w:date="2025-01-28T02:06:00Z">
                <w:rPr/>
              </w:rPrChange>
              <w14:ligatures w14:val="standardContextual"/>
            </w:rPr>
            <w:instrText xml:space="preserve"> TOC \o "1-3" \h \z \u </w:instrText>
          </w:r>
          <w:r>
            <w:rPr>
              <w:rFonts w:ascii="Times New Roman" w:hAnsi="Times New Roman" w:eastAsia="宋体"/>
              <w:bCs/>
              <w:sz w:val="18"/>
              <w:szCs w:val="32"/>
              <w:rPrChange w:id="327" w:author="asus" w:date="2025-01-28T02:06:00Z">
                <w:rPr/>
              </w:rPrChange>
              <w14:ligatures w14:val="standardContextual"/>
            </w:rPr>
            <w:fldChar w:fldCharType="separate"/>
          </w:r>
          <w:ins w:id="328" w:author="asus" w:date="2025-01-28T02:03:00Z">
            <w:r>
              <w:rPr>
                <w:rStyle w:val="26"/>
                <w:sz w:val="18"/>
                <w:rPrChange w:id="329" w:author="asus" w:date="2025-01-28T02:06:00Z">
                  <w:rPr>
                    <w:rStyle w:val="26"/>
                  </w:rPr>
                </w:rPrChange>
              </w:rPr>
              <w:fldChar w:fldCharType="begin"/>
            </w:r>
          </w:ins>
          <w:ins w:id="330" w:author="asus" w:date="2025-01-28T02:03:00Z">
            <w:r>
              <w:rPr>
                <w:rStyle w:val="26"/>
                <w:sz w:val="18"/>
                <w:rPrChange w:id="331" w:author="asus" w:date="2025-01-28T02:06:00Z">
                  <w:rPr>
                    <w:rStyle w:val="26"/>
                  </w:rPr>
                </w:rPrChange>
              </w:rPr>
              <w:instrText xml:space="preserve"> </w:instrText>
            </w:r>
          </w:ins>
          <w:ins w:id="332" w:author="asus" w:date="2025-01-28T02:03:00Z">
            <w:r>
              <w:rPr>
                <w:sz w:val="18"/>
                <w:rPrChange w:id="333" w:author="asus" w:date="2025-01-28T02:06:00Z">
                  <w:rPr/>
                </w:rPrChange>
              </w:rPr>
              <w:instrText xml:space="preserve">HYPERLINK \l "_Toc188922251"</w:instrText>
            </w:r>
          </w:ins>
          <w:ins w:id="334" w:author="asus" w:date="2025-01-28T02:03:00Z">
            <w:r>
              <w:rPr>
                <w:rStyle w:val="26"/>
                <w:sz w:val="18"/>
                <w:rPrChange w:id="335" w:author="asus" w:date="2025-01-28T02:06:00Z">
                  <w:rPr>
                    <w:rStyle w:val="26"/>
                  </w:rPr>
                </w:rPrChange>
              </w:rPr>
              <w:instrText xml:space="preserve"> </w:instrText>
            </w:r>
          </w:ins>
          <w:ins w:id="336" w:author="asus" w:date="2025-01-28T02:03:00Z">
            <w:r>
              <w:rPr>
                <w:rStyle w:val="26"/>
                <w:sz w:val="18"/>
                <w:rPrChange w:id="337" w:author="asus" w:date="2025-01-28T02:06:00Z">
                  <w:rPr>
                    <w:rStyle w:val="26"/>
                  </w:rPr>
                </w:rPrChange>
              </w:rPr>
              <w:fldChar w:fldCharType="separate"/>
            </w:r>
          </w:ins>
          <w:ins w:id="338" w:author="asus" w:date="2025-01-28T02:03:00Z">
            <w:r>
              <w:rPr>
                <w:rStyle w:val="26"/>
                <w:rFonts w:ascii="Times New Roman" w:hAnsi="Times New Roman" w:eastAsia="Times New Roman" w:cs="Times New Roman"/>
                <w:b/>
                <w:bCs/>
                <w:sz w:val="18"/>
                <w:rPrChange w:id="339" w:author="asus" w:date="2025-01-28T02:06:00Z">
                  <w:rPr>
                    <w:rStyle w:val="26"/>
                    <w:rFonts w:ascii="Times New Roman" w:hAnsi="Times New Roman" w:eastAsia="Times New Roman" w:cs="Times New Roman"/>
                    <w:b/>
                    <w:bCs/>
                    <w14:ligatures w14:val="standardContextual"/>
                  </w:rPr>
                </w:rPrChange>
                <w14:ligatures w14:val="standardContextual"/>
              </w:rPr>
              <w:t>1 Introduction</w:t>
            </w:r>
          </w:ins>
          <w:ins w:id="340" w:author="asus" w:date="2025-01-28T02:03:00Z">
            <w:r>
              <w:rPr>
                <w:sz w:val="18"/>
                <w:rPrChange w:id="341" w:author="asus" w:date="2025-01-28T02:06:00Z">
                  <w:rPr/>
                </w:rPrChange>
              </w:rPr>
              <w:tab/>
            </w:r>
          </w:ins>
          <w:ins w:id="342" w:author="asus" w:date="2025-01-28T02:03:00Z">
            <w:r>
              <w:rPr>
                <w:sz w:val="18"/>
                <w:rPrChange w:id="343" w:author="asus" w:date="2025-01-28T02:06:00Z">
                  <w:rPr/>
                </w:rPrChange>
              </w:rPr>
              <w:fldChar w:fldCharType="begin"/>
            </w:r>
          </w:ins>
          <w:ins w:id="344" w:author="asus" w:date="2025-01-28T02:03:00Z">
            <w:r>
              <w:rPr>
                <w:sz w:val="18"/>
                <w:rPrChange w:id="345" w:author="asus" w:date="2025-01-28T02:06:00Z">
                  <w:rPr/>
                </w:rPrChange>
              </w:rPr>
              <w:instrText xml:space="preserve"> PAGEREF _Toc188922251 \h </w:instrText>
            </w:r>
          </w:ins>
          <w:ins w:id="346" w:author="asus" w:date="2025-01-28T02:03:00Z">
            <w:r>
              <w:rPr>
                <w:sz w:val="18"/>
                <w:rPrChange w:id="347" w:author="asus" w:date="2025-01-28T02:06:00Z">
                  <w:rPr/>
                </w:rPrChange>
              </w:rPr>
              <w:fldChar w:fldCharType="separate"/>
            </w:r>
          </w:ins>
          <w:r>
            <w:rPr>
              <w:sz w:val="18"/>
            </w:rPr>
            <w:t>3</w:t>
          </w:r>
          <w:ins w:id="348" w:author="asus" w:date="2025-01-28T02:03:00Z">
            <w:r>
              <w:rPr>
                <w:sz w:val="18"/>
                <w:rPrChange w:id="349" w:author="asus" w:date="2025-01-28T02:06:00Z">
                  <w:rPr/>
                </w:rPrChange>
              </w:rPr>
              <w:fldChar w:fldCharType="end"/>
            </w:r>
          </w:ins>
          <w:ins w:id="350" w:author="asus" w:date="2025-01-28T02:03:00Z">
            <w:r>
              <w:rPr>
                <w:rStyle w:val="26"/>
                <w:sz w:val="18"/>
                <w:rPrChange w:id="351" w:author="asus" w:date="2025-01-28T02:06:00Z">
                  <w:rPr>
                    <w:rStyle w:val="26"/>
                  </w:rPr>
                </w:rPrChange>
              </w:rPr>
              <w:fldChar w:fldCharType="end"/>
            </w:r>
          </w:ins>
        </w:p>
        <w:p w14:paraId="20079C06">
          <w:pPr>
            <w:pStyle w:val="19"/>
            <w:tabs>
              <w:tab w:val="right" w:leader="dot" w:pos="9060"/>
            </w:tabs>
            <w:rPr>
              <w:ins w:id="352" w:author="asus" w:date="2025-01-28T02:03:00Z"/>
              <w:sz w:val="18"/>
              <w:rPrChange w:id="353" w:author="asus" w:date="2025-01-28T02:06:00Z">
                <w:rPr>
                  <w:ins w:id="354" w:author="asus" w:date="2025-01-28T02:03:00Z"/>
                </w:rPr>
              </w:rPrChange>
            </w:rPr>
          </w:pPr>
          <w:ins w:id="355" w:author="asus" w:date="2025-01-28T02:03:00Z">
            <w:r>
              <w:rPr>
                <w:rStyle w:val="26"/>
                <w:sz w:val="18"/>
                <w:rPrChange w:id="356" w:author="asus" w:date="2025-01-28T02:06:00Z">
                  <w:rPr>
                    <w:rStyle w:val="26"/>
                  </w:rPr>
                </w:rPrChange>
              </w:rPr>
              <w:fldChar w:fldCharType="begin"/>
            </w:r>
          </w:ins>
          <w:ins w:id="357" w:author="asus" w:date="2025-01-28T02:03:00Z">
            <w:r>
              <w:rPr>
                <w:rStyle w:val="26"/>
                <w:sz w:val="18"/>
                <w:rPrChange w:id="358" w:author="asus" w:date="2025-01-28T02:06:00Z">
                  <w:rPr>
                    <w:rStyle w:val="26"/>
                  </w:rPr>
                </w:rPrChange>
              </w:rPr>
              <w:instrText xml:space="preserve"> </w:instrText>
            </w:r>
          </w:ins>
          <w:ins w:id="359" w:author="asus" w:date="2025-01-28T02:03:00Z">
            <w:r>
              <w:rPr>
                <w:sz w:val="18"/>
                <w:rPrChange w:id="360" w:author="asus" w:date="2025-01-28T02:06:00Z">
                  <w:rPr/>
                </w:rPrChange>
              </w:rPr>
              <w:instrText xml:space="preserve">HYPERLINK \l "_Toc188922252"</w:instrText>
            </w:r>
          </w:ins>
          <w:ins w:id="361" w:author="asus" w:date="2025-01-28T02:03:00Z">
            <w:r>
              <w:rPr>
                <w:rStyle w:val="26"/>
                <w:sz w:val="18"/>
                <w:rPrChange w:id="362" w:author="asus" w:date="2025-01-28T02:06:00Z">
                  <w:rPr>
                    <w:rStyle w:val="26"/>
                  </w:rPr>
                </w:rPrChange>
              </w:rPr>
              <w:instrText xml:space="preserve"> </w:instrText>
            </w:r>
          </w:ins>
          <w:ins w:id="363" w:author="asus" w:date="2025-01-28T02:03:00Z">
            <w:r>
              <w:rPr>
                <w:rStyle w:val="26"/>
                <w:sz w:val="18"/>
                <w:rPrChange w:id="364" w:author="asus" w:date="2025-01-28T02:06:00Z">
                  <w:rPr>
                    <w:rStyle w:val="26"/>
                  </w:rPr>
                </w:rPrChange>
              </w:rPr>
              <w:fldChar w:fldCharType="separate"/>
            </w:r>
          </w:ins>
          <w:ins w:id="365" w:author="asus" w:date="2025-01-28T02:03:00Z">
            <w:r>
              <w:rPr>
                <w:rStyle w:val="26"/>
                <w:rFonts w:ascii="Times New Roman" w:hAnsi="Times New Roman" w:eastAsia="Times New Roman" w:cs="Times New Roman"/>
                <w:b/>
                <w:bCs/>
                <w:sz w:val="18"/>
                <w:rPrChange w:id="366" w:author="asus" w:date="2025-01-28T02:06:00Z">
                  <w:rPr>
                    <w:rStyle w:val="26"/>
                    <w:rFonts w:ascii="Times New Roman" w:hAnsi="Times New Roman" w:eastAsia="Times New Roman" w:cs="Times New Roman"/>
                    <w:b/>
                    <w:bCs/>
                    <w14:ligatures w14:val="standardContextual"/>
                  </w:rPr>
                </w:rPrChange>
                <w14:ligatures w14:val="standardContextual"/>
              </w:rPr>
              <w:t>1.1</w:t>
            </w:r>
          </w:ins>
          <w:ins w:id="367" w:author="asus" w:date="2025-01-28T02:03:00Z">
            <w:r>
              <w:rPr>
                <w:rStyle w:val="26"/>
                <w:rFonts w:ascii="Times New Roman" w:hAnsi="Times New Roman" w:eastAsia="Times New Roman" w:cs="Times New Roman"/>
                <w:b/>
                <w:bCs/>
                <w:sz w:val="18"/>
                <w:lang w:eastAsia="zh"/>
                <w:rPrChange w:id="368"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369" w:author="asus" w:date="2025-01-28T02:03:00Z">
            <w:r>
              <w:rPr>
                <w:rStyle w:val="26"/>
                <w:rFonts w:ascii="Times New Roman" w:hAnsi="Times New Roman" w:eastAsia="Times New Roman" w:cs="Times New Roman"/>
                <w:b/>
                <w:bCs/>
                <w:sz w:val="18"/>
                <w:rPrChange w:id="370" w:author="asus" w:date="2025-01-28T02:06:00Z">
                  <w:rPr>
                    <w:rStyle w:val="26"/>
                    <w:rFonts w:ascii="Times New Roman" w:hAnsi="Times New Roman" w:eastAsia="Times New Roman" w:cs="Times New Roman"/>
                    <w:b/>
                    <w:bCs/>
                    <w14:ligatures w14:val="standardContextual"/>
                  </w:rPr>
                </w:rPrChange>
                <w14:ligatures w14:val="standardContextual"/>
              </w:rPr>
              <w:t>Problem Background</w:t>
            </w:r>
          </w:ins>
          <w:ins w:id="371" w:author="asus" w:date="2025-01-28T02:03:00Z">
            <w:r>
              <w:rPr>
                <w:sz w:val="18"/>
                <w:rPrChange w:id="372" w:author="asus" w:date="2025-01-28T02:06:00Z">
                  <w:rPr/>
                </w:rPrChange>
              </w:rPr>
              <w:tab/>
            </w:r>
          </w:ins>
          <w:ins w:id="373" w:author="asus" w:date="2025-01-28T02:03:00Z">
            <w:r>
              <w:rPr>
                <w:sz w:val="18"/>
                <w:rPrChange w:id="374" w:author="asus" w:date="2025-01-28T02:06:00Z">
                  <w:rPr/>
                </w:rPrChange>
              </w:rPr>
              <w:fldChar w:fldCharType="begin"/>
            </w:r>
          </w:ins>
          <w:ins w:id="375" w:author="asus" w:date="2025-01-28T02:03:00Z">
            <w:r>
              <w:rPr>
                <w:sz w:val="18"/>
                <w:rPrChange w:id="376" w:author="asus" w:date="2025-01-28T02:06:00Z">
                  <w:rPr/>
                </w:rPrChange>
              </w:rPr>
              <w:instrText xml:space="preserve"> PAGEREF _Toc188922252 \h </w:instrText>
            </w:r>
          </w:ins>
          <w:ins w:id="377" w:author="asus" w:date="2025-01-28T02:03:00Z">
            <w:r>
              <w:rPr>
                <w:sz w:val="18"/>
                <w:rPrChange w:id="378" w:author="asus" w:date="2025-01-28T02:06:00Z">
                  <w:rPr/>
                </w:rPrChange>
              </w:rPr>
              <w:fldChar w:fldCharType="separate"/>
            </w:r>
          </w:ins>
          <w:r>
            <w:rPr>
              <w:sz w:val="18"/>
            </w:rPr>
            <w:t>3</w:t>
          </w:r>
          <w:ins w:id="379" w:author="asus" w:date="2025-01-28T02:03:00Z">
            <w:r>
              <w:rPr>
                <w:sz w:val="18"/>
                <w:rPrChange w:id="380" w:author="asus" w:date="2025-01-28T02:06:00Z">
                  <w:rPr/>
                </w:rPrChange>
              </w:rPr>
              <w:fldChar w:fldCharType="end"/>
            </w:r>
          </w:ins>
          <w:ins w:id="381" w:author="asus" w:date="2025-01-28T02:03:00Z">
            <w:r>
              <w:rPr>
                <w:rStyle w:val="26"/>
                <w:sz w:val="18"/>
                <w:rPrChange w:id="382" w:author="asus" w:date="2025-01-28T02:06:00Z">
                  <w:rPr>
                    <w:rStyle w:val="26"/>
                  </w:rPr>
                </w:rPrChange>
              </w:rPr>
              <w:fldChar w:fldCharType="end"/>
            </w:r>
          </w:ins>
        </w:p>
        <w:p w14:paraId="5EF9590F">
          <w:pPr>
            <w:pStyle w:val="19"/>
            <w:tabs>
              <w:tab w:val="right" w:leader="dot" w:pos="9060"/>
            </w:tabs>
            <w:rPr>
              <w:ins w:id="383" w:author="asus" w:date="2025-01-28T02:03:00Z"/>
              <w:sz w:val="18"/>
              <w:rPrChange w:id="384" w:author="asus" w:date="2025-01-28T02:06:00Z">
                <w:rPr>
                  <w:ins w:id="385" w:author="asus" w:date="2025-01-28T02:03:00Z"/>
                </w:rPr>
              </w:rPrChange>
            </w:rPr>
          </w:pPr>
          <w:ins w:id="386" w:author="asus" w:date="2025-01-28T02:03:00Z">
            <w:r>
              <w:rPr>
                <w:rStyle w:val="26"/>
                <w:sz w:val="18"/>
                <w:rPrChange w:id="387" w:author="asus" w:date="2025-01-28T02:06:00Z">
                  <w:rPr>
                    <w:rStyle w:val="26"/>
                  </w:rPr>
                </w:rPrChange>
              </w:rPr>
              <w:fldChar w:fldCharType="begin"/>
            </w:r>
          </w:ins>
          <w:ins w:id="388" w:author="asus" w:date="2025-01-28T02:03:00Z">
            <w:r>
              <w:rPr>
                <w:rStyle w:val="26"/>
                <w:sz w:val="18"/>
                <w:rPrChange w:id="389" w:author="asus" w:date="2025-01-28T02:06:00Z">
                  <w:rPr>
                    <w:rStyle w:val="26"/>
                  </w:rPr>
                </w:rPrChange>
              </w:rPr>
              <w:instrText xml:space="preserve"> </w:instrText>
            </w:r>
          </w:ins>
          <w:ins w:id="390" w:author="asus" w:date="2025-01-28T02:03:00Z">
            <w:r>
              <w:rPr>
                <w:sz w:val="18"/>
                <w:rPrChange w:id="391" w:author="asus" w:date="2025-01-28T02:06:00Z">
                  <w:rPr/>
                </w:rPrChange>
              </w:rPr>
              <w:instrText xml:space="preserve">HYPERLINK \l "_Toc188922253"</w:instrText>
            </w:r>
          </w:ins>
          <w:ins w:id="392" w:author="asus" w:date="2025-01-28T02:03:00Z">
            <w:r>
              <w:rPr>
                <w:rStyle w:val="26"/>
                <w:sz w:val="18"/>
                <w:rPrChange w:id="393" w:author="asus" w:date="2025-01-28T02:06:00Z">
                  <w:rPr>
                    <w:rStyle w:val="26"/>
                  </w:rPr>
                </w:rPrChange>
              </w:rPr>
              <w:instrText xml:space="preserve"> </w:instrText>
            </w:r>
          </w:ins>
          <w:ins w:id="394" w:author="asus" w:date="2025-01-28T02:03:00Z">
            <w:r>
              <w:rPr>
                <w:rStyle w:val="26"/>
                <w:sz w:val="18"/>
                <w:rPrChange w:id="395" w:author="asus" w:date="2025-01-28T02:06:00Z">
                  <w:rPr>
                    <w:rStyle w:val="26"/>
                  </w:rPr>
                </w:rPrChange>
              </w:rPr>
              <w:fldChar w:fldCharType="separate"/>
            </w:r>
          </w:ins>
          <w:ins w:id="396" w:author="asus" w:date="2025-01-28T02:03:00Z">
            <w:r>
              <w:rPr>
                <w:rStyle w:val="26"/>
                <w:rFonts w:ascii="Times New Roman" w:hAnsi="Times New Roman" w:eastAsia="Times New Roman" w:cs="Times New Roman"/>
                <w:b/>
                <w:bCs/>
                <w:sz w:val="18"/>
                <w:rPrChange w:id="397" w:author="asus" w:date="2025-01-28T02:06:00Z">
                  <w:rPr>
                    <w:rStyle w:val="26"/>
                    <w:rFonts w:ascii="Times New Roman" w:hAnsi="Times New Roman" w:eastAsia="Times New Roman" w:cs="Times New Roman"/>
                    <w:b/>
                    <w:bCs/>
                    <w14:ligatures w14:val="standardContextual"/>
                  </w:rPr>
                </w:rPrChange>
                <w14:ligatures w14:val="standardContextual"/>
              </w:rPr>
              <w:t>1.2</w:t>
            </w:r>
          </w:ins>
          <w:ins w:id="398" w:author="asus" w:date="2025-01-28T02:03:00Z">
            <w:r>
              <w:rPr>
                <w:rStyle w:val="26"/>
                <w:rFonts w:ascii="Times New Roman" w:hAnsi="Times New Roman" w:eastAsia="Times New Roman" w:cs="Times New Roman"/>
                <w:b/>
                <w:bCs/>
                <w:sz w:val="18"/>
                <w:lang w:eastAsia="zh"/>
                <w:rPrChange w:id="399"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00" w:author="asus" w:date="2025-01-28T02:03:00Z">
            <w:r>
              <w:rPr>
                <w:rStyle w:val="26"/>
                <w:rFonts w:ascii="Times New Roman" w:hAnsi="Times New Roman" w:eastAsia="Times New Roman" w:cs="Times New Roman"/>
                <w:b/>
                <w:bCs/>
                <w:sz w:val="18"/>
                <w:rPrChange w:id="401" w:author="asus" w:date="2025-01-28T02:06:00Z">
                  <w:rPr>
                    <w:rStyle w:val="26"/>
                    <w:rFonts w:ascii="Times New Roman" w:hAnsi="Times New Roman" w:eastAsia="Times New Roman" w:cs="Times New Roman"/>
                    <w:b/>
                    <w:bCs/>
                    <w14:ligatures w14:val="standardContextual"/>
                  </w:rPr>
                </w:rPrChange>
                <w14:ligatures w14:val="standardContextual"/>
              </w:rPr>
              <w:t>Restatement of the Problem</w:t>
            </w:r>
          </w:ins>
          <w:ins w:id="402" w:author="asus" w:date="2025-01-28T02:03:00Z">
            <w:r>
              <w:rPr>
                <w:sz w:val="18"/>
                <w:rPrChange w:id="403" w:author="asus" w:date="2025-01-28T02:06:00Z">
                  <w:rPr/>
                </w:rPrChange>
              </w:rPr>
              <w:tab/>
            </w:r>
          </w:ins>
          <w:ins w:id="404" w:author="asus" w:date="2025-01-28T02:03:00Z">
            <w:r>
              <w:rPr>
                <w:sz w:val="18"/>
                <w:rPrChange w:id="405" w:author="asus" w:date="2025-01-28T02:06:00Z">
                  <w:rPr/>
                </w:rPrChange>
              </w:rPr>
              <w:fldChar w:fldCharType="begin"/>
            </w:r>
          </w:ins>
          <w:ins w:id="406" w:author="asus" w:date="2025-01-28T02:03:00Z">
            <w:r>
              <w:rPr>
                <w:sz w:val="18"/>
                <w:rPrChange w:id="407" w:author="asus" w:date="2025-01-28T02:06:00Z">
                  <w:rPr/>
                </w:rPrChange>
              </w:rPr>
              <w:instrText xml:space="preserve"> PAGEREF _Toc188922253 \h </w:instrText>
            </w:r>
          </w:ins>
          <w:ins w:id="408" w:author="asus" w:date="2025-01-28T02:03:00Z">
            <w:r>
              <w:rPr>
                <w:sz w:val="18"/>
                <w:rPrChange w:id="409" w:author="asus" w:date="2025-01-28T02:06:00Z">
                  <w:rPr/>
                </w:rPrChange>
              </w:rPr>
              <w:fldChar w:fldCharType="separate"/>
            </w:r>
          </w:ins>
          <w:r>
            <w:rPr>
              <w:sz w:val="18"/>
            </w:rPr>
            <w:t>3</w:t>
          </w:r>
          <w:ins w:id="410" w:author="asus" w:date="2025-01-28T02:03:00Z">
            <w:r>
              <w:rPr>
                <w:sz w:val="18"/>
                <w:rPrChange w:id="411" w:author="asus" w:date="2025-01-28T02:06:00Z">
                  <w:rPr/>
                </w:rPrChange>
              </w:rPr>
              <w:fldChar w:fldCharType="end"/>
            </w:r>
          </w:ins>
          <w:ins w:id="412" w:author="asus" w:date="2025-01-28T02:03:00Z">
            <w:r>
              <w:rPr>
                <w:rStyle w:val="26"/>
                <w:sz w:val="18"/>
                <w:rPrChange w:id="413" w:author="asus" w:date="2025-01-28T02:06:00Z">
                  <w:rPr>
                    <w:rStyle w:val="26"/>
                  </w:rPr>
                </w:rPrChange>
              </w:rPr>
              <w:fldChar w:fldCharType="end"/>
            </w:r>
          </w:ins>
        </w:p>
        <w:p w14:paraId="1EDA8E36">
          <w:pPr>
            <w:pStyle w:val="19"/>
            <w:tabs>
              <w:tab w:val="right" w:leader="dot" w:pos="9060"/>
            </w:tabs>
            <w:rPr>
              <w:ins w:id="414" w:author="asus" w:date="2025-01-28T02:03:00Z"/>
              <w:sz w:val="18"/>
              <w:rPrChange w:id="415" w:author="asus" w:date="2025-01-28T02:06:00Z">
                <w:rPr>
                  <w:ins w:id="416" w:author="asus" w:date="2025-01-28T02:03:00Z"/>
                </w:rPr>
              </w:rPrChange>
            </w:rPr>
          </w:pPr>
          <w:ins w:id="417" w:author="asus" w:date="2025-01-28T02:03:00Z">
            <w:r>
              <w:rPr>
                <w:rStyle w:val="26"/>
                <w:sz w:val="18"/>
                <w:rPrChange w:id="418" w:author="asus" w:date="2025-01-28T02:06:00Z">
                  <w:rPr>
                    <w:rStyle w:val="26"/>
                  </w:rPr>
                </w:rPrChange>
              </w:rPr>
              <w:fldChar w:fldCharType="begin"/>
            </w:r>
          </w:ins>
          <w:ins w:id="419" w:author="asus" w:date="2025-01-28T02:03:00Z">
            <w:r>
              <w:rPr>
                <w:rStyle w:val="26"/>
                <w:sz w:val="18"/>
                <w:rPrChange w:id="420" w:author="asus" w:date="2025-01-28T02:06:00Z">
                  <w:rPr>
                    <w:rStyle w:val="26"/>
                  </w:rPr>
                </w:rPrChange>
              </w:rPr>
              <w:instrText xml:space="preserve"> </w:instrText>
            </w:r>
          </w:ins>
          <w:ins w:id="421" w:author="asus" w:date="2025-01-28T02:03:00Z">
            <w:r>
              <w:rPr>
                <w:sz w:val="18"/>
                <w:rPrChange w:id="422" w:author="asus" w:date="2025-01-28T02:06:00Z">
                  <w:rPr/>
                </w:rPrChange>
              </w:rPr>
              <w:instrText xml:space="preserve">HYPERLINK \l "_Toc188922254"</w:instrText>
            </w:r>
          </w:ins>
          <w:ins w:id="423" w:author="asus" w:date="2025-01-28T02:03:00Z">
            <w:r>
              <w:rPr>
                <w:rStyle w:val="26"/>
                <w:sz w:val="18"/>
                <w:rPrChange w:id="424" w:author="asus" w:date="2025-01-28T02:06:00Z">
                  <w:rPr>
                    <w:rStyle w:val="26"/>
                  </w:rPr>
                </w:rPrChange>
              </w:rPr>
              <w:instrText xml:space="preserve"> </w:instrText>
            </w:r>
          </w:ins>
          <w:ins w:id="425" w:author="asus" w:date="2025-01-28T02:03:00Z">
            <w:r>
              <w:rPr>
                <w:rStyle w:val="26"/>
                <w:sz w:val="18"/>
                <w:rPrChange w:id="426" w:author="asus" w:date="2025-01-28T02:06:00Z">
                  <w:rPr>
                    <w:rStyle w:val="26"/>
                  </w:rPr>
                </w:rPrChange>
              </w:rPr>
              <w:fldChar w:fldCharType="separate"/>
            </w:r>
          </w:ins>
          <w:ins w:id="427" w:author="asus" w:date="2025-01-28T02:03:00Z">
            <w:r>
              <w:rPr>
                <w:rStyle w:val="26"/>
                <w:rFonts w:ascii="Times New Roman" w:hAnsi="Times New Roman" w:eastAsia="Times New Roman" w:cs="Times New Roman"/>
                <w:b/>
                <w:bCs/>
                <w:sz w:val="18"/>
                <w:rPrChange w:id="428" w:author="asus" w:date="2025-01-28T02:06:00Z">
                  <w:rPr>
                    <w:rStyle w:val="26"/>
                    <w:rFonts w:ascii="Times New Roman" w:hAnsi="Times New Roman" w:eastAsia="Times New Roman" w:cs="Times New Roman"/>
                    <w:b/>
                    <w:bCs/>
                    <w14:ligatures w14:val="standardContextual"/>
                  </w:rPr>
                </w:rPrChange>
                <w14:ligatures w14:val="standardContextual"/>
              </w:rPr>
              <w:t>1.3 Literature Review</w:t>
            </w:r>
          </w:ins>
          <w:ins w:id="429" w:author="asus" w:date="2025-01-28T02:03:00Z">
            <w:r>
              <w:rPr>
                <w:sz w:val="18"/>
                <w:rPrChange w:id="430" w:author="asus" w:date="2025-01-28T02:06:00Z">
                  <w:rPr/>
                </w:rPrChange>
              </w:rPr>
              <w:tab/>
            </w:r>
          </w:ins>
          <w:ins w:id="431" w:author="asus" w:date="2025-01-28T02:03:00Z">
            <w:r>
              <w:rPr>
                <w:sz w:val="18"/>
                <w:rPrChange w:id="432" w:author="asus" w:date="2025-01-28T02:06:00Z">
                  <w:rPr/>
                </w:rPrChange>
              </w:rPr>
              <w:fldChar w:fldCharType="begin"/>
            </w:r>
          </w:ins>
          <w:ins w:id="433" w:author="asus" w:date="2025-01-28T02:03:00Z">
            <w:r>
              <w:rPr>
                <w:sz w:val="18"/>
                <w:rPrChange w:id="434" w:author="asus" w:date="2025-01-28T02:06:00Z">
                  <w:rPr/>
                </w:rPrChange>
              </w:rPr>
              <w:instrText xml:space="preserve"> PAGEREF _Toc188922254 \h </w:instrText>
            </w:r>
          </w:ins>
          <w:ins w:id="435" w:author="asus" w:date="2025-01-28T02:03:00Z">
            <w:r>
              <w:rPr>
                <w:sz w:val="18"/>
                <w:rPrChange w:id="436" w:author="asus" w:date="2025-01-28T02:06:00Z">
                  <w:rPr/>
                </w:rPrChange>
              </w:rPr>
              <w:fldChar w:fldCharType="separate"/>
            </w:r>
          </w:ins>
          <w:r>
            <w:rPr>
              <w:sz w:val="18"/>
            </w:rPr>
            <w:t>3</w:t>
          </w:r>
          <w:ins w:id="437" w:author="asus" w:date="2025-01-28T02:03:00Z">
            <w:r>
              <w:rPr>
                <w:sz w:val="18"/>
                <w:rPrChange w:id="438" w:author="asus" w:date="2025-01-28T02:06:00Z">
                  <w:rPr/>
                </w:rPrChange>
              </w:rPr>
              <w:fldChar w:fldCharType="end"/>
            </w:r>
          </w:ins>
          <w:ins w:id="439" w:author="asus" w:date="2025-01-28T02:03:00Z">
            <w:r>
              <w:rPr>
                <w:rStyle w:val="26"/>
                <w:sz w:val="18"/>
                <w:rPrChange w:id="440" w:author="asus" w:date="2025-01-28T02:06:00Z">
                  <w:rPr>
                    <w:rStyle w:val="26"/>
                  </w:rPr>
                </w:rPrChange>
              </w:rPr>
              <w:fldChar w:fldCharType="end"/>
            </w:r>
          </w:ins>
        </w:p>
        <w:p w14:paraId="418E6776">
          <w:pPr>
            <w:pStyle w:val="19"/>
            <w:tabs>
              <w:tab w:val="right" w:leader="dot" w:pos="9060"/>
            </w:tabs>
            <w:rPr>
              <w:ins w:id="441" w:author="asus" w:date="2025-01-28T02:03:00Z"/>
              <w:sz w:val="18"/>
              <w:rPrChange w:id="442" w:author="asus" w:date="2025-01-28T02:06:00Z">
                <w:rPr>
                  <w:ins w:id="443" w:author="asus" w:date="2025-01-28T02:03:00Z"/>
                </w:rPr>
              </w:rPrChange>
            </w:rPr>
          </w:pPr>
          <w:ins w:id="444" w:author="asus" w:date="2025-01-28T02:03:00Z">
            <w:r>
              <w:rPr>
                <w:rStyle w:val="26"/>
                <w:sz w:val="18"/>
                <w:rPrChange w:id="445" w:author="asus" w:date="2025-01-28T02:06:00Z">
                  <w:rPr>
                    <w:rStyle w:val="26"/>
                  </w:rPr>
                </w:rPrChange>
              </w:rPr>
              <w:fldChar w:fldCharType="begin"/>
            </w:r>
          </w:ins>
          <w:ins w:id="446" w:author="asus" w:date="2025-01-28T02:03:00Z">
            <w:r>
              <w:rPr>
                <w:rStyle w:val="26"/>
                <w:sz w:val="18"/>
                <w:rPrChange w:id="447" w:author="asus" w:date="2025-01-28T02:06:00Z">
                  <w:rPr>
                    <w:rStyle w:val="26"/>
                  </w:rPr>
                </w:rPrChange>
              </w:rPr>
              <w:instrText xml:space="preserve"> </w:instrText>
            </w:r>
          </w:ins>
          <w:ins w:id="448" w:author="asus" w:date="2025-01-28T02:03:00Z">
            <w:r>
              <w:rPr>
                <w:sz w:val="18"/>
                <w:rPrChange w:id="449" w:author="asus" w:date="2025-01-28T02:06:00Z">
                  <w:rPr/>
                </w:rPrChange>
              </w:rPr>
              <w:instrText xml:space="preserve">HYPERLINK \l "_Toc188922255"</w:instrText>
            </w:r>
          </w:ins>
          <w:ins w:id="450" w:author="asus" w:date="2025-01-28T02:03:00Z">
            <w:r>
              <w:rPr>
                <w:rStyle w:val="26"/>
                <w:sz w:val="18"/>
                <w:rPrChange w:id="451" w:author="asus" w:date="2025-01-28T02:06:00Z">
                  <w:rPr>
                    <w:rStyle w:val="26"/>
                  </w:rPr>
                </w:rPrChange>
              </w:rPr>
              <w:instrText xml:space="preserve"> </w:instrText>
            </w:r>
          </w:ins>
          <w:ins w:id="452" w:author="asus" w:date="2025-01-28T02:03:00Z">
            <w:r>
              <w:rPr>
                <w:rStyle w:val="26"/>
                <w:sz w:val="18"/>
                <w:rPrChange w:id="453" w:author="asus" w:date="2025-01-28T02:06:00Z">
                  <w:rPr>
                    <w:rStyle w:val="26"/>
                  </w:rPr>
                </w:rPrChange>
              </w:rPr>
              <w:fldChar w:fldCharType="separate"/>
            </w:r>
          </w:ins>
          <w:ins w:id="454" w:author="asus" w:date="2025-01-28T02:03:00Z">
            <w:r>
              <w:rPr>
                <w:rStyle w:val="26"/>
                <w:rFonts w:ascii="Times New Roman" w:hAnsi="Times New Roman" w:eastAsia="Times New Roman" w:cs="Times New Roman"/>
                <w:b/>
                <w:bCs/>
                <w:sz w:val="18"/>
                <w:rPrChange w:id="455" w:author="asus" w:date="2025-01-28T02:06:00Z">
                  <w:rPr>
                    <w:rStyle w:val="26"/>
                    <w:rFonts w:ascii="Times New Roman" w:hAnsi="Times New Roman" w:eastAsia="Times New Roman" w:cs="Times New Roman"/>
                    <w:b/>
                    <w:bCs/>
                    <w14:ligatures w14:val="standardContextual"/>
                  </w:rPr>
                </w:rPrChange>
                <w14:ligatures w14:val="standardContextual"/>
              </w:rPr>
              <w:t>1.4 Our Work</w:t>
            </w:r>
          </w:ins>
          <w:ins w:id="456" w:author="asus" w:date="2025-01-28T02:03:00Z">
            <w:r>
              <w:rPr>
                <w:sz w:val="18"/>
                <w:rPrChange w:id="457" w:author="asus" w:date="2025-01-28T02:06:00Z">
                  <w:rPr/>
                </w:rPrChange>
              </w:rPr>
              <w:tab/>
            </w:r>
          </w:ins>
          <w:ins w:id="458" w:author="asus" w:date="2025-01-28T02:03:00Z">
            <w:r>
              <w:rPr>
                <w:sz w:val="18"/>
                <w:rPrChange w:id="459" w:author="asus" w:date="2025-01-28T02:06:00Z">
                  <w:rPr/>
                </w:rPrChange>
              </w:rPr>
              <w:fldChar w:fldCharType="begin"/>
            </w:r>
          </w:ins>
          <w:ins w:id="460" w:author="asus" w:date="2025-01-28T02:03:00Z">
            <w:r>
              <w:rPr>
                <w:sz w:val="18"/>
                <w:rPrChange w:id="461" w:author="asus" w:date="2025-01-28T02:06:00Z">
                  <w:rPr/>
                </w:rPrChange>
              </w:rPr>
              <w:instrText xml:space="preserve"> PAGEREF _Toc188922255 \h </w:instrText>
            </w:r>
          </w:ins>
          <w:ins w:id="462" w:author="asus" w:date="2025-01-28T02:03:00Z">
            <w:r>
              <w:rPr>
                <w:sz w:val="18"/>
                <w:rPrChange w:id="463" w:author="asus" w:date="2025-01-28T02:06:00Z">
                  <w:rPr/>
                </w:rPrChange>
              </w:rPr>
              <w:fldChar w:fldCharType="separate"/>
            </w:r>
          </w:ins>
          <w:r>
            <w:rPr>
              <w:sz w:val="18"/>
            </w:rPr>
            <w:t>4</w:t>
          </w:r>
          <w:ins w:id="464" w:author="asus" w:date="2025-01-28T02:03:00Z">
            <w:r>
              <w:rPr>
                <w:sz w:val="18"/>
                <w:rPrChange w:id="465" w:author="asus" w:date="2025-01-28T02:06:00Z">
                  <w:rPr/>
                </w:rPrChange>
              </w:rPr>
              <w:fldChar w:fldCharType="end"/>
            </w:r>
          </w:ins>
          <w:ins w:id="466" w:author="asus" w:date="2025-01-28T02:03:00Z">
            <w:r>
              <w:rPr>
                <w:rStyle w:val="26"/>
                <w:sz w:val="18"/>
                <w:rPrChange w:id="467" w:author="asus" w:date="2025-01-28T02:06:00Z">
                  <w:rPr>
                    <w:rStyle w:val="26"/>
                  </w:rPr>
                </w:rPrChange>
              </w:rPr>
              <w:fldChar w:fldCharType="end"/>
            </w:r>
          </w:ins>
        </w:p>
        <w:p w14:paraId="0F23FC67">
          <w:pPr>
            <w:pStyle w:val="17"/>
            <w:tabs>
              <w:tab w:val="right" w:leader="dot" w:pos="9060"/>
            </w:tabs>
            <w:rPr>
              <w:ins w:id="468" w:author="asus" w:date="2025-01-28T02:03:00Z"/>
              <w:sz w:val="18"/>
              <w:rPrChange w:id="469" w:author="asus" w:date="2025-01-28T02:06:00Z">
                <w:rPr>
                  <w:ins w:id="470" w:author="asus" w:date="2025-01-28T02:03:00Z"/>
                </w:rPr>
              </w:rPrChange>
            </w:rPr>
          </w:pPr>
          <w:ins w:id="471" w:author="asus" w:date="2025-01-28T02:03:00Z">
            <w:r>
              <w:rPr>
                <w:rStyle w:val="26"/>
                <w:sz w:val="18"/>
                <w:rPrChange w:id="472" w:author="asus" w:date="2025-01-28T02:06:00Z">
                  <w:rPr>
                    <w:rStyle w:val="26"/>
                  </w:rPr>
                </w:rPrChange>
              </w:rPr>
              <w:fldChar w:fldCharType="begin"/>
            </w:r>
          </w:ins>
          <w:ins w:id="473" w:author="asus" w:date="2025-01-28T02:03:00Z">
            <w:r>
              <w:rPr>
                <w:rStyle w:val="26"/>
                <w:sz w:val="18"/>
                <w:rPrChange w:id="474" w:author="asus" w:date="2025-01-28T02:06:00Z">
                  <w:rPr>
                    <w:rStyle w:val="26"/>
                  </w:rPr>
                </w:rPrChange>
              </w:rPr>
              <w:instrText xml:space="preserve"> </w:instrText>
            </w:r>
          </w:ins>
          <w:ins w:id="475" w:author="asus" w:date="2025-01-28T02:03:00Z">
            <w:r>
              <w:rPr>
                <w:sz w:val="18"/>
                <w:rPrChange w:id="476" w:author="asus" w:date="2025-01-28T02:06:00Z">
                  <w:rPr/>
                </w:rPrChange>
              </w:rPr>
              <w:instrText xml:space="preserve">HYPERLINK \l "_Toc188922256"</w:instrText>
            </w:r>
          </w:ins>
          <w:ins w:id="477" w:author="asus" w:date="2025-01-28T02:03:00Z">
            <w:r>
              <w:rPr>
                <w:rStyle w:val="26"/>
                <w:sz w:val="18"/>
                <w:rPrChange w:id="478" w:author="asus" w:date="2025-01-28T02:06:00Z">
                  <w:rPr>
                    <w:rStyle w:val="26"/>
                  </w:rPr>
                </w:rPrChange>
              </w:rPr>
              <w:instrText xml:space="preserve"> </w:instrText>
            </w:r>
          </w:ins>
          <w:ins w:id="479" w:author="asus" w:date="2025-01-28T02:03:00Z">
            <w:r>
              <w:rPr>
                <w:rStyle w:val="26"/>
                <w:sz w:val="18"/>
                <w:rPrChange w:id="480" w:author="asus" w:date="2025-01-28T02:06:00Z">
                  <w:rPr>
                    <w:rStyle w:val="26"/>
                  </w:rPr>
                </w:rPrChange>
              </w:rPr>
              <w:fldChar w:fldCharType="separate"/>
            </w:r>
          </w:ins>
          <w:ins w:id="481" w:author="asus" w:date="2025-01-28T02:03:00Z">
            <w:r>
              <w:rPr>
                <w:rStyle w:val="26"/>
                <w:rFonts w:ascii="Times New Roman" w:hAnsi="Times New Roman" w:eastAsia="Times New Roman" w:cs="Times New Roman"/>
                <w:b/>
                <w:bCs/>
                <w:sz w:val="18"/>
                <w:rPrChange w:id="482" w:author="asus" w:date="2025-01-28T02:06:00Z">
                  <w:rPr>
                    <w:rStyle w:val="26"/>
                    <w:rFonts w:ascii="Times New Roman" w:hAnsi="Times New Roman" w:eastAsia="Times New Roman" w:cs="Times New Roman"/>
                    <w:b/>
                    <w:bCs/>
                    <w14:ligatures w14:val="standardContextual"/>
                  </w:rPr>
                </w:rPrChange>
                <w14:ligatures w14:val="standardContextual"/>
              </w:rPr>
              <w:t>2 Assumptions and Justifications</w:t>
            </w:r>
          </w:ins>
          <w:ins w:id="483" w:author="asus" w:date="2025-01-28T02:03:00Z">
            <w:r>
              <w:rPr>
                <w:sz w:val="18"/>
                <w:rPrChange w:id="484" w:author="asus" w:date="2025-01-28T02:06:00Z">
                  <w:rPr/>
                </w:rPrChange>
              </w:rPr>
              <w:tab/>
            </w:r>
          </w:ins>
          <w:ins w:id="485" w:author="asus" w:date="2025-01-28T02:03:00Z">
            <w:r>
              <w:rPr>
                <w:sz w:val="18"/>
                <w:rPrChange w:id="486" w:author="asus" w:date="2025-01-28T02:06:00Z">
                  <w:rPr/>
                </w:rPrChange>
              </w:rPr>
              <w:fldChar w:fldCharType="begin"/>
            </w:r>
          </w:ins>
          <w:ins w:id="487" w:author="asus" w:date="2025-01-28T02:03:00Z">
            <w:r>
              <w:rPr>
                <w:sz w:val="18"/>
                <w:rPrChange w:id="488" w:author="asus" w:date="2025-01-28T02:06:00Z">
                  <w:rPr/>
                </w:rPrChange>
              </w:rPr>
              <w:instrText xml:space="preserve"> PAGEREF _Toc188922256 \h </w:instrText>
            </w:r>
          </w:ins>
          <w:ins w:id="489" w:author="asus" w:date="2025-01-28T02:03:00Z">
            <w:r>
              <w:rPr>
                <w:sz w:val="18"/>
                <w:rPrChange w:id="490" w:author="asus" w:date="2025-01-28T02:06:00Z">
                  <w:rPr/>
                </w:rPrChange>
              </w:rPr>
              <w:fldChar w:fldCharType="separate"/>
            </w:r>
          </w:ins>
          <w:r>
            <w:rPr>
              <w:sz w:val="18"/>
            </w:rPr>
            <w:t>4</w:t>
          </w:r>
          <w:ins w:id="491" w:author="asus" w:date="2025-01-28T02:03:00Z">
            <w:r>
              <w:rPr>
                <w:sz w:val="18"/>
                <w:rPrChange w:id="492" w:author="asus" w:date="2025-01-28T02:06:00Z">
                  <w:rPr/>
                </w:rPrChange>
              </w:rPr>
              <w:fldChar w:fldCharType="end"/>
            </w:r>
          </w:ins>
          <w:ins w:id="493" w:author="asus" w:date="2025-01-28T02:03:00Z">
            <w:r>
              <w:rPr>
                <w:rStyle w:val="26"/>
                <w:sz w:val="18"/>
                <w:rPrChange w:id="494" w:author="asus" w:date="2025-01-28T02:06:00Z">
                  <w:rPr>
                    <w:rStyle w:val="26"/>
                  </w:rPr>
                </w:rPrChange>
              </w:rPr>
              <w:fldChar w:fldCharType="end"/>
            </w:r>
          </w:ins>
        </w:p>
        <w:p w14:paraId="7296A96C">
          <w:pPr>
            <w:pStyle w:val="17"/>
            <w:tabs>
              <w:tab w:val="right" w:leader="dot" w:pos="9060"/>
            </w:tabs>
            <w:rPr>
              <w:ins w:id="495" w:author="asus" w:date="2025-01-28T02:03:00Z"/>
              <w:sz w:val="18"/>
              <w:rPrChange w:id="496" w:author="asus" w:date="2025-01-28T02:06:00Z">
                <w:rPr>
                  <w:ins w:id="497" w:author="asus" w:date="2025-01-28T02:03:00Z"/>
                </w:rPr>
              </w:rPrChange>
            </w:rPr>
          </w:pPr>
          <w:ins w:id="498" w:author="asus" w:date="2025-01-28T02:03:00Z">
            <w:r>
              <w:rPr>
                <w:rStyle w:val="26"/>
                <w:sz w:val="18"/>
                <w:rPrChange w:id="499" w:author="asus" w:date="2025-01-28T02:06:00Z">
                  <w:rPr>
                    <w:rStyle w:val="26"/>
                  </w:rPr>
                </w:rPrChange>
              </w:rPr>
              <w:fldChar w:fldCharType="begin"/>
            </w:r>
          </w:ins>
          <w:ins w:id="500" w:author="asus" w:date="2025-01-28T02:03:00Z">
            <w:r>
              <w:rPr>
                <w:rStyle w:val="26"/>
                <w:sz w:val="18"/>
                <w:rPrChange w:id="501" w:author="asus" w:date="2025-01-28T02:06:00Z">
                  <w:rPr>
                    <w:rStyle w:val="26"/>
                  </w:rPr>
                </w:rPrChange>
              </w:rPr>
              <w:instrText xml:space="preserve"> </w:instrText>
            </w:r>
          </w:ins>
          <w:ins w:id="502" w:author="asus" w:date="2025-01-28T02:03:00Z">
            <w:r>
              <w:rPr>
                <w:sz w:val="18"/>
                <w:rPrChange w:id="503" w:author="asus" w:date="2025-01-28T02:06:00Z">
                  <w:rPr/>
                </w:rPrChange>
              </w:rPr>
              <w:instrText xml:space="preserve">HYPERLINK \l "_Toc188922257"</w:instrText>
            </w:r>
          </w:ins>
          <w:ins w:id="504" w:author="asus" w:date="2025-01-28T02:03:00Z">
            <w:r>
              <w:rPr>
                <w:rStyle w:val="26"/>
                <w:sz w:val="18"/>
                <w:rPrChange w:id="505" w:author="asus" w:date="2025-01-28T02:06:00Z">
                  <w:rPr>
                    <w:rStyle w:val="26"/>
                  </w:rPr>
                </w:rPrChange>
              </w:rPr>
              <w:instrText xml:space="preserve"> </w:instrText>
            </w:r>
          </w:ins>
          <w:ins w:id="506" w:author="asus" w:date="2025-01-28T02:03:00Z">
            <w:r>
              <w:rPr>
                <w:rStyle w:val="26"/>
                <w:sz w:val="18"/>
                <w:rPrChange w:id="507" w:author="asus" w:date="2025-01-28T02:06:00Z">
                  <w:rPr>
                    <w:rStyle w:val="26"/>
                  </w:rPr>
                </w:rPrChange>
              </w:rPr>
              <w:fldChar w:fldCharType="separate"/>
            </w:r>
          </w:ins>
          <w:ins w:id="508" w:author="asus" w:date="2025-01-28T02:03:00Z">
            <w:r>
              <w:rPr>
                <w:rStyle w:val="26"/>
                <w:rFonts w:ascii="Times New Roman" w:hAnsi="Times New Roman" w:eastAsia="Times New Roman" w:cs="Times New Roman"/>
                <w:b/>
                <w:bCs/>
                <w:sz w:val="18"/>
                <w:rPrChange w:id="509" w:author="asus" w:date="2025-01-28T02:06:00Z">
                  <w:rPr>
                    <w:rStyle w:val="26"/>
                    <w:rFonts w:ascii="Times New Roman" w:hAnsi="Times New Roman" w:eastAsia="Times New Roman" w:cs="Times New Roman"/>
                    <w:b/>
                    <w:bCs/>
                    <w14:ligatures w14:val="standardContextual"/>
                  </w:rPr>
                </w:rPrChange>
                <w14:ligatures w14:val="standardContextual"/>
              </w:rPr>
              <w:t>3 Notations</w:t>
            </w:r>
          </w:ins>
          <w:ins w:id="510" w:author="asus" w:date="2025-01-28T02:03:00Z">
            <w:r>
              <w:rPr>
                <w:sz w:val="18"/>
                <w:rPrChange w:id="511" w:author="asus" w:date="2025-01-28T02:06:00Z">
                  <w:rPr/>
                </w:rPrChange>
              </w:rPr>
              <w:tab/>
            </w:r>
          </w:ins>
          <w:ins w:id="512" w:author="asus" w:date="2025-01-28T02:03:00Z">
            <w:r>
              <w:rPr>
                <w:sz w:val="18"/>
                <w:rPrChange w:id="513" w:author="asus" w:date="2025-01-28T02:06:00Z">
                  <w:rPr/>
                </w:rPrChange>
              </w:rPr>
              <w:fldChar w:fldCharType="begin"/>
            </w:r>
          </w:ins>
          <w:ins w:id="514" w:author="asus" w:date="2025-01-28T02:03:00Z">
            <w:r>
              <w:rPr>
                <w:sz w:val="18"/>
                <w:rPrChange w:id="515" w:author="asus" w:date="2025-01-28T02:06:00Z">
                  <w:rPr/>
                </w:rPrChange>
              </w:rPr>
              <w:instrText xml:space="preserve"> PAGEREF _Toc188922257 \h </w:instrText>
            </w:r>
          </w:ins>
          <w:ins w:id="516" w:author="asus" w:date="2025-01-28T02:03:00Z">
            <w:r>
              <w:rPr>
                <w:sz w:val="18"/>
                <w:rPrChange w:id="517" w:author="asus" w:date="2025-01-28T02:06:00Z">
                  <w:rPr/>
                </w:rPrChange>
              </w:rPr>
              <w:fldChar w:fldCharType="separate"/>
            </w:r>
          </w:ins>
          <w:r>
            <w:rPr>
              <w:sz w:val="18"/>
            </w:rPr>
            <w:t>5</w:t>
          </w:r>
          <w:ins w:id="518" w:author="asus" w:date="2025-01-28T02:03:00Z">
            <w:r>
              <w:rPr>
                <w:sz w:val="18"/>
                <w:rPrChange w:id="519" w:author="asus" w:date="2025-01-28T02:06:00Z">
                  <w:rPr/>
                </w:rPrChange>
              </w:rPr>
              <w:fldChar w:fldCharType="end"/>
            </w:r>
          </w:ins>
          <w:ins w:id="520" w:author="asus" w:date="2025-01-28T02:03:00Z">
            <w:r>
              <w:rPr>
                <w:rStyle w:val="26"/>
                <w:sz w:val="18"/>
                <w:rPrChange w:id="521" w:author="asus" w:date="2025-01-28T02:06:00Z">
                  <w:rPr>
                    <w:rStyle w:val="26"/>
                  </w:rPr>
                </w:rPrChange>
              </w:rPr>
              <w:fldChar w:fldCharType="end"/>
            </w:r>
          </w:ins>
        </w:p>
        <w:p w14:paraId="18EE824F">
          <w:pPr>
            <w:pStyle w:val="19"/>
            <w:tabs>
              <w:tab w:val="right" w:leader="dot" w:pos="9060"/>
            </w:tabs>
            <w:rPr>
              <w:ins w:id="522" w:author="asus" w:date="2025-01-28T02:03:00Z"/>
              <w:sz w:val="18"/>
              <w:rPrChange w:id="523" w:author="asus" w:date="2025-01-28T02:06:00Z">
                <w:rPr>
                  <w:ins w:id="524" w:author="asus" w:date="2025-01-28T02:03:00Z"/>
                </w:rPr>
              </w:rPrChange>
            </w:rPr>
          </w:pPr>
          <w:ins w:id="525" w:author="asus" w:date="2025-01-28T02:03:00Z">
            <w:r>
              <w:rPr>
                <w:rStyle w:val="26"/>
                <w:sz w:val="18"/>
                <w:rPrChange w:id="526" w:author="asus" w:date="2025-01-28T02:06:00Z">
                  <w:rPr>
                    <w:rStyle w:val="26"/>
                  </w:rPr>
                </w:rPrChange>
              </w:rPr>
              <w:fldChar w:fldCharType="begin"/>
            </w:r>
          </w:ins>
          <w:ins w:id="527" w:author="asus" w:date="2025-01-28T02:03:00Z">
            <w:r>
              <w:rPr>
                <w:rStyle w:val="26"/>
                <w:sz w:val="18"/>
                <w:rPrChange w:id="528" w:author="asus" w:date="2025-01-28T02:06:00Z">
                  <w:rPr>
                    <w:rStyle w:val="26"/>
                  </w:rPr>
                </w:rPrChange>
              </w:rPr>
              <w:instrText xml:space="preserve"> </w:instrText>
            </w:r>
          </w:ins>
          <w:ins w:id="529" w:author="asus" w:date="2025-01-28T02:03:00Z">
            <w:r>
              <w:rPr>
                <w:sz w:val="18"/>
                <w:rPrChange w:id="530" w:author="asus" w:date="2025-01-28T02:06:00Z">
                  <w:rPr/>
                </w:rPrChange>
              </w:rPr>
              <w:instrText xml:space="preserve">HYPERLINK \l "_Toc188922258"</w:instrText>
            </w:r>
          </w:ins>
          <w:ins w:id="531" w:author="asus" w:date="2025-01-28T02:03:00Z">
            <w:r>
              <w:rPr>
                <w:rStyle w:val="26"/>
                <w:sz w:val="18"/>
                <w:rPrChange w:id="532" w:author="asus" w:date="2025-01-28T02:06:00Z">
                  <w:rPr>
                    <w:rStyle w:val="26"/>
                  </w:rPr>
                </w:rPrChange>
              </w:rPr>
              <w:instrText xml:space="preserve"> </w:instrText>
            </w:r>
          </w:ins>
          <w:ins w:id="533" w:author="asus" w:date="2025-01-28T02:03:00Z">
            <w:r>
              <w:rPr>
                <w:rStyle w:val="26"/>
                <w:sz w:val="18"/>
                <w:rPrChange w:id="534" w:author="asus" w:date="2025-01-28T02:06:00Z">
                  <w:rPr>
                    <w:rStyle w:val="26"/>
                  </w:rPr>
                </w:rPrChange>
              </w:rPr>
              <w:fldChar w:fldCharType="separate"/>
            </w:r>
          </w:ins>
          <w:ins w:id="535" w:author="asus" w:date="2025-01-28T02:03:00Z">
            <w:r>
              <w:rPr>
                <w:rStyle w:val="26"/>
                <w:rFonts w:ascii="Times New Roman" w:hAnsi="Times New Roman" w:eastAsia="Times New Roman" w:cs="Times New Roman"/>
                <w:b/>
                <w:bCs/>
                <w:sz w:val="18"/>
                <w:rPrChange w:id="536" w:author="asus" w:date="2025-01-28T02:06:00Z">
                  <w:rPr>
                    <w:rStyle w:val="26"/>
                    <w:rFonts w:ascii="Times New Roman" w:hAnsi="Times New Roman" w:eastAsia="Times New Roman" w:cs="Times New Roman"/>
                    <w:b/>
                    <w:bCs/>
                    <w14:ligatures w14:val="standardContextual"/>
                  </w:rPr>
                </w:rPrChange>
                <w14:ligatures w14:val="standardContextual"/>
              </w:rPr>
              <w:t>4.1 Data analysis and establishment of prediction model</w:t>
            </w:r>
          </w:ins>
          <w:ins w:id="537" w:author="asus" w:date="2025-01-28T02:03:00Z">
            <w:r>
              <w:rPr>
                <w:sz w:val="18"/>
                <w:rPrChange w:id="538" w:author="asus" w:date="2025-01-28T02:06:00Z">
                  <w:rPr/>
                </w:rPrChange>
              </w:rPr>
              <w:tab/>
            </w:r>
          </w:ins>
          <w:ins w:id="539" w:author="asus" w:date="2025-01-28T02:03:00Z">
            <w:r>
              <w:rPr>
                <w:sz w:val="18"/>
                <w:rPrChange w:id="540" w:author="asus" w:date="2025-01-28T02:06:00Z">
                  <w:rPr/>
                </w:rPrChange>
              </w:rPr>
              <w:fldChar w:fldCharType="begin"/>
            </w:r>
          </w:ins>
          <w:ins w:id="541" w:author="asus" w:date="2025-01-28T02:03:00Z">
            <w:r>
              <w:rPr>
                <w:sz w:val="18"/>
                <w:rPrChange w:id="542" w:author="asus" w:date="2025-01-28T02:06:00Z">
                  <w:rPr/>
                </w:rPrChange>
              </w:rPr>
              <w:instrText xml:space="preserve"> PAGEREF _Toc188922258 \h </w:instrText>
            </w:r>
          </w:ins>
          <w:ins w:id="543" w:author="asus" w:date="2025-01-28T02:03:00Z">
            <w:r>
              <w:rPr>
                <w:sz w:val="18"/>
                <w:rPrChange w:id="544" w:author="asus" w:date="2025-01-28T02:06:00Z">
                  <w:rPr/>
                </w:rPrChange>
              </w:rPr>
              <w:fldChar w:fldCharType="separate"/>
            </w:r>
          </w:ins>
          <w:r>
            <w:rPr>
              <w:sz w:val="18"/>
            </w:rPr>
            <w:t>6</w:t>
          </w:r>
          <w:ins w:id="545" w:author="asus" w:date="2025-01-28T02:03:00Z">
            <w:r>
              <w:rPr>
                <w:sz w:val="18"/>
                <w:rPrChange w:id="546" w:author="asus" w:date="2025-01-28T02:06:00Z">
                  <w:rPr/>
                </w:rPrChange>
              </w:rPr>
              <w:fldChar w:fldCharType="end"/>
            </w:r>
          </w:ins>
          <w:ins w:id="547" w:author="asus" w:date="2025-01-28T02:03:00Z">
            <w:r>
              <w:rPr>
                <w:rStyle w:val="26"/>
                <w:sz w:val="18"/>
                <w:rPrChange w:id="548" w:author="asus" w:date="2025-01-28T02:06:00Z">
                  <w:rPr>
                    <w:rStyle w:val="26"/>
                  </w:rPr>
                </w:rPrChange>
              </w:rPr>
              <w:fldChar w:fldCharType="end"/>
            </w:r>
          </w:ins>
        </w:p>
        <w:p w14:paraId="1109BDBC">
          <w:pPr>
            <w:pStyle w:val="13"/>
            <w:tabs>
              <w:tab w:val="right" w:leader="dot" w:pos="9060"/>
            </w:tabs>
            <w:rPr>
              <w:ins w:id="549" w:author="asus" w:date="2025-01-28T02:03:00Z"/>
              <w:sz w:val="18"/>
              <w:rPrChange w:id="550" w:author="asus" w:date="2025-01-28T02:06:00Z">
                <w:rPr>
                  <w:ins w:id="551" w:author="asus" w:date="2025-01-28T02:03:00Z"/>
                </w:rPr>
              </w:rPrChange>
            </w:rPr>
          </w:pPr>
          <w:ins w:id="552" w:author="asus" w:date="2025-01-28T02:03:00Z">
            <w:r>
              <w:rPr>
                <w:rStyle w:val="26"/>
                <w:sz w:val="18"/>
                <w:rPrChange w:id="553" w:author="asus" w:date="2025-01-28T02:06:00Z">
                  <w:rPr>
                    <w:rStyle w:val="26"/>
                  </w:rPr>
                </w:rPrChange>
              </w:rPr>
              <w:fldChar w:fldCharType="begin"/>
            </w:r>
          </w:ins>
          <w:ins w:id="554" w:author="asus" w:date="2025-01-28T02:03:00Z">
            <w:r>
              <w:rPr>
                <w:rStyle w:val="26"/>
                <w:sz w:val="18"/>
                <w:rPrChange w:id="555" w:author="asus" w:date="2025-01-28T02:06:00Z">
                  <w:rPr>
                    <w:rStyle w:val="26"/>
                  </w:rPr>
                </w:rPrChange>
              </w:rPr>
              <w:instrText xml:space="preserve"> </w:instrText>
            </w:r>
          </w:ins>
          <w:ins w:id="556" w:author="asus" w:date="2025-01-28T02:03:00Z">
            <w:r>
              <w:rPr>
                <w:sz w:val="18"/>
                <w:rPrChange w:id="557" w:author="asus" w:date="2025-01-28T02:06:00Z">
                  <w:rPr/>
                </w:rPrChange>
              </w:rPr>
              <w:instrText xml:space="preserve">HYPERLINK \l "_Toc188922259"</w:instrText>
            </w:r>
          </w:ins>
          <w:ins w:id="558" w:author="asus" w:date="2025-01-28T02:03:00Z">
            <w:r>
              <w:rPr>
                <w:rStyle w:val="26"/>
                <w:sz w:val="18"/>
                <w:rPrChange w:id="559" w:author="asus" w:date="2025-01-28T02:06:00Z">
                  <w:rPr>
                    <w:rStyle w:val="26"/>
                  </w:rPr>
                </w:rPrChange>
              </w:rPr>
              <w:instrText xml:space="preserve"> </w:instrText>
            </w:r>
          </w:ins>
          <w:ins w:id="560" w:author="asus" w:date="2025-01-28T02:03:00Z">
            <w:r>
              <w:rPr>
                <w:rStyle w:val="26"/>
                <w:sz w:val="18"/>
                <w:rPrChange w:id="561" w:author="asus" w:date="2025-01-28T02:06:00Z">
                  <w:rPr>
                    <w:rStyle w:val="26"/>
                  </w:rPr>
                </w:rPrChange>
              </w:rPr>
              <w:fldChar w:fldCharType="separate"/>
            </w:r>
          </w:ins>
          <w:ins w:id="562" w:author="asus" w:date="2025-01-28T02:03:00Z">
            <w:r>
              <w:rPr>
                <w:rStyle w:val="26"/>
                <w:rFonts w:ascii="Times New Roman" w:hAnsi="Times New Roman" w:eastAsia="Times New Roman" w:cs="Times New Roman"/>
                <w:b/>
                <w:bCs/>
                <w:sz w:val="18"/>
                <w:rPrChange w:id="563" w:author="asus" w:date="2025-01-28T02:06:00Z">
                  <w:rPr>
                    <w:rStyle w:val="26"/>
                    <w:rFonts w:ascii="Times New Roman" w:hAnsi="Times New Roman" w:eastAsia="Times New Roman" w:cs="Times New Roman"/>
                    <w:b/>
                    <w:bCs/>
                    <w14:ligatures w14:val="standardContextual"/>
                  </w:rPr>
                </w:rPrChange>
                <w14:ligatures w14:val="standardContextual"/>
              </w:rPr>
              <w:t>4.1.1 Discussion of independent variables affecting the number of MEDALS</w:t>
            </w:r>
          </w:ins>
          <w:ins w:id="564" w:author="asus" w:date="2025-01-28T02:03:00Z">
            <w:r>
              <w:rPr>
                <w:sz w:val="18"/>
                <w:rPrChange w:id="565" w:author="asus" w:date="2025-01-28T02:06:00Z">
                  <w:rPr/>
                </w:rPrChange>
              </w:rPr>
              <w:tab/>
            </w:r>
          </w:ins>
          <w:ins w:id="566" w:author="asus" w:date="2025-01-28T02:03:00Z">
            <w:r>
              <w:rPr>
                <w:sz w:val="18"/>
                <w:rPrChange w:id="567" w:author="asus" w:date="2025-01-28T02:06:00Z">
                  <w:rPr/>
                </w:rPrChange>
              </w:rPr>
              <w:fldChar w:fldCharType="begin"/>
            </w:r>
          </w:ins>
          <w:ins w:id="568" w:author="asus" w:date="2025-01-28T02:03:00Z">
            <w:r>
              <w:rPr>
                <w:sz w:val="18"/>
                <w:rPrChange w:id="569" w:author="asus" w:date="2025-01-28T02:06:00Z">
                  <w:rPr/>
                </w:rPrChange>
              </w:rPr>
              <w:instrText xml:space="preserve"> PAGEREF _Toc188922259 \h </w:instrText>
            </w:r>
          </w:ins>
          <w:ins w:id="570" w:author="asus" w:date="2025-01-28T02:03:00Z">
            <w:r>
              <w:rPr>
                <w:sz w:val="18"/>
                <w:rPrChange w:id="571" w:author="asus" w:date="2025-01-28T02:06:00Z">
                  <w:rPr/>
                </w:rPrChange>
              </w:rPr>
              <w:fldChar w:fldCharType="separate"/>
            </w:r>
          </w:ins>
          <w:r>
            <w:rPr>
              <w:sz w:val="18"/>
            </w:rPr>
            <w:t>6</w:t>
          </w:r>
          <w:ins w:id="572" w:author="asus" w:date="2025-01-28T02:03:00Z">
            <w:r>
              <w:rPr>
                <w:sz w:val="18"/>
                <w:rPrChange w:id="573" w:author="asus" w:date="2025-01-28T02:06:00Z">
                  <w:rPr/>
                </w:rPrChange>
              </w:rPr>
              <w:fldChar w:fldCharType="end"/>
            </w:r>
          </w:ins>
          <w:ins w:id="574" w:author="asus" w:date="2025-01-28T02:03:00Z">
            <w:r>
              <w:rPr>
                <w:rStyle w:val="26"/>
                <w:sz w:val="18"/>
                <w:rPrChange w:id="575" w:author="asus" w:date="2025-01-28T02:06:00Z">
                  <w:rPr>
                    <w:rStyle w:val="26"/>
                  </w:rPr>
                </w:rPrChange>
              </w:rPr>
              <w:fldChar w:fldCharType="end"/>
            </w:r>
          </w:ins>
        </w:p>
        <w:p w14:paraId="3DC08F24">
          <w:pPr>
            <w:pStyle w:val="13"/>
            <w:tabs>
              <w:tab w:val="right" w:leader="dot" w:pos="9060"/>
            </w:tabs>
            <w:rPr>
              <w:ins w:id="576" w:author="asus" w:date="2025-01-28T02:03:00Z"/>
              <w:sz w:val="18"/>
              <w:rPrChange w:id="577" w:author="asus" w:date="2025-01-28T02:06:00Z">
                <w:rPr>
                  <w:ins w:id="578" w:author="asus" w:date="2025-01-28T02:03:00Z"/>
                </w:rPr>
              </w:rPrChange>
            </w:rPr>
          </w:pPr>
          <w:ins w:id="579" w:author="asus" w:date="2025-01-28T02:03:00Z">
            <w:r>
              <w:rPr>
                <w:rStyle w:val="26"/>
                <w:sz w:val="18"/>
                <w:rPrChange w:id="580" w:author="asus" w:date="2025-01-28T02:06:00Z">
                  <w:rPr>
                    <w:rStyle w:val="26"/>
                  </w:rPr>
                </w:rPrChange>
              </w:rPr>
              <w:fldChar w:fldCharType="begin"/>
            </w:r>
          </w:ins>
          <w:ins w:id="581" w:author="asus" w:date="2025-01-28T02:03:00Z">
            <w:r>
              <w:rPr>
                <w:rStyle w:val="26"/>
                <w:sz w:val="18"/>
                <w:rPrChange w:id="582" w:author="asus" w:date="2025-01-28T02:06:00Z">
                  <w:rPr>
                    <w:rStyle w:val="26"/>
                  </w:rPr>
                </w:rPrChange>
              </w:rPr>
              <w:instrText xml:space="preserve"> </w:instrText>
            </w:r>
          </w:ins>
          <w:ins w:id="583" w:author="asus" w:date="2025-01-28T02:03:00Z">
            <w:r>
              <w:rPr>
                <w:sz w:val="18"/>
                <w:rPrChange w:id="584" w:author="asus" w:date="2025-01-28T02:06:00Z">
                  <w:rPr/>
                </w:rPrChange>
              </w:rPr>
              <w:instrText xml:space="preserve">HYPERLINK \l "_Toc188922260"</w:instrText>
            </w:r>
          </w:ins>
          <w:ins w:id="585" w:author="asus" w:date="2025-01-28T02:03:00Z">
            <w:r>
              <w:rPr>
                <w:rStyle w:val="26"/>
                <w:sz w:val="18"/>
                <w:rPrChange w:id="586" w:author="asus" w:date="2025-01-28T02:06:00Z">
                  <w:rPr>
                    <w:rStyle w:val="26"/>
                  </w:rPr>
                </w:rPrChange>
              </w:rPr>
              <w:instrText xml:space="preserve"> </w:instrText>
            </w:r>
          </w:ins>
          <w:ins w:id="587" w:author="asus" w:date="2025-01-28T02:03:00Z">
            <w:r>
              <w:rPr>
                <w:rStyle w:val="26"/>
                <w:sz w:val="18"/>
                <w:rPrChange w:id="588" w:author="asus" w:date="2025-01-28T02:06:00Z">
                  <w:rPr>
                    <w:rStyle w:val="26"/>
                  </w:rPr>
                </w:rPrChange>
              </w:rPr>
              <w:fldChar w:fldCharType="separate"/>
            </w:r>
          </w:ins>
          <w:ins w:id="589" w:author="asus" w:date="2025-01-28T02:03:00Z">
            <w:r>
              <w:rPr>
                <w:rStyle w:val="26"/>
                <w:rFonts w:ascii="Times New Roman" w:hAnsi="Times New Roman" w:eastAsia="Times New Roman" w:cs="Times New Roman"/>
                <w:b/>
                <w:bCs/>
                <w:sz w:val="18"/>
                <w:rPrChange w:id="590" w:author="asus" w:date="2025-01-28T02:06:00Z">
                  <w:rPr>
                    <w:rStyle w:val="26"/>
                    <w:rFonts w:ascii="Times New Roman" w:hAnsi="Times New Roman" w:eastAsia="Times New Roman" w:cs="Times New Roman"/>
                    <w:b/>
                    <w:bCs/>
                    <w14:ligatures w14:val="standardContextual"/>
                  </w:rPr>
                </w:rPrChange>
                <w14:ligatures w14:val="standardContextual"/>
              </w:rPr>
              <w:t>4.1.2 Selection of algorithm and overview of model</w:t>
            </w:r>
          </w:ins>
          <w:ins w:id="591" w:author="asus" w:date="2025-01-28T02:03:00Z">
            <w:r>
              <w:rPr>
                <w:sz w:val="18"/>
                <w:rPrChange w:id="592" w:author="asus" w:date="2025-01-28T02:06:00Z">
                  <w:rPr/>
                </w:rPrChange>
              </w:rPr>
              <w:tab/>
            </w:r>
          </w:ins>
          <w:ins w:id="593" w:author="asus" w:date="2025-01-28T02:03:00Z">
            <w:r>
              <w:rPr>
                <w:sz w:val="18"/>
                <w:rPrChange w:id="594" w:author="asus" w:date="2025-01-28T02:06:00Z">
                  <w:rPr/>
                </w:rPrChange>
              </w:rPr>
              <w:fldChar w:fldCharType="begin"/>
            </w:r>
          </w:ins>
          <w:ins w:id="595" w:author="asus" w:date="2025-01-28T02:03:00Z">
            <w:r>
              <w:rPr>
                <w:sz w:val="18"/>
                <w:rPrChange w:id="596" w:author="asus" w:date="2025-01-28T02:06:00Z">
                  <w:rPr/>
                </w:rPrChange>
              </w:rPr>
              <w:instrText xml:space="preserve"> PAGEREF _Toc188922260 \h </w:instrText>
            </w:r>
          </w:ins>
          <w:ins w:id="597" w:author="asus" w:date="2025-01-28T02:03:00Z">
            <w:r>
              <w:rPr>
                <w:sz w:val="18"/>
                <w:rPrChange w:id="598" w:author="asus" w:date="2025-01-28T02:06:00Z">
                  <w:rPr/>
                </w:rPrChange>
              </w:rPr>
              <w:fldChar w:fldCharType="separate"/>
            </w:r>
          </w:ins>
          <w:r>
            <w:rPr>
              <w:sz w:val="18"/>
            </w:rPr>
            <w:t>7</w:t>
          </w:r>
          <w:ins w:id="599" w:author="asus" w:date="2025-01-28T02:03:00Z">
            <w:r>
              <w:rPr>
                <w:sz w:val="18"/>
                <w:rPrChange w:id="600" w:author="asus" w:date="2025-01-28T02:06:00Z">
                  <w:rPr/>
                </w:rPrChange>
              </w:rPr>
              <w:fldChar w:fldCharType="end"/>
            </w:r>
          </w:ins>
          <w:ins w:id="601" w:author="asus" w:date="2025-01-28T02:03:00Z">
            <w:r>
              <w:rPr>
                <w:rStyle w:val="26"/>
                <w:sz w:val="18"/>
                <w:rPrChange w:id="602" w:author="asus" w:date="2025-01-28T02:06:00Z">
                  <w:rPr>
                    <w:rStyle w:val="26"/>
                  </w:rPr>
                </w:rPrChange>
              </w:rPr>
              <w:fldChar w:fldCharType="end"/>
            </w:r>
          </w:ins>
        </w:p>
        <w:p w14:paraId="1F403A9C">
          <w:pPr>
            <w:pStyle w:val="19"/>
            <w:tabs>
              <w:tab w:val="left" w:pos="690"/>
              <w:tab w:val="right" w:leader="dot" w:pos="9060"/>
            </w:tabs>
            <w:rPr>
              <w:ins w:id="604" w:author="asus" w:date="2025-01-28T02:03:00Z"/>
              <w:sz w:val="18"/>
              <w:rPrChange w:id="605" w:author="asus" w:date="2025-01-28T02:06:00Z">
                <w:rPr>
                  <w:ins w:id="606" w:author="asus" w:date="2025-01-28T02:03:00Z"/>
                </w:rPr>
              </w:rPrChange>
            </w:rPr>
            <w:pPrChange w:id="603" w:author="asus" w:date="2025-01-28T02:19:00Z">
              <w:pPr>
                <w:pStyle w:val="19"/>
                <w:tabs>
                  <w:tab w:val="left" w:pos="1050"/>
                  <w:tab w:val="right" w:leader="dot" w:pos="9060"/>
                </w:tabs>
              </w:pPr>
            </w:pPrChange>
          </w:pPr>
          <w:ins w:id="607" w:author="asus" w:date="2025-01-28T02:03:00Z">
            <w:r>
              <w:rPr>
                <w:rStyle w:val="26"/>
                <w:sz w:val="18"/>
                <w:rPrChange w:id="608" w:author="asus" w:date="2025-01-28T02:06:00Z">
                  <w:rPr>
                    <w:rStyle w:val="26"/>
                  </w:rPr>
                </w:rPrChange>
              </w:rPr>
              <w:fldChar w:fldCharType="begin"/>
            </w:r>
          </w:ins>
          <w:ins w:id="609" w:author="asus" w:date="2025-01-28T02:03:00Z">
            <w:r>
              <w:rPr>
                <w:rStyle w:val="26"/>
                <w:sz w:val="18"/>
                <w:rPrChange w:id="610" w:author="asus" w:date="2025-01-28T02:06:00Z">
                  <w:rPr>
                    <w:rStyle w:val="26"/>
                  </w:rPr>
                </w:rPrChange>
              </w:rPr>
              <w:instrText xml:space="preserve"> </w:instrText>
            </w:r>
          </w:ins>
          <w:ins w:id="611" w:author="asus" w:date="2025-01-28T02:03:00Z">
            <w:r>
              <w:rPr>
                <w:sz w:val="18"/>
                <w:rPrChange w:id="612" w:author="asus" w:date="2025-01-28T02:06:00Z">
                  <w:rPr/>
                </w:rPrChange>
              </w:rPr>
              <w:instrText xml:space="preserve">HYPERLINK \l "_Toc188922261"</w:instrText>
            </w:r>
          </w:ins>
          <w:ins w:id="613" w:author="asus" w:date="2025-01-28T02:03:00Z">
            <w:r>
              <w:rPr>
                <w:rStyle w:val="26"/>
                <w:sz w:val="18"/>
                <w:rPrChange w:id="614" w:author="asus" w:date="2025-01-28T02:06:00Z">
                  <w:rPr>
                    <w:rStyle w:val="26"/>
                  </w:rPr>
                </w:rPrChange>
              </w:rPr>
              <w:instrText xml:space="preserve"> </w:instrText>
            </w:r>
          </w:ins>
          <w:ins w:id="615" w:author="asus" w:date="2025-01-28T02:03:00Z">
            <w:r>
              <w:rPr>
                <w:rStyle w:val="26"/>
                <w:sz w:val="18"/>
                <w:rPrChange w:id="616" w:author="asus" w:date="2025-01-28T02:06:00Z">
                  <w:rPr>
                    <w:rStyle w:val="26"/>
                  </w:rPr>
                </w:rPrChange>
              </w:rPr>
              <w:fldChar w:fldCharType="separate"/>
            </w:r>
          </w:ins>
          <w:ins w:id="617" w:author="asus" w:date="2025-01-28T02:03:00Z">
            <w:r>
              <w:rPr>
                <w:rStyle w:val="26"/>
                <w:rFonts w:ascii="Times New Roman" w:hAnsi="Times New Roman" w:eastAsia="宋体"/>
                <w:b/>
                <w:bCs/>
                <w:sz w:val="18"/>
                <w:rPrChange w:id="618" w:author="asus" w:date="2025-01-28T02:06:00Z">
                  <w:rPr>
                    <w:rStyle w:val="26"/>
                    <w:rFonts w:ascii="Times New Roman" w:hAnsi="Times New Roman" w:eastAsia="宋体"/>
                    <w:b/>
                    <w:bCs/>
                    <w14:ligatures w14:val="standardContextual"/>
                  </w:rPr>
                </w:rPrChange>
                <w14:ligatures w14:val="standardContextual"/>
              </w:rPr>
              <w:t>4.2</w:t>
            </w:r>
          </w:ins>
          <w:ins w:id="619" w:author="asus" w:date="2025-01-28T02:03:00Z">
            <w:r>
              <w:rPr>
                <w:sz w:val="18"/>
                <w:rPrChange w:id="620" w:author="asus" w:date="2025-01-28T02:06:00Z">
                  <w:rPr/>
                </w:rPrChange>
              </w:rPr>
              <w:tab/>
            </w:r>
          </w:ins>
          <w:ins w:id="621" w:author="asus" w:date="2025-01-28T02:03:00Z">
            <w:r>
              <w:rPr>
                <w:rStyle w:val="26"/>
                <w:rFonts w:ascii="Times New Roman" w:hAnsi="Times New Roman" w:eastAsia="Times New Roman" w:cs="Times New Roman"/>
                <w:b/>
                <w:bCs/>
                <w:sz w:val="18"/>
                <w:rPrChange w:id="622" w:author="asus" w:date="2025-01-28T02:06:00Z">
                  <w:rPr>
                    <w:rStyle w:val="26"/>
                    <w:rFonts w:ascii="Times New Roman" w:hAnsi="Times New Roman" w:eastAsia="Times New Roman" w:cs="Times New Roman"/>
                    <w:b/>
                    <w:bCs/>
                    <w14:ligatures w14:val="standardContextual"/>
                  </w:rPr>
                </w:rPrChange>
                <w14:ligatures w14:val="standardContextual"/>
              </w:rPr>
              <w:t>Solving the model</w:t>
            </w:r>
          </w:ins>
          <w:ins w:id="623" w:author="asus" w:date="2025-01-28T02:03:00Z">
            <w:r>
              <w:rPr>
                <w:sz w:val="18"/>
                <w:rPrChange w:id="624" w:author="asus" w:date="2025-01-28T02:06:00Z">
                  <w:rPr/>
                </w:rPrChange>
              </w:rPr>
              <w:tab/>
            </w:r>
          </w:ins>
          <w:ins w:id="625" w:author="asus" w:date="2025-01-28T02:03:00Z">
            <w:r>
              <w:rPr>
                <w:sz w:val="18"/>
                <w:rPrChange w:id="626" w:author="asus" w:date="2025-01-28T02:06:00Z">
                  <w:rPr/>
                </w:rPrChange>
              </w:rPr>
              <w:fldChar w:fldCharType="begin"/>
            </w:r>
          </w:ins>
          <w:ins w:id="627" w:author="asus" w:date="2025-01-28T02:03:00Z">
            <w:r>
              <w:rPr>
                <w:sz w:val="18"/>
                <w:rPrChange w:id="628" w:author="asus" w:date="2025-01-28T02:06:00Z">
                  <w:rPr/>
                </w:rPrChange>
              </w:rPr>
              <w:instrText xml:space="preserve"> PAGEREF _Toc188922261 \h </w:instrText>
            </w:r>
          </w:ins>
          <w:ins w:id="629" w:author="asus" w:date="2025-01-28T02:03:00Z">
            <w:r>
              <w:rPr>
                <w:sz w:val="18"/>
                <w:rPrChange w:id="630" w:author="asus" w:date="2025-01-28T02:06:00Z">
                  <w:rPr/>
                </w:rPrChange>
              </w:rPr>
              <w:fldChar w:fldCharType="separate"/>
            </w:r>
          </w:ins>
          <w:r>
            <w:rPr>
              <w:sz w:val="18"/>
            </w:rPr>
            <w:t>7</w:t>
          </w:r>
          <w:ins w:id="631" w:author="asus" w:date="2025-01-28T02:03:00Z">
            <w:r>
              <w:rPr>
                <w:sz w:val="18"/>
                <w:rPrChange w:id="632" w:author="asus" w:date="2025-01-28T02:06:00Z">
                  <w:rPr/>
                </w:rPrChange>
              </w:rPr>
              <w:fldChar w:fldCharType="end"/>
            </w:r>
          </w:ins>
          <w:ins w:id="633" w:author="asus" w:date="2025-01-28T02:03:00Z">
            <w:r>
              <w:rPr>
                <w:rStyle w:val="26"/>
                <w:sz w:val="18"/>
                <w:rPrChange w:id="634" w:author="asus" w:date="2025-01-28T02:06:00Z">
                  <w:rPr>
                    <w:rStyle w:val="26"/>
                  </w:rPr>
                </w:rPrChange>
              </w:rPr>
              <w:fldChar w:fldCharType="end"/>
            </w:r>
          </w:ins>
        </w:p>
        <w:p w14:paraId="7E15470A">
          <w:pPr>
            <w:pStyle w:val="13"/>
            <w:tabs>
              <w:tab w:val="right" w:leader="dot" w:pos="9060"/>
            </w:tabs>
            <w:rPr>
              <w:ins w:id="635" w:author="asus" w:date="2025-01-28T02:03:00Z"/>
              <w:sz w:val="18"/>
              <w:rPrChange w:id="636" w:author="asus" w:date="2025-01-28T02:06:00Z">
                <w:rPr>
                  <w:ins w:id="637" w:author="asus" w:date="2025-01-28T02:03:00Z"/>
                </w:rPr>
              </w:rPrChange>
            </w:rPr>
          </w:pPr>
          <w:ins w:id="638" w:author="asus" w:date="2025-01-28T02:03:00Z">
            <w:r>
              <w:rPr>
                <w:rStyle w:val="26"/>
                <w:sz w:val="18"/>
                <w:rPrChange w:id="639" w:author="asus" w:date="2025-01-28T02:06:00Z">
                  <w:rPr>
                    <w:rStyle w:val="26"/>
                  </w:rPr>
                </w:rPrChange>
              </w:rPr>
              <w:fldChar w:fldCharType="begin"/>
            </w:r>
          </w:ins>
          <w:ins w:id="640" w:author="asus" w:date="2025-01-28T02:03:00Z">
            <w:r>
              <w:rPr>
                <w:rStyle w:val="26"/>
                <w:sz w:val="18"/>
                <w:rPrChange w:id="641" w:author="asus" w:date="2025-01-28T02:06:00Z">
                  <w:rPr>
                    <w:rStyle w:val="26"/>
                  </w:rPr>
                </w:rPrChange>
              </w:rPr>
              <w:instrText xml:space="preserve"> </w:instrText>
            </w:r>
          </w:ins>
          <w:ins w:id="642" w:author="asus" w:date="2025-01-28T02:03:00Z">
            <w:r>
              <w:rPr>
                <w:sz w:val="18"/>
                <w:rPrChange w:id="643" w:author="asus" w:date="2025-01-28T02:06:00Z">
                  <w:rPr/>
                </w:rPrChange>
              </w:rPr>
              <w:instrText xml:space="preserve">HYPERLINK \l "_Toc188922262"</w:instrText>
            </w:r>
          </w:ins>
          <w:ins w:id="644" w:author="asus" w:date="2025-01-28T02:03:00Z">
            <w:r>
              <w:rPr>
                <w:rStyle w:val="26"/>
                <w:sz w:val="18"/>
                <w:rPrChange w:id="645" w:author="asus" w:date="2025-01-28T02:06:00Z">
                  <w:rPr>
                    <w:rStyle w:val="26"/>
                  </w:rPr>
                </w:rPrChange>
              </w:rPr>
              <w:instrText xml:space="preserve"> </w:instrText>
            </w:r>
          </w:ins>
          <w:ins w:id="646" w:author="asus" w:date="2025-01-28T02:03:00Z">
            <w:r>
              <w:rPr>
                <w:rStyle w:val="26"/>
                <w:sz w:val="18"/>
                <w:rPrChange w:id="647" w:author="asus" w:date="2025-01-28T02:06:00Z">
                  <w:rPr>
                    <w:rStyle w:val="26"/>
                  </w:rPr>
                </w:rPrChange>
              </w:rPr>
              <w:fldChar w:fldCharType="separate"/>
            </w:r>
          </w:ins>
          <w:ins w:id="648" w:author="asus" w:date="2025-01-28T02:03:00Z">
            <w:r>
              <w:rPr>
                <w:rStyle w:val="26"/>
                <w:rFonts w:ascii="Times New Roman" w:hAnsi="Times New Roman" w:eastAsia="Times New Roman" w:cs="Times New Roman"/>
                <w:b/>
                <w:bCs/>
                <w:sz w:val="18"/>
                <w:rPrChange w:id="649" w:author="asus" w:date="2025-01-28T02:06:00Z">
                  <w:rPr>
                    <w:rStyle w:val="26"/>
                    <w:rFonts w:ascii="Times New Roman" w:hAnsi="Times New Roman" w:eastAsia="Times New Roman" w:cs="Times New Roman"/>
                    <w:b/>
                    <w:bCs/>
                    <w14:ligatures w14:val="standardContextual"/>
                  </w:rPr>
                </w:rPrChange>
                <w14:ligatures w14:val="standardContextual"/>
              </w:rPr>
              <w:t>4.2.1 Calculation of specific parameters</w:t>
            </w:r>
          </w:ins>
          <w:ins w:id="650" w:author="asus" w:date="2025-01-28T02:03:00Z">
            <w:r>
              <w:rPr>
                <w:sz w:val="18"/>
                <w:rPrChange w:id="651" w:author="asus" w:date="2025-01-28T02:06:00Z">
                  <w:rPr/>
                </w:rPrChange>
              </w:rPr>
              <w:tab/>
            </w:r>
          </w:ins>
          <w:ins w:id="652" w:author="asus" w:date="2025-01-28T02:03:00Z">
            <w:r>
              <w:rPr>
                <w:sz w:val="18"/>
                <w:rPrChange w:id="653" w:author="asus" w:date="2025-01-28T02:06:00Z">
                  <w:rPr/>
                </w:rPrChange>
              </w:rPr>
              <w:fldChar w:fldCharType="begin"/>
            </w:r>
          </w:ins>
          <w:ins w:id="654" w:author="asus" w:date="2025-01-28T02:03:00Z">
            <w:r>
              <w:rPr>
                <w:sz w:val="18"/>
                <w:rPrChange w:id="655" w:author="asus" w:date="2025-01-28T02:06:00Z">
                  <w:rPr/>
                </w:rPrChange>
              </w:rPr>
              <w:instrText xml:space="preserve"> PAGEREF _Toc188922262 \h </w:instrText>
            </w:r>
          </w:ins>
          <w:ins w:id="656" w:author="asus" w:date="2025-01-28T02:03:00Z">
            <w:r>
              <w:rPr>
                <w:sz w:val="18"/>
                <w:rPrChange w:id="657" w:author="asus" w:date="2025-01-28T02:06:00Z">
                  <w:rPr/>
                </w:rPrChange>
              </w:rPr>
              <w:fldChar w:fldCharType="separate"/>
            </w:r>
          </w:ins>
          <w:r>
            <w:rPr>
              <w:sz w:val="18"/>
            </w:rPr>
            <w:t>8</w:t>
          </w:r>
          <w:ins w:id="658" w:author="asus" w:date="2025-01-28T02:03:00Z">
            <w:r>
              <w:rPr>
                <w:sz w:val="18"/>
                <w:rPrChange w:id="659" w:author="asus" w:date="2025-01-28T02:06:00Z">
                  <w:rPr/>
                </w:rPrChange>
              </w:rPr>
              <w:fldChar w:fldCharType="end"/>
            </w:r>
          </w:ins>
          <w:ins w:id="660" w:author="asus" w:date="2025-01-28T02:03:00Z">
            <w:r>
              <w:rPr>
                <w:rStyle w:val="26"/>
                <w:sz w:val="18"/>
                <w:rPrChange w:id="661" w:author="asus" w:date="2025-01-28T02:06:00Z">
                  <w:rPr>
                    <w:rStyle w:val="26"/>
                  </w:rPr>
                </w:rPrChange>
              </w:rPr>
              <w:fldChar w:fldCharType="end"/>
            </w:r>
          </w:ins>
        </w:p>
        <w:p w14:paraId="115338B5">
          <w:pPr>
            <w:pStyle w:val="13"/>
            <w:tabs>
              <w:tab w:val="right" w:leader="dot" w:pos="9060"/>
            </w:tabs>
            <w:rPr>
              <w:ins w:id="662" w:author="asus" w:date="2025-01-28T02:03:00Z"/>
              <w:sz w:val="18"/>
              <w:rPrChange w:id="663" w:author="asus" w:date="2025-01-28T02:06:00Z">
                <w:rPr>
                  <w:ins w:id="664" w:author="asus" w:date="2025-01-28T02:03:00Z"/>
                </w:rPr>
              </w:rPrChange>
            </w:rPr>
          </w:pPr>
          <w:ins w:id="665" w:author="asus" w:date="2025-01-28T02:03:00Z">
            <w:r>
              <w:rPr>
                <w:rStyle w:val="26"/>
                <w:sz w:val="18"/>
                <w:rPrChange w:id="666" w:author="asus" w:date="2025-01-28T02:06:00Z">
                  <w:rPr>
                    <w:rStyle w:val="26"/>
                  </w:rPr>
                </w:rPrChange>
              </w:rPr>
              <w:fldChar w:fldCharType="begin"/>
            </w:r>
          </w:ins>
          <w:ins w:id="667" w:author="asus" w:date="2025-01-28T02:03:00Z">
            <w:r>
              <w:rPr>
                <w:rStyle w:val="26"/>
                <w:sz w:val="18"/>
                <w:rPrChange w:id="668" w:author="asus" w:date="2025-01-28T02:06:00Z">
                  <w:rPr>
                    <w:rStyle w:val="26"/>
                  </w:rPr>
                </w:rPrChange>
              </w:rPr>
              <w:instrText xml:space="preserve"> </w:instrText>
            </w:r>
          </w:ins>
          <w:ins w:id="669" w:author="asus" w:date="2025-01-28T02:03:00Z">
            <w:r>
              <w:rPr>
                <w:sz w:val="18"/>
                <w:rPrChange w:id="670" w:author="asus" w:date="2025-01-28T02:06:00Z">
                  <w:rPr/>
                </w:rPrChange>
              </w:rPr>
              <w:instrText xml:space="preserve">HYPERLINK \l "_Toc188922263"</w:instrText>
            </w:r>
          </w:ins>
          <w:ins w:id="671" w:author="asus" w:date="2025-01-28T02:03:00Z">
            <w:r>
              <w:rPr>
                <w:rStyle w:val="26"/>
                <w:sz w:val="18"/>
                <w:rPrChange w:id="672" w:author="asus" w:date="2025-01-28T02:06:00Z">
                  <w:rPr>
                    <w:rStyle w:val="26"/>
                  </w:rPr>
                </w:rPrChange>
              </w:rPr>
              <w:instrText xml:space="preserve"> </w:instrText>
            </w:r>
          </w:ins>
          <w:ins w:id="673" w:author="asus" w:date="2025-01-28T02:03:00Z">
            <w:r>
              <w:rPr>
                <w:rStyle w:val="26"/>
                <w:sz w:val="18"/>
                <w:rPrChange w:id="674" w:author="asus" w:date="2025-01-28T02:06:00Z">
                  <w:rPr>
                    <w:rStyle w:val="26"/>
                  </w:rPr>
                </w:rPrChange>
              </w:rPr>
              <w:fldChar w:fldCharType="separate"/>
            </w:r>
          </w:ins>
          <w:ins w:id="675" w:author="asus" w:date="2025-01-28T02:03:00Z">
            <w:r>
              <w:rPr>
                <w:rStyle w:val="26"/>
                <w:rFonts w:ascii="Times New Roman" w:hAnsi="Times New Roman" w:eastAsia="Times New Roman" w:cs="Times New Roman"/>
                <w:b/>
                <w:bCs/>
                <w:sz w:val="18"/>
                <w:rPrChange w:id="676" w:author="asus" w:date="2025-01-28T02:06:00Z">
                  <w:rPr>
                    <w:rStyle w:val="26"/>
                    <w:rFonts w:ascii="Times New Roman" w:hAnsi="Times New Roman" w:eastAsia="Times New Roman" w:cs="Times New Roman"/>
                    <w:b/>
                    <w:bCs/>
                    <w14:ligatures w14:val="standardContextual"/>
                  </w:rPr>
                </w:rPrChange>
                <w14:ligatures w14:val="standardContextual"/>
              </w:rPr>
              <w:t>4.2.2 Predictions for the medal table in 2028</w:t>
            </w:r>
          </w:ins>
          <w:ins w:id="677" w:author="asus" w:date="2025-01-28T02:03:00Z">
            <w:r>
              <w:rPr>
                <w:sz w:val="18"/>
                <w:rPrChange w:id="678" w:author="asus" w:date="2025-01-28T02:06:00Z">
                  <w:rPr/>
                </w:rPrChange>
              </w:rPr>
              <w:tab/>
            </w:r>
          </w:ins>
          <w:ins w:id="679" w:author="asus" w:date="2025-01-28T02:03:00Z">
            <w:r>
              <w:rPr>
                <w:sz w:val="18"/>
                <w:rPrChange w:id="680" w:author="asus" w:date="2025-01-28T02:06:00Z">
                  <w:rPr/>
                </w:rPrChange>
              </w:rPr>
              <w:fldChar w:fldCharType="begin"/>
            </w:r>
          </w:ins>
          <w:ins w:id="681" w:author="asus" w:date="2025-01-28T02:03:00Z">
            <w:r>
              <w:rPr>
                <w:sz w:val="18"/>
                <w:rPrChange w:id="682" w:author="asus" w:date="2025-01-28T02:06:00Z">
                  <w:rPr/>
                </w:rPrChange>
              </w:rPr>
              <w:instrText xml:space="preserve"> PAGEREF _Toc188922263 \h </w:instrText>
            </w:r>
          </w:ins>
          <w:ins w:id="683" w:author="asus" w:date="2025-01-28T02:03:00Z">
            <w:r>
              <w:rPr>
                <w:sz w:val="18"/>
                <w:rPrChange w:id="684" w:author="asus" w:date="2025-01-28T02:06:00Z">
                  <w:rPr/>
                </w:rPrChange>
              </w:rPr>
              <w:fldChar w:fldCharType="separate"/>
            </w:r>
          </w:ins>
          <w:r>
            <w:rPr>
              <w:sz w:val="18"/>
            </w:rPr>
            <w:t>9</w:t>
          </w:r>
          <w:ins w:id="685" w:author="asus" w:date="2025-01-28T02:03:00Z">
            <w:r>
              <w:rPr>
                <w:sz w:val="18"/>
                <w:rPrChange w:id="686" w:author="asus" w:date="2025-01-28T02:06:00Z">
                  <w:rPr/>
                </w:rPrChange>
              </w:rPr>
              <w:fldChar w:fldCharType="end"/>
            </w:r>
          </w:ins>
          <w:ins w:id="687" w:author="asus" w:date="2025-01-28T02:03:00Z">
            <w:r>
              <w:rPr>
                <w:rStyle w:val="26"/>
                <w:sz w:val="18"/>
                <w:rPrChange w:id="688" w:author="asus" w:date="2025-01-28T02:06:00Z">
                  <w:rPr>
                    <w:rStyle w:val="26"/>
                  </w:rPr>
                </w:rPrChange>
              </w:rPr>
              <w:fldChar w:fldCharType="end"/>
            </w:r>
          </w:ins>
        </w:p>
        <w:p w14:paraId="40B324C9">
          <w:pPr>
            <w:pStyle w:val="13"/>
            <w:tabs>
              <w:tab w:val="right" w:leader="dot" w:pos="9060"/>
            </w:tabs>
            <w:rPr>
              <w:ins w:id="689" w:author="asus" w:date="2025-01-28T02:03:00Z"/>
              <w:sz w:val="18"/>
              <w:rPrChange w:id="690" w:author="asus" w:date="2025-01-28T02:06:00Z">
                <w:rPr>
                  <w:ins w:id="691" w:author="asus" w:date="2025-01-28T02:03:00Z"/>
                </w:rPr>
              </w:rPrChange>
            </w:rPr>
          </w:pPr>
          <w:ins w:id="692" w:author="asus" w:date="2025-01-28T02:03:00Z">
            <w:r>
              <w:rPr>
                <w:rStyle w:val="26"/>
                <w:sz w:val="18"/>
                <w:rPrChange w:id="693" w:author="asus" w:date="2025-01-28T02:06:00Z">
                  <w:rPr>
                    <w:rStyle w:val="26"/>
                  </w:rPr>
                </w:rPrChange>
              </w:rPr>
              <w:fldChar w:fldCharType="begin"/>
            </w:r>
          </w:ins>
          <w:ins w:id="694" w:author="asus" w:date="2025-01-28T02:03:00Z">
            <w:r>
              <w:rPr>
                <w:rStyle w:val="26"/>
                <w:sz w:val="18"/>
                <w:rPrChange w:id="695" w:author="asus" w:date="2025-01-28T02:06:00Z">
                  <w:rPr>
                    <w:rStyle w:val="26"/>
                  </w:rPr>
                </w:rPrChange>
              </w:rPr>
              <w:instrText xml:space="preserve"> </w:instrText>
            </w:r>
          </w:ins>
          <w:ins w:id="696" w:author="asus" w:date="2025-01-28T02:03:00Z">
            <w:r>
              <w:rPr>
                <w:sz w:val="18"/>
                <w:rPrChange w:id="697" w:author="asus" w:date="2025-01-28T02:06:00Z">
                  <w:rPr/>
                </w:rPrChange>
              </w:rPr>
              <w:instrText xml:space="preserve">HYPERLINK \l "_Toc188922264"</w:instrText>
            </w:r>
          </w:ins>
          <w:ins w:id="698" w:author="asus" w:date="2025-01-28T02:03:00Z">
            <w:r>
              <w:rPr>
                <w:rStyle w:val="26"/>
                <w:sz w:val="18"/>
                <w:rPrChange w:id="699" w:author="asus" w:date="2025-01-28T02:06:00Z">
                  <w:rPr>
                    <w:rStyle w:val="26"/>
                  </w:rPr>
                </w:rPrChange>
              </w:rPr>
              <w:instrText xml:space="preserve"> </w:instrText>
            </w:r>
          </w:ins>
          <w:ins w:id="700" w:author="asus" w:date="2025-01-28T02:03:00Z">
            <w:r>
              <w:rPr>
                <w:rStyle w:val="26"/>
                <w:sz w:val="18"/>
                <w:rPrChange w:id="701" w:author="asus" w:date="2025-01-28T02:06:00Z">
                  <w:rPr>
                    <w:rStyle w:val="26"/>
                  </w:rPr>
                </w:rPrChange>
              </w:rPr>
              <w:fldChar w:fldCharType="separate"/>
            </w:r>
          </w:ins>
          <w:ins w:id="702" w:author="asus" w:date="2025-01-28T02:03:00Z">
            <w:r>
              <w:rPr>
                <w:rStyle w:val="26"/>
                <w:rFonts w:ascii="Times New Roman" w:hAnsi="Times New Roman" w:eastAsia="Times New Roman" w:cs="Times New Roman"/>
                <w:b/>
                <w:bCs/>
                <w:sz w:val="18"/>
                <w:rPrChange w:id="703" w:author="asus" w:date="2025-01-28T02:06:00Z">
                  <w:rPr>
                    <w:rStyle w:val="26"/>
                    <w:rFonts w:ascii="Times New Roman" w:hAnsi="Times New Roman" w:eastAsia="Times New Roman" w:cs="Times New Roman"/>
                    <w:b/>
                    <w:bCs/>
                    <w14:ligatures w14:val="standardContextual"/>
                  </w:rPr>
                </w:rPrChange>
                <w14:ligatures w14:val="standardContextual"/>
              </w:rPr>
              <w:t>4.2.3 Evaluation of the importance of each country's events</w:t>
            </w:r>
          </w:ins>
          <w:ins w:id="704" w:author="asus" w:date="2025-01-28T02:03:00Z">
            <w:r>
              <w:rPr>
                <w:sz w:val="18"/>
                <w:rPrChange w:id="705" w:author="asus" w:date="2025-01-28T02:06:00Z">
                  <w:rPr/>
                </w:rPrChange>
              </w:rPr>
              <w:tab/>
            </w:r>
          </w:ins>
          <w:ins w:id="706" w:author="asus" w:date="2025-01-28T02:03:00Z">
            <w:r>
              <w:rPr>
                <w:sz w:val="18"/>
                <w:rPrChange w:id="707" w:author="asus" w:date="2025-01-28T02:06:00Z">
                  <w:rPr/>
                </w:rPrChange>
              </w:rPr>
              <w:fldChar w:fldCharType="begin"/>
            </w:r>
          </w:ins>
          <w:ins w:id="708" w:author="asus" w:date="2025-01-28T02:03:00Z">
            <w:r>
              <w:rPr>
                <w:sz w:val="18"/>
                <w:rPrChange w:id="709" w:author="asus" w:date="2025-01-28T02:06:00Z">
                  <w:rPr/>
                </w:rPrChange>
              </w:rPr>
              <w:instrText xml:space="preserve"> PAGEREF _Toc188922264 \h </w:instrText>
            </w:r>
          </w:ins>
          <w:ins w:id="710" w:author="asus" w:date="2025-01-28T02:03:00Z">
            <w:r>
              <w:rPr>
                <w:sz w:val="18"/>
                <w:rPrChange w:id="711" w:author="asus" w:date="2025-01-28T02:06:00Z">
                  <w:rPr/>
                </w:rPrChange>
              </w:rPr>
              <w:fldChar w:fldCharType="separate"/>
            </w:r>
          </w:ins>
          <w:r>
            <w:rPr>
              <w:sz w:val="18"/>
            </w:rPr>
            <w:t>11</w:t>
          </w:r>
          <w:ins w:id="712" w:author="asus" w:date="2025-01-28T02:03:00Z">
            <w:r>
              <w:rPr>
                <w:sz w:val="18"/>
                <w:rPrChange w:id="713" w:author="asus" w:date="2025-01-28T02:06:00Z">
                  <w:rPr/>
                </w:rPrChange>
              </w:rPr>
              <w:fldChar w:fldCharType="end"/>
            </w:r>
          </w:ins>
          <w:ins w:id="714" w:author="asus" w:date="2025-01-28T02:03:00Z">
            <w:r>
              <w:rPr>
                <w:rStyle w:val="26"/>
                <w:sz w:val="18"/>
                <w:rPrChange w:id="715" w:author="asus" w:date="2025-01-28T02:06:00Z">
                  <w:rPr>
                    <w:rStyle w:val="26"/>
                  </w:rPr>
                </w:rPrChange>
              </w:rPr>
              <w:fldChar w:fldCharType="end"/>
            </w:r>
          </w:ins>
        </w:p>
        <w:p w14:paraId="3397133B">
          <w:pPr>
            <w:pStyle w:val="19"/>
            <w:tabs>
              <w:tab w:val="right" w:leader="dot" w:pos="9060"/>
            </w:tabs>
            <w:rPr>
              <w:ins w:id="716" w:author="asus" w:date="2025-01-28T02:03:00Z"/>
              <w:sz w:val="18"/>
              <w:rPrChange w:id="717" w:author="asus" w:date="2025-01-28T02:06:00Z">
                <w:rPr>
                  <w:ins w:id="718" w:author="asus" w:date="2025-01-28T02:03:00Z"/>
                </w:rPr>
              </w:rPrChange>
            </w:rPr>
          </w:pPr>
          <w:ins w:id="719" w:author="asus" w:date="2025-01-28T02:03:00Z">
            <w:r>
              <w:rPr>
                <w:rStyle w:val="26"/>
                <w:sz w:val="18"/>
                <w:rPrChange w:id="720" w:author="asus" w:date="2025-01-28T02:06:00Z">
                  <w:rPr>
                    <w:rStyle w:val="26"/>
                  </w:rPr>
                </w:rPrChange>
              </w:rPr>
              <w:fldChar w:fldCharType="begin"/>
            </w:r>
          </w:ins>
          <w:ins w:id="721" w:author="asus" w:date="2025-01-28T02:03:00Z">
            <w:r>
              <w:rPr>
                <w:rStyle w:val="26"/>
                <w:sz w:val="18"/>
                <w:rPrChange w:id="722" w:author="asus" w:date="2025-01-28T02:06:00Z">
                  <w:rPr>
                    <w:rStyle w:val="26"/>
                  </w:rPr>
                </w:rPrChange>
              </w:rPr>
              <w:instrText xml:space="preserve"> </w:instrText>
            </w:r>
          </w:ins>
          <w:ins w:id="723" w:author="asus" w:date="2025-01-28T02:03:00Z">
            <w:r>
              <w:rPr>
                <w:sz w:val="18"/>
                <w:rPrChange w:id="724" w:author="asus" w:date="2025-01-28T02:06:00Z">
                  <w:rPr/>
                </w:rPrChange>
              </w:rPr>
              <w:instrText xml:space="preserve">HYPERLINK \l "_Toc188922265"</w:instrText>
            </w:r>
          </w:ins>
          <w:ins w:id="725" w:author="asus" w:date="2025-01-28T02:03:00Z">
            <w:r>
              <w:rPr>
                <w:rStyle w:val="26"/>
                <w:sz w:val="18"/>
                <w:rPrChange w:id="726" w:author="asus" w:date="2025-01-28T02:06:00Z">
                  <w:rPr>
                    <w:rStyle w:val="26"/>
                  </w:rPr>
                </w:rPrChange>
              </w:rPr>
              <w:instrText xml:space="preserve"> </w:instrText>
            </w:r>
          </w:ins>
          <w:ins w:id="727" w:author="asus" w:date="2025-01-28T02:03:00Z">
            <w:r>
              <w:rPr>
                <w:rStyle w:val="26"/>
                <w:sz w:val="18"/>
                <w:rPrChange w:id="728" w:author="asus" w:date="2025-01-28T02:06:00Z">
                  <w:rPr>
                    <w:rStyle w:val="26"/>
                  </w:rPr>
                </w:rPrChange>
              </w:rPr>
              <w:fldChar w:fldCharType="separate"/>
            </w:r>
          </w:ins>
          <w:ins w:id="729" w:author="asus" w:date="2025-01-28T02:03:00Z">
            <w:r>
              <w:rPr>
                <w:rStyle w:val="26"/>
                <w:rFonts w:ascii="Times New Roman" w:hAnsi="Times New Roman" w:eastAsia="Times New Roman" w:cs="Times New Roman"/>
                <w:b/>
                <w:bCs/>
                <w:sz w:val="18"/>
                <w:rPrChange w:id="730" w:author="asus" w:date="2025-01-28T02:06:00Z">
                  <w:rPr>
                    <w:rStyle w:val="26"/>
                    <w:rFonts w:ascii="Times New Roman" w:hAnsi="Times New Roman" w:eastAsia="Times New Roman" w:cs="Times New Roman"/>
                    <w:b/>
                    <w:bCs/>
                    <w14:ligatures w14:val="standardContextual"/>
                  </w:rPr>
                </w:rPrChange>
                <w14:ligatures w14:val="standardContextual"/>
              </w:rPr>
              <w:t xml:space="preserve">4.3 </w:t>
            </w:r>
          </w:ins>
          <w:ins w:id="731" w:author="asus" w:date="2025-01-28T02:03:00Z">
            <w:r>
              <w:rPr>
                <w:rStyle w:val="26"/>
                <w:rFonts w:ascii="Times New Roman" w:hAnsi="Times New Roman" w:cs="Times New Roman"/>
                <w:b/>
                <w:bCs/>
                <w:sz w:val="18"/>
                <w:rPrChange w:id="732" w:author="asus" w:date="2025-01-28T02:06:00Z">
                  <w:rPr>
                    <w:rStyle w:val="26"/>
                    <w:rFonts w:ascii="Times New Roman" w:hAnsi="Times New Roman" w:cs="Times New Roman"/>
                    <w:b/>
                    <w:bCs/>
                    <w14:ligatures w14:val="standardContextual"/>
                  </w:rPr>
                </w:rPrChange>
                <w14:ligatures w14:val="standardContextual"/>
              </w:rPr>
              <w:t>Comparision Test</w:t>
            </w:r>
          </w:ins>
          <w:ins w:id="733" w:author="asus" w:date="2025-01-28T02:03:00Z">
            <w:r>
              <w:rPr>
                <w:sz w:val="18"/>
                <w:rPrChange w:id="734" w:author="asus" w:date="2025-01-28T02:06:00Z">
                  <w:rPr/>
                </w:rPrChange>
              </w:rPr>
              <w:tab/>
            </w:r>
          </w:ins>
          <w:ins w:id="735" w:author="asus" w:date="2025-01-28T02:03:00Z">
            <w:r>
              <w:rPr>
                <w:sz w:val="18"/>
                <w:rPrChange w:id="736" w:author="asus" w:date="2025-01-28T02:06:00Z">
                  <w:rPr/>
                </w:rPrChange>
              </w:rPr>
              <w:fldChar w:fldCharType="begin"/>
            </w:r>
          </w:ins>
          <w:ins w:id="737" w:author="asus" w:date="2025-01-28T02:03:00Z">
            <w:r>
              <w:rPr>
                <w:sz w:val="18"/>
                <w:rPrChange w:id="738" w:author="asus" w:date="2025-01-28T02:06:00Z">
                  <w:rPr/>
                </w:rPrChange>
              </w:rPr>
              <w:instrText xml:space="preserve"> PAGEREF _Toc188922265 \h </w:instrText>
            </w:r>
          </w:ins>
          <w:ins w:id="739" w:author="asus" w:date="2025-01-28T02:03:00Z">
            <w:r>
              <w:rPr>
                <w:sz w:val="18"/>
                <w:rPrChange w:id="740" w:author="asus" w:date="2025-01-28T02:06:00Z">
                  <w:rPr/>
                </w:rPrChange>
              </w:rPr>
              <w:fldChar w:fldCharType="separate"/>
            </w:r>
          </w:ins>
          <w:r>
            <w:rPr>
              <w:sz w:val="18"/>
            </w:rPr>
            <w:t>11</w:t>
          </w:r>
          <w:ins w:id="741" w:author="asus" w:date="2025-01-28T02:03:00Z">
            <w:r>
              <w:rPr>
                <w:sz w:val="18"/>
                <w:rPrChange w:id="742" w:author="asus" w:date="2025-01-28T02:06:00Z">
                  <w:rPr/>
                </w:rPrChange>
              </w:rPr>
              <w:fldChar w:fldCharType="end"/>
            </w:r>
          </w:ins>
          <w:ins w:id="743" w:author="asus" w:date="2025-01-28T02:03:00Z">
            <w:r>
              <w:rPr>
                <w:rStyle w:val="26"/>
                <w:sz w:val="18"/>
                <w:rPrChange w:id="744" w:author="asus" w:date="2025-01-28T02:06:00Z">
                  <w:rPr>
                    <w:rStyle w:val="26"/>
                  </w:rPr>
                </w:rPrChange>
              </w:rPr>
              <w:fldChar w:fldCharType="end"/>
            </w:r>
          </w:ins>
        </w:p>
        <w:p w14:paraId="45C97A9A">
          <w:pPr>
            <w:pStyle w:val="19"/>
            <w:tabs>
              <w:tab w:val="right" w:leader="dot" w:pos="9060"/>
            </w:tabs>
            <w:rPr>
              <w:ins w:id="745" w:author="asus" w:date="2025-01-28T02:03:00Z"/>
              <w:sz w:val="18"/>
              <w:rPrChange w:id="746" w:author="asus" w:date="2025-01-28T02:06:00Z">
                <w:rPr>
                  <w:ins w:id="747" w:author="asus" w:date="2025-01-28T02:03:00Z"/>
                </w:rPr>
              </w:rPrChange>
            </w:rPr>
          </w:pPr>
          <w:ins w:id="748" w:author="asus" w:date="2025-01-28T02:03:00Z">
            <w:r>
              <w:rPr>
                <w:rStyle w:val="26"/>
                <w:sz w:val="18"/>
                <w:rPrChange w:id="749" w:author="asus" w:date="2025-01-28T02:06:00Z">
                  <w:rPr>
                    <w:rStyle w:val="26"/>
                  </w:rPr>
                </w:rPrChange>
              </w:rPr>
              <w:fldChar w:fldCharType="begin"/>
            </w:r>
          </w:ins>
          <w:ins w:id="750" w:author="asus" w:date="2025-01-28T02:03:00Z">
            <w:r>
              <w:rPr>
                <w:rStyle w:val="26"/>
                <w:sz w:val="18"/>
                <w:rPrChange w:id="751" w:author="asus" w:date="2025-01-28T02:06:00Z">
                  <w:rPr>
                    <w:rStyle w:val="26"/>
                  </w:rPr>
                </w:rPrChange>
              </w:rPr>
              <w:instrText xml:space="preserve"> </w:instrText>
            </w:r>
          </w:ins>
          <w:ins w:id="752" w:author="asus" w:date="2025-01-28T02:03:00Z">
            <w:r>
              <w:rPr>
                <w:sz w:val="18"/>
                <w:rPrChange w:id="753" w:author="asus" w:date="2025-01-28T02:06:00Z">
                  <w:rPr/>
                </w:rPrChange>
              </w:rPr>
              <w:instrText xml:space="preserve">HYPERLINK \l "_Toc188922266"</w:instrText>
            </w:r>
          </w:ins>
          <w:ins w:id="754" w:author="asus" w:date="2025-01-28T02:03:00Z">
            <w:r>
              <w:rPr>
                <w:rStyle w:val="26"/>
                <w:sz w:val="18"/>
                <w:rPrChange w:id="755" w:author="asus" w:date="2025-01-28T02:06:00Z">
                  <w:rPr>
                    <w:rStyle w:val="26"/>
                  </w:rPr>
                </w:rPrChange>
              </w:rPr>
              <w:instrText xml:space="preserve"> </w:instrText>
            </w:r>
          </w:ins>
          <w:ins w:id="756" w:author="asus" w:date="2025-01-28T02:03:00Z">
            <w:r>
              <w:rPr>
                <w:rStyle w:val="26"/>
                <w:sz w:val="18"/>
                <w:rPrChange w:id="757" w:author="asus" w:date="2025-01-28T02:06:00Z">
                  <w:rPr>
                    <w:rStyle w:val="26"/>
                  </w:rPr>
                </w:rPrChange>
              </w:rPr>
              <w:fldChar w:fldCharType="separate"/>
            </w:r>
          </w:ins>
          <w:ins w:id="758" w:author="asus" w:date="2025-01-28T02:03:00Z">
            <w:r>
              <w:rPr>
                <w:rStyle w:val="26"/>
                <w:rFonts w:ascii="Times New Roman" w:hAnsi="Times New Roman" w:eastAsia="Times New Roman" w:cs="Times New Roman"/>
                <w:b/>
                <w:bCs/>
                <w:sz w:val="18"/>
                <w:rPrChange w:id="759" w:author="asus" w:date="2025-01-28T02:06:00Z">
                  <w:rPr>
                    <w:rStyle w:val="26"/>
                    <w:rFonts w:ascii="Times New Roman" w:hAnsi="Times New Roman" w:eastAsia="Times New Roman" w:cs="Times New Roman"/>
                    <w:b/>
                    <w:bCs/>
                    <w14:ligatures w14:val="standardContextual"/>
                  </w:rPr>
                </w:rPrChange>
                <w14:ligatures w14:val="standardContextual"/>
              </w:rPr>
              <w:t>4.</w:t>
            </w:r>
          </w:ins>
          <w:ins w:id="760" w:author="asus" w:date="2025-01-28T02:03:00Z">
            <w:r>
              <w:rPr>
                <w:rStyle w:val="26"/>
                <w:rFonts w:ascii="Times New Roman" w:hAnsi="Times New Roman" w:cs="Times New Roman"/>
                <w:b/>
                <w:bCs/>
                <w:sz w:val="18"/>
                <w:rPrChange w:id="761" w:author="asus" w:date="2025-01-28T02:06:00Z">
                  <w:rPr>
                    <w:rStyle w:val="26"/>
                    <w:rFonts w:ascii="Times New Roman" w:hAnsi="Times New Roman" w:cs="Times New Roman"/>
                    <w:b/>
                    <w:bCs/>
                    <w14:ligatures w14:val="standardContextual"/>
                  </w:rPr>
                </w:rPrChange>
                <w14:ligatures w14:val="standardContextual"/>
              </w:rPr>
              <w:t>4</w:t>
            </w:r>
          </w:ins>
          <w:ins w:id="762" w:author="asus" w:date="2025-01-28T02:03:00Z">
            <w:r>
              <w:rPr>
                <w:rStyle w:val="26"/>
                <w:rFonts w:ascii="Times New Roman" w:hAnsi="Times New Roman" w:eastAsia="Times New Roman" w:cs="Times New Roman"/>
                <w:b/>
                <w:bCs/>
                <w:sz w:val="18"/>
                <w:rPrChange w:id="763" w:author="asus" w:date="2025-01-28T02:06:00Z">
                  <w:rPr>
                    <w:rStyle w:val="26"/>
                    <w:rFonts w:ascii="Times New Roman" w:hAnsi="Times New Roman" w:eastAsia="Times New Roman" w:cs="Times New Roman"/>
                    <w:b/>
                    <w:bCs/>
                    <w14:ligatures w14:val="standardContextual"/>
                  </w:rPr>
                </w:rPrChange>
                <w14:ligatures w14:val="standardContextual"/>
              </w:rPr>
              <w:t xml:space="preserve"> Reliability Test</w:t>
            </w:r>
          </w:ins>
          <w:ins w:id="764" w:author="asus" w:date="2025-01-28T02:03:00Z">
            <w:r>
              <w:rPr>
                <w:sz w:val="18"/>
                <w:rPrChange w:id="765" w:author="asus" w:date="2025-01-28T02:06:00Z">
                  <w:rPr/>
                </w:rPrChange>
              </w:rPr>
              <w:tab/>
            </w:r>
          </w:ins>
          <w:ins w:id="766" w:author="asus" w:date="2025-01-28T02:03:00Z">
            <w:r>
              <w:rPr>
                <w:sz w:val="18"/>
                <w:rPrChange w:id="767" w:author="asus" w:date="2025-01-28T02:06:00Z">
                  <w:rPr/>
                </w:rPrChange>
              </w:rPr>
              <w:fldChar w:fldCharType="begin"/>
            </w:r>
          </w:ins>
          <w:ins w:id="768" w:author="asus" w:date="2025-01-28T02:03:00Z">
            <w:r>
              <w:rPr>
                <w:sz w:val="18"/>
                <w:rPrChange w:id="769" w:author="asus" w:date="2025-01-28T02:06:00Z">
                  <w:rPr/>
                </w:rPrChange>
              </w:rPr>
              <w:instrText xml:space="preserve"> PAGEREF _Toc188922266 \h </w:instrText>
            </w:r>
          </w:ins>
          <w:ins w:id="770" w:author="asus" w:date="2025-01-28T02:03:00Z">
            <w:r>
              <w:rPr>
                <w:sz w:val="18"/>
                <w:rPrChange w:id="771" w:author="asus" w:date="2025-01-28T02:06:00Z">
                  <w:rPr/>
                </w:rPrChange>
              </w:rPr>
              <w:fldChar w:fldCharType="separate"/>
            </w:r>
          </w:ins>
          <w:r>
            <w:rPr>
              <w:sz w:val="18"/>
            </w:rPr>
            <w:t>12</w:t>
          </w:r>
          <w:ins w:id="772" w:author="asus" w:date="2025-01-28T02:03:00Z">
            <w:r>
              <w:rPr>
                <w:sz w:val="18"/>
                <w:rPrChange w:id="773" w:author="asus" w:date="2025-01-28T02:06:00Z">
                  <w:rPr/>
                </w:rPrChange>
              </w:rPr>
              <w:fldChar w:fldCharType="end"/>
            </w:r>
          </w:ins>
          <w:ins w:id="774" w:author="asus" w:date="2025-01-28T02:03:00Z">
            <w:r>
              <w:rPr>
                <w:rStyle w:val="26"/>
                <w:sz w:val="18"/>
                <w:rPrChange w:id="775" w:author="asus" w:date="2025-01-28T02:06:00Z">
                  <w:rPr>
                    <w:rStyle w:val="26"/>
                  </w:rPr>
                </w:rPrChange>
              </w:rPr>
              <w:fldChar w:fldCharType="end"/>
            </w:r>
          </w:ins>
        </w:p>
        <w:p w14:paraId="5D713A50">
          <w:pPr>
            <w:pStyle w:val="17"/>
            <w:tabs>
              <w:tab w:val="left" w:pos="420"/>
              <w:tab w:val="right" w:leader="dot" w:pos="9060"/>
            </w:tabs>
            <w:rPr>
              <w:ins w:id="776" w:author="asus" w:date="2025-01-28T02:03:00Z"/>
              <w:sz w:val="18"/>
              <w:rPrChange w:id="777" w:author="asus" w:date="2025-01-28T02:06:00Z">
                <w:rPr>
                  <w:ins w:id="778" w:author="asus" w:date="2025-01-28T02:03:00Z"/>
                </w:rPr>
              </w:rPrChange>
            </w:rPr>
          </w:pPr>
          <w:ins w:id="779" w:author="asus" w:date="2025-01-28T02:03:00Z">
            <w:r>
              <w:rPr>
                <w:rStyle w:val="26"/>
                <w:sz w:val="18"/>
                <w:rPrChange w:id="780" w:author="asus" w:date="2025-01-28T02:06:00Z">
                  <w:rPr>
                    <w:rStyle w:val="26"/>
                  </w:rPr>
                </w:rPrChange>
              </w:rPr>
              <w:fldChar w:fldCharType="begin"/>
            </w:r>
          </w:ins>
          <w:ins w:id="781" w:author="asus" w:date="2025-01-28T02:03:00Z">
            <w:r>
              <w:rPr>
                <w:rStyle w:val="26"/>
                <w:sz w:val="18"/>
                <w:rPrChange w:id="782" w:author="asus" w:date="2025-01-28T02:06:00Z">
                  <w:rPr>
                    <w:rStyle w:val="26"/>
                  </w:rPr>
                </w:rPrChange>
              </w:rPr>
              <w:instrText xml:space="preserve"> </w:instrText>
            </w:r>
          </w:ins>
          <w:ins w:id="783" w:author="asus" w:date="2025-01-28T02:03:00Z">
            <w:r>
              <w:rPr>
                <w:sz w:val="18"/>
                <w:rPrChange w:id="784" w:author="asus" w:date="2025-01-28T02:06:00Z">
                  <w:rPr/>
                </w:rPrChange>
              </w:rPr>
              <w:instrText xml:space="preserve">HYPERLINK \l "_Toc188922267"</w:instrText>
            </w:r>
          </w:ins>
          <w:ins w:id="785" w:author="asus" w:date="2025-01-28T02:03:00Z">
            <w:r>
              <w:rPr>
                <w:rStyle w:val="26"/>
                <w:sz w:val="18"/>
                <w:rPrChange w:id="786" w:author="asus" w:date="2025-01-28T02:06:00Z">
                  <w:rPr>
                    <w:rStyle w:val="26"/>
                  </w:rPr>
                </w:rPrChange>
              </w:rPr>
              <w:instrText xml:space="preserve"> </w:instrText>
            </w:r>
          </w:ins>
          <w:ins w:id="787" w:author="asus" w:date="2025-01-28T02:03:00Z">
            <w:r>
              <w:rPr>
                <w:rStyle w:val="26"/>
                <w:sz w:val="18"/>
                <w:rPrChange w:id="788" w:author="asus" w:date="2025-01-28T02:06:00Z">
                  <w:rPr>
                    <w:rStyle w:val="26"/>
                  </w:rPr>
                </w:rPrChange>
              </w:rPr>
              <w:fldChar w:fldCharType="separate"/>
            </w:r>
          </w:ins>
          <w:ins w:id="789" w:author="asus" w:date="2025-01-28T02:03:00Z">
            <w:r>
              <w:rPr>
                <w:rStyle w:val="26"/>
                <w:rFonts w:ascii="Times New Roman" w:hAnsi="Times New Roman" w:eastAsia="宋体"/>
                <w:b/>
                <w:bCs/>
                <w:sz w:val="18"/>
                <w:rPrChange w:id="790" w:author="asus" w:date="2025-01-28T02:06:00Z">
                  <w:rPr>
                    <w:rStyle w:val="26"/>
                    <w:rFonts w:ascii="Times New Roman" w:hAnsi="Times New Roman" w:eastAsia="宋体"/>
                    <w:b/>
                    <w:bCs/>
                    <w14:ligatures w14:val="standardContextual"/>
                  </w:rPr>
                </w:rPrChange>
                <w14:ligatures w14:val="standardContextual"/>
              </w:rPr>
              <w:t>5</w:t>
            </w:r>
          </w:ins>
          <w:ins w:id="791" w:author="asus" w:date="2025-01-28T02:03:00Z">
            <w:r>
              <w:rPr>
                <w:sz w:val="18"/>
                <w:rPrChange w:id="792" w:author="asus" w:date="2025-01-28T02:06:00Z">
                  <w:rPr/>
                </w:rPrChange>
              </w:rPr>
              <w:tab/>
            </w:r>
          </w:ins>
          <w:ins w:id="793" w:author="asus" w:date="2025-01-28T02:03:00Z">
            <w:r>
              <w:rPr>
                <w:rStyle w:val="26"/>
                <w:rFonts w:ascii="Times New Roman" w:hAnsi="Times New Roman" w:eastAsia="Times New Roman" w:cs="Times New Roman"/>
                <w:b/>
                <w:bCs/>
                <w:sz w:val="18"/>
                <w:rPrChange w:id="794" w:author="asus" w:date="2025-01-28T02:06:00Z">
                  <w:rPr>
                    <w:rStyle w:val="26"/>
                    <w:rFonts w:ascii="Times New Roman" w:hAnsi="Times New Roman" w:eastAsia="Times New Roman" w:cs="Times New Roman"/>
                    <w:b/>
                    <w:bCs/>
                    <w14:ligatures w14:val="standardContextual"/>
                  </w:rPr>
                </w:rPrChange>
                <w14:ligatures w14:val="standardContextual"/>
              </w:rPr>
              <w:t>TOPSIS method prediction model</w:t>
            </w:r>
          </w:ins>
          <w:ins w:id="795" w:author="asus" w:date="2025-01-28T02:03:00Z">
            <w:r>
              <w:rPr>
                <w:sz w:val="18"/>
                <w:rPrChange w:id="796" w:author="asus" w:date="2025-01-28T02:06:00Z">
                  <w:rPr/>
                </w:rPrChange>
              </w:rPr>
              <w:tab/>
            </w:r>
          </w:ins>
          <w:ins w:id="797" w:author="asus" w:date="2025-01-28T02:03:00Z">
            <w:r>
              <w:rPr>
                <w:sz w:val="18"/>
                <w:rPrChange w:id="798" w:author="asus" w:date="2025-01-28T02:06:00Z">
                  <w:rPr/>
                </w:rPrChange>
              </w:rPr>
              <w:fldChar w:fldCharType="begin"/>
            </w:r>
          </w:ins>
          <w:ins w:id="799" w:author="asus" w:date="2025-01-28T02:03:00Z">
            <w:r>
              <w:rPr>
                <w:sz w:val="18"/>
                <w:rPrChange w:id="800" w:author="asus" w:date="2025-01-28T02:06:00Z">
                  <w:rPr/>
                </w:rPrChange>
              </w:rPr>
              <w:instrText xml:space="preserve"> PAGEREF _Toc188922267 \h </w:instrText>
            </w:r>
          </w:ins>
          <w:ins w:id="801" w:author="asus" w:date="2025-01-28T02:03:00Z">
            <w:r>
              <w:rPr>
                <w:sz w:val="18"/>
                <w:rPrChange w:id="802" w:author="asus" w:date="2025-01-28T02:06:00Z">
                  <w:rPr/>
                </w:rPrChange>
              </w:rPr>
              <w:fldChar w:fldCharType="separate"/>
            </w:r>
          </w:ins>
          <w:r>
            <w:rPr>
              <w:sz w:val="18"/>
            </w:rPr>
            <w:t>13</w:t>
          </w:r>
          <w:ins w:id="803" w:author="asus" w:date="2025-01-28T02:03:00Z">
            <w:r>
              <w:rPr>
                <w:sz w:val="18"/>
                <w:rPrChange w:id="804" w:author="asus" w:date="2025-01-28T02:06:00Z">
                  <w:rPr/>
                </w:rPrChange>
              </w:rPr>
              <w:fldChar w:fldCharType="end"/>
            </w:r>
          </w:ins>
          <w:ins w:id="805" w:author="asus" w:date="2025-01-28T02:03:00Z">
            <w:r>
              <w:rPr>
                <w:rStyle w:val="26"/>
                <w:sz w:val="18"/>
                <w:rPrChange w:id="806" w:author="asus" w:date="2025-01-28T02:06:00Z">
                  <w:rPr>
                    <w:rStyle w:val="26"/>
                  </w:rPr>
                </w:rPrChange>
              </w:rPr>
              <w:fldChar w:fldCharType="end"/>
            </w:r>
          </w:ins>
        </w:p>
        <w:p w14:paraId="5BD6FD21">
          <w:pPr>
            <w:pStyle w:val="19"/>
            <w:tabs>
              <w:tab w:val="right" w:leader="dot" w:pos="9060"/>
            </w:tabs>
            <w:rPr>
              <w:ins w:id="807" w:author="asus" w:date="2025-01-28T02:03:00Z"/>
              <w:sz w:val="18"/>
              <w:rPrChange w:id="808" w:author="asus" w:date="2025-01-28T02:06:00Z">
                <w:rPr>
                  <w:ins w:id="809" w:author="asus" w:date="2025-01-28T02:03:00Z"/>
                </w:rPr>
              </w:rPrChange>
            </w:rPr>
          </w:pPr>
          <w:ins w:id="810" w:author="asus" w:date="2025-01-28T02:03:00Z">
            <w:r>
              <w:rPr>
                <w:rStyle w:val="26"/>
                <w:sz w:val="18"/>
                <w:rPrChange w:id="811" w:author="asus" w:date="2025-01-28T02:06:00Z">
                  <w:rPr>
                    <w:rStyle w:val="26"/>
                  </w:rPr>
                </w:rPrChange>
              </w:rPr>
              <w:fldChar w:fldCharType="begin"/>
            </w:r>
          </w:ins>
          <w:ins w:id="812" w:author="asus" w:date="2025-01-28T02:03:00Z">
            <w:r>
              <w:rPr>
                <w:rStyle w:val="26"/>
                <w:sz w:val="18"/>
                <w:rPrChange w:id="813" w:author="asus" w:date="2025-01-28T02:06:00Z">
                  <w:rPr>
                    <w:rStyle w:val="26"/>
                  </w:rPr>
                </w:rPrChange>
              </w:rPr>
              <w:instrText xml:space="preserve"> </w:instrText>
            </w:r>
          </w:ins>
          <w:ins w:id="814" w:author="asus" w:date="2025-01-28T02:03:00Z">
            <w:r>
              <w:rPr>
                <w:sz w:val="18"/>
                <w:rPrChange w:id="815" w:author="asus" w:date="2025-01-28T02:06:00Z">
                  <w:rPr/>
                </w:rPrChange>
              </w:rPr>
              <w:instrText xml:space="preserve">HYPERLINK \l "_Toc188922268"</w:instrText>
            </w:r>
          </w:ins>
          <w:ins w:id="816" w:author="asus" w:date="2025-01-28T02:03:00Z">
            <w:r>
              <w:rPr>
                <w:rStyle w:val="26"/>
                <w:sz w:val="18"/>
                <w:rPrChange w:id="817" w:author="asus" w:date="2025-01-28T02:06:00Z">
                  <w:rPr>
                    <w:rStyle w:val="26"/>
                  </w:rPr>
                </w:rPrChange>
              </w:rPr>
              <w:instrText xml:space="preserve"> </w:instrText>
            </w:r>
          </w:ins>
          <w:ins w:id="818" w:author="asus" w:date="2025-01-28T02:03:00Z">
            <w:r>
              <w:rPr>
                <w:rStyle w:val="26"/>
                <w:sz w:val="18"/>
                <w:rPrChange w:id="819" w:author="asus" w:date="2025-01-28T02:06:00Z">
                  <w:rPr>
                    <w:rStyle w:val="26"/>
                  </w:rPr>
                </w:rPrChange>
              </w:rPr>
              <w:fldChar w:fldCharType="separate"/>
            </w:r>
          </w:ins>
          <w:ins w:id="820" w:author="asus" w:date="2025-01-28T02:03:00Z">
            <w:r>
              <w:rPr>
                <w:rStyle w:val="26"/>
                <w:rFonts w:ascii="Times New Roman" w:hAnsi="Times New Roman" w:eastAsia="Times New Roman" w:cs="Times New Roman"/>
                <w:b/>
                <w:bCs/>
                <w:sz w:val="18"/>
                <w:rPrChange w:id="821" w:author="asus" w:date="2025-01-28T02:06:00Z">
                  <w:rPr>
                    <w:rStyle w:val="26"/>
                    <w:rFonts w:ascii="Times New Roman" w:hAnsi="Times New Roman" w:eastAsia="Times New Roman" w:cs="Times New Roman"/>
                    <w:b/>
                    <w:bCs/>
                    <w14:ligatures w14:val="standardContextual"/>
                  </w:rPr>
                </w:rPrChange>
                <w14:ligatures w14:val="standardContextual"/>
              </w:rPr>
              <w:t>5.1 Data analysis and establishment of prediction model</w:t>
            </w:r>
          </w:ins>
          <w:ins w:id="822" w:author="asus" w:date="2025-01-28T02:03:00Z">
            <w:r>
              <w:rPr>
                <w:sz w:val="18"/>
                <w:rPrChange w:id="823" w:author="asus" w:date="2025-01-28T02:06:00Z">
                  <w:rPr/>
                </w:rPrChange>
              </w:rPr>
              <w:tab/>
            </w:r>
          </w:ins>
          <w:ins w:id="824" w:author="asus" w:date="2025-01-28T02:03:00Z">
            <w:r>
              <w:rPr>
                <w:sz w:val="18"/>
                <w:rPrChange w:id="825" w:author="asus" w:date="2025-01-28T02:06:00Z">
                  <w:rPr/>
                </w:rPrChange>
              </w:rPr>
              <w:fldChar w:fldCharType="begin"/>
            </w:r>
          </w:ins>
          <w:ins w:id="826" w:author="asus" w:date="2025-01-28T02:03:00Z">
            <w:r>
              <w:rPr>
                <w:sz w:val="18"/>
                <w:rPrChange w:id="827" w:author="asus" w:date="2025-01-28T02:06:00Z">
                  <w:rPr/>
                </w:rPrChange>
              </w:rPr>
              <w:instrText xml:space="preserve"> PAGEREF _Toc188922268 \h </w:instrText>
            </w:r>
          </w:ins>
          <w:ins w:id="828" w:author="asus" w:date="2025-01-28T02:03:00Z">
            <w:r>
              <w:rPr>
                <w:sz w:val="18"/>
                <w:rPrChange w:id="829" w:author="asus" w:date="2025-01-28T02:06:00Z">
                  <w:rPr/>
                </w:rPrChange>
              </w:rPr>
              <w:fldChar w:fldCharType="separate"/>
            </w:r>
          </w:ins>
          <w:r>
            <w:rPr>
              <w:sz w:val="18"/>
            </w:rPr>
            <w:t>13</w:t>
          </w:r>
          <w:ins w:id="830" w:author="asus" w:date="2025-01-28T02:03:00Z">
            <w:r>
              <w:rPr>
                <w:sz w:val="18"/>
                <w:rPrChange w:id="831" w:author="asus" w:date="2025-01-28T02:06:00Z">
                  <w:rPr/>
                </w:rPrChange>
              </w:rPr>
              <w:fldChar w:fldCharType="end"/>
            </w:r>
          </w:ins>
          <w:ins w:id="832" w:author="asus" w:date="2025-01-28T02:03:00Z">
            <w:r>
              <w:rPr>
                <w:rStyle w:val="26"/>
                <w:sz w:val="18"/>
                <w:rPrChange w:id="833" w:author="asus" w:date="2025-01-28T02:06:00Z">
                  <w:rPr>
                    <w:rStyle w:val="26"/>
                  </w:rPr>
                </w:rPrChange>
              </w:rPr>
              <w:fldChar w:fldCharType="end"/>
            </w:r>
          </w:ins>
        </w:p>
        <w:p w14:paraId="61B9D4AC">
          <w:pPr>
            <w:pStyle w:val="13"/>
            <w:tabs>
              <w:tab w:val="right" w:leader="dot" w:pos="9060"/>
            </w:tabs>
            <w:rPr>
              <w:ins w:id="834" w:author="asus" w:date="2025-01-28T02:03:00Z"/>
              <w:sz w:val="18"/>
              <w:rPrChange w:id="835" w:author="asus" w:date="2025-01-28T02:06:00Z">
                <w:rPr>
                  <w:ins w:id="836" w:author="asus" w:date="2025-01-28T02:03:00Z"/>
                </w:rPr>
              </w:rPrChange>
            </w:rPr>
          </w:pPr>
          <w:ins w:id="837" w:author="asus" w:date="2025-01-28T02:03:00Z">
            <w:r>
              <w:rPr>
                <w:rStyle w:val="26"/>
                <w:sz w:val="18"/>
                <w:rPrChange w:id="838" w:author="asus" w:date="2025-01-28T02:06:00Z">
                  <w:rPr>
                    <w:rStyle w:val="26"/>
                  </w:rPr>
                </w:rPrChange>
              </w:rPr>
              <w:fldChar w:fldCharType="begin"/>
            </w:r>
          </w:ins>
          <w:ins w:id="839" w:author="asus" w:date="2025-01-28T02:03:00Z">
            <w:r>
              <w:rPr>
                <w:rStyle w:val="26"/>
                <w:sz w:val="18"/>
                <w:rPrChange w:id="840" w:author="asus" w:date="2025-01-28T02:06:00Z">
                  <w:rPr>
                    <w:rStyle w:val="26"/>
                  </w:rPr>
                </w:rPrChange>
              </w:rPr>
              <w:instrText xml:space="preserve"> </w:instrText>
            </w:r>
          </w:ins>
          <w:ins w:id="841" w:author="asus" w:date="2025-01-28T02:03:00Z">
            <w:r>
              <w:rPr>
                <w:sz w:val="18"/>
                <w:rPrChange w:id="842" w:author="asus" w:date="2025-01-28T02:06:00Z">
                  <w:rPr/>
                </w:rPrChange>
              </w:rPr>
              <w:instrText xml:space="preserve">HYPERLINK \l "_Toc188922269"</w:instrText>
            </w:r>
          </w:ins>
          <w:ins w:id="843" w:author="asus" w:date="2025-01-28T02:03:00Z">
            <w:r>
              <w:rPr>
                <w:rStyle w:val="26"/>
                <w:sz w:val="18"/>
                <w:rPrChange w:id="844" w:author="asus" w:date="2025-01-28T02:06:00Z">
                  <w:rPr>
                    <w:rStyle w:val="26"/>
                  </w:rPr>
                </w:rPrChange>
              </w:rPr>
              <w:instrText xml:space="preserve"> </w:instrText>
            </w:r>
          </w:ins>
          <w:ins w:id="845" w:author="asus" w:date="2025-01-28T02:03:00Z">
            <w:r>
              <w:rPr>
                <w:rStyle w:val="26"/>
                <w:sz w:val="18"/>
                <w:rPrChange w:id="846" w:author="asus" w:date="2025-01-28T02:06:00Z">
                  <w:rPr>
                    <w:rStyle w:val="26"/>
                  </w:rPr>
                </w:rPrChange>
              </w:rPr>
              <w:fldChar w:fldCharType="separate"/>
            </w:r>
          </w:ins>
          <w:ins w:id="847" w:author="asus" w:date="2025-01-28T02:03:00Z">
            <w:r>
              <w:rPr>
                <w:rStyle w:val="26"/>
                <w:rFonts w:ascii="Times New Roman" w:hAnsi="Times New Roman" w:eastAsia="Times New Roman" w:cs="Times New Roman"/>
                <w:b/>
                <w:bCs/>
                <w:sz w:val="18"/>
                <w:rPrChange w:id="848" w:author="asus" w:date="2025-01-28T02:06:00Z">
                  <w:rPr>
                    <w:rStyle w:val="26"/>
                    <w:rFonts w:ascii="Times New Roman" w:hAnsi="Times New Roman" w:eastAsia="Times New Roman" w:cs="Times New Roman"/>
                    <w:b/>
                    <w:bCs/>
                    <w14:ligatures w14:val="standardContextual"/>
                  </w:rPr>
                </w:rPrChange>
                <w14:ligatures w14:val="standardContextual"/>
              </w:rPr>
              <w:t>5.1.1 Discussion of independent variables and selection of algorithms</w:t>
            </w:r>
          </w:ins>
          <w:ins w:id="849" w:author="asus" w:date="2025-01-28T02:03:00Z">
            <w:r>
              <w:rPr>
                <w:sz w:val="18"/>
                <w:rPrChange w:id="850" w:author="asus" w:date="2025-01-28T02:06:00Z">
                  <w:rPr/>
                </w:rPrChange>
              </w:rPr>
              <w:tab/>
            </w:r>
          </w:ins>
          <w:ins w:id="851" w:author="asus" w:date="2025-01-28T02:03:00Z">
            <w:r>
              <w:rPr>
                <w:sz w:val="18"/>
                <w:rPrChange w:id="852" w:author="asus" w:date="2025-01-28T02:06:00Z">
                  <w:rPr/>
                </w:rPrChange>
              </w:rPr>
              <w:fldChar w:fldCharType="begin"/>
            </w:r>
          </w:ins>
          <w:ins w:id="853" w:author="asus" w:date="2025-01-28T02:03:00Z">
            <w:r>
              <w:rPr>
                <w:sz w:val="18"/>
                <w:rPrChange w:id="854" w:author="asus" w:date="2025-01-28T02:06:00Z">
                  <w:rPr/>
                </w:rPrChange>
              </w:rPr>
              <w:instrText xml:space="preserve"> PAGEREF _Toc188922269 \h </w:instrText>
            </w:r>
          </w:ins>
          <w:ins w:id="855" w:author="asus" w:date="2025-01-28T02:03:00Z">
            <w:r>
              <w:rPr>
                <w:sz w:val="18"/>
                <w:rPrChange w:id="856" w:author="asus" w:date="2025-01-28T02:06:00Z">
                  <w:rPr/>
                </w:rPrChange>
              </w:rPr>
              <w:fldChar w:fldCharType="separate"/>
            </w:r>
          </w:ins>
          <w:r>
            <w:rPr>
              <w:sz w:val="18"/>
            </w:rPr>
            <w:t>13</w:t>
          </w:r>
          <w:ins w:id="857" w:author="asus" w:date="2025-01-28T02:03:00Z">
            <w:r>
              <w:rPr>
                <w:sz w:val="18"/>
                <w:rPrChange w:id="858" w:author="asus" w:date="2025-01-28T02:06:00Z">
                  <w:rPr/>
                </w:rPrChange>
              </w:rPr>
              <w:fldChar w:fldCharType="end"/>
            </w:r>
          </w:ins>
          <w:ins w:id="859" w:author="asus" w:date="2025-01-28T02:03:00Z">
            <w:r>
              <w:rPr>
                <w:rStyle w:val="26"/>
                <w:sz w:val="18"/>
                <w:rPrChange w:id="860" w:author="asus" w:date="2025-01-28T02:06:00Z">
                  <w:rPr>
                    <w:rStyle w:val="26"/>
                  </w:rPr>
                </w:rPrChange>
              </w:rPr>
              <w:fldChar w:fldCharType="end"/>
            </w:r>
          </w:ins>
        </w:p>
        <w:p w14:paraId="3120A3BA">
          <w:pPr>
            <w:pStyle w:val="19"/>
            <w:tabs>
              <w:tab w:val="right" w:leader="dot" w:pos="9060"/>
            </w:tabs>
            <w:rPr>
              <w:ins w:id="861" w:author="asus" w:date="2025-01-28T02:03:00Z"/>
              <w:sz w:val="18"/>
              <w:rPrChange w:id="862" w:author="asus" w:date="2025-01-28T02:06:00Z">
                <w:rPr>
                  <w:ins w:id="863" w:author="asus" w:date="2025-01-28T02:03:00Z"/>
                </w:rPr>
              </w:rPrChange>
            </w:rPr>
          </w:pPr>
          <w:ins w:id="864" w:author="asus" w:date="2025-01-28T02:03:00Z">
            <w:r>
              <w:rPr>
                <w:rStyle w:val="26"/>
                <w:sz w:val="18"/>
                <w:rPrChange w:id="865" w:author="asus" w:date="2025-01-28T02:06:00Z">
                  <w:rPr>
                    <w:rStyle w:val="26"/>
                  </w:rPr>
                </w:rPrChange>
              </w:rPr>
              <w:fldChar w:fldCharType="begin"/>
            </w:r>
          </w:ins>
          <w:ins w:id="866" w:author="asus" w:date="2025-01-28T02:03:00Z">
            <w:r>
              <w:rPr>
                <w:rStyle w:val="26"/>
                <w:sz w:val="18"/>
                <w:rPrChange w:id="867" w:author="asus" w:date="2025-01-28T02:06:00Z">
                  <w:rPr>
                    <w:rStyle w:val="26"/>
                  </w:rPr>
                </w:rPrChange>
              </w:rPr>
              <w:instrText xml:space="preserve"> </w:instrText>
            </w:r>
          </w:ins>
          <w:ins w:id="868" w:author="asus" w:date="2025-01-28T02:03:00Z">
            <w:r>
              <w:rPr>
                <w:sz w:val="18"/>
                <w:rPrChange w:id="869" w:author="asus" w:date="2025-01-28T02:06:00Z">
                  <w:rPr/>
                </w:rPrChange>
              </w:rPr>
              <w:instrText xml:space="preserve">HYPERLINK \l "_Toc188922270"</w:instrText>
            </w:r>
          </w:ins>
          <w:ins w:id="870" w:author="asus" w:date="2025-01-28T02:03:00Z">
            <w:r>
              <w:rPr>
                <w:rStyle w:val="26"/>
                <w:sz w:val="18"/>
                <w:rPrChange w:id="871" w:author="asus" w:date="2025-01-28T02:06:00Z">
                  <w:rPr>
                    <w:rStyle w:val="26"/>
                  </w:rPr>
                </w:rPrChange>
              </w:rPr>
              <w:instrText xml:space="preserve"> </w:instrText>
            </w:r>
          </w:ins>
          <w:ins w:id="872" w:author="asus" w:date="2025-01-28T02:03:00Z">
            <w:r>
              <w:rPr>
                <w:rStyle w:val="26"/>
                <w:sz w:val="18"/>
                <w:rPrChange w:id="873" w:author="asus" w:date="2025-01-28T02:06:00Z">
                  <w:rPr>
                    <w:rStyle w:val="26"/>
                  </w:rPr>
                </w:rPrChange>
              </w:rPr>
              <w:fldChar w:fldCharType="separate"/>
            </w:r>
          </w:ins>
          <w:ins w:id="874" w:author="asus" w:date="2025-01-28T02:03:00Z">
            <w:r>
              <w:rPr>
                <w:rStyle w:val="26"/>
                <w:rFonts w:ascii="Times New Roman" w:hAnsi="Times New Roman" w:eastAsia="Times New Roman" w:cs="Times New Roman"/>
                <w:b/>
                <w:bCs/>
                <w:sz w:val="18"/>
                <w:rPrChange w:id="875" w:author="asus" w:date="2025-01-28T02:06:00Z">
                  <w:rPr>
                    <w:rStyle w:val="26"/>
                    <w:rFonts w:ascii="Times New Roman" w:hAnsi="Times New Roman" w:eastAsia="Times New Roman" w:cs="Times New Roman"/>
                    <w:b/>
                    <w:bCs/>
                    <w14:ligatures w14:val="standardContextual"/>
                  </w:rPr>
                </w:rPrChange>
                <w14:ligatures w14:val="standardContextual"/>
              </w:rPr>
              <w:t>5.2 Overview and solution of the model</w:t>
            </w:r>
          </w:ins>
          <w:ins w:id="876" w:author="asus" w:date="2025-01-28T02:03:00Z">
            <w:r>
              <w:rPr>
                <w:sz w:val="18"/>
                <w:rPrChange w:id="877" w:author="asus" w:date="2025-01-28T02:06:00Z">
                  <w:rPr/>
                </w:rPrChange>
              </w:rPr>
              <w:tab/>
            </w:r>
          </w:ins>
          <w:ins w:id="878" w:author="asus" w:date="2025-01-28T02:03:00Z">
            <w:r>
              <w:rPr>
                <w:sz w:val="18"/>
                <w:rPrChange w:id="879" w:author="asus" w:date="2025-01-28T02:06:00Z">
                  <w:rPr/>
                </w:rPrChange>
              </w:rPr>
              <w:fldChar w:fldCharType="begin"/>
            </w:r>
          </w:ins>
          <w:ins w:id="880" w:author="asus" w:date="2025-01-28T02:03:00Z">
            <w:r>
              <w:rPr>
                <w:sz w:val="18"/>
                <w:rPrChange w:id="881" w:author="asus" w:date="2025-01-28T02:06:00Z">
                  <w:rPr/>
                </w:rPrChange>
              </w:rPr>
              <w:instrText xml:space="preserve"> PAGEREF _Toc188922270 \h </w:instrText>
            </w:r>
          </w:ins>
          <w:ins w:id="882" w:author="asus" w:date="2025-01-28T02:03:00Z">
            <w:r>
              <w:rPr>
                <w:sz w:val="18"/>
                <w:rPrChange w:id="883" w:author="asus" w:date="2025-01-28T02:06:00Z">
                  <w:rPr/>
                </w:rPrChange>
              </w:rPr>
              <w:fldChar w:fldCharType="separate"/>
            </w:r>
          </w:ins>
          <w:r>
            <w:rPr>
              <w:sz w:val="18"/>
            </w:rPr>
            <w:t>14</w:t>
          </w:r>
          <w:ins w:id="884" w:author="asus" w:date="2025-01-28T02:03:00Z">
            <w:r>
              <w:rPr>
                <w:sz w:val="18"/>
                <w:rPrChange w:id="885" w:author="asus" w:date="2025-01-28T02:06:00Z">
                  <w:rPr/>
                </w:rPrChange>
              </w:rPr>
              <w:fldChar w:fldCharType="end"/>
            </w:r>
          </w:ins>
          <w:ins w:id="886" w:author="asus" w:date="2025-01-28T02:03:00Z">
            <w:r>
              <w:rPr>
                <w:rStyle w:val="26"/>
                <w:sz w:val="18"/>
                <w:rPrChange w:id="887" w:author="asus" w:date="2025-01-28T02:06:00Z">
                  <w:rPr>
                    <w:rStyle w:val="26"/>
                  </w:rPr>
                </w:rPrChange>
              </w:rPr>
              <w:fldChar w:fldCharType="end"/>
            </w:r>
          </w:ins>
        </w:p>
        <w:p w14:paraId="4C35D6DC">
          <w:pPr>
            <w:pStyle w:val="19"/>
            <w:tabs>
              <w:tab w:val="right" w:leader="dot" w:pos="9060"/>
            </w:tabs>
            <w:rPr>
              <w:ins w:id="888" w:author="asus" w:date="2025-01-28T02:03:00Z"/>
              <w:sz w:val="18"/>
              <w:rPrChange w:id="889" w:author="asus" w:date="2025-01-28T02:06:00Z">
                <w:rPr>
                  <w:ins w:id="890" w:author="asus" w:date="2025-01-28T02:03:00Z"/>
                </w:rPr>
              </w:rPrChange>
            </w:rPr>
          </w:pPr>
          <w:ins w:id="891" w:author="asus" w:date="2025-01-28T02:03:00Z">
            <w:r>
              <w:rPr>
                <w:rStyle w:val="26"/>
                <w:sz w:val="18"/>
                <w:rPrChange w:id="892" w:author="asus" w:date="2025-01-28T02:06:00Z">
                  <w:rPr>
                    <w:rStyle w:val="26"/>
                  </w:rPr>
                </w:rPrChange>
              </w:rPr>
              <w:fldChar w:fldCharType="begin"/>
            </w:r>
          </w:ins>
          <w:ins w:id="893" w:author="asus" w:date="2025-01-28T02:03:00Z">
            <w:r>
              <w:rPr>
                <w:rStyle w:val="26"/>
                <w:sz w:val="18"/>
                <w:rPrChange w:id="894" w:author="asus" w:date="2025-01-28T02:06:00Z">
                  <w:rPr>
                    <w:rStyle w:val="26"/>
                  </w:rPr>
                </w:rPrChange>
              </w:rPr>
              <w:instrText xml:space="preserve"> </w:instrText>
            </w:r>
          </w:ins>
          <w:ins w:id="895" w:author="asus" w:date="2025-01-28T02:03:00Z">
            <w:r>
              <w:rPr>
                <w:sz w:val="18"/>
                <w:rPrChange w:id="896" w:author="asus" w:date="2025-01-28T02:06:00Z">
                  <w:rPr/>
                </w:rPrChange>
              </w:rPr>
              <w:instrText xml:space="preserve">HYPERLINK \l "_Toc188922271"</w:instrText>
            </w:r>
          </w:ins>
          <w:ins w:id="897" w:author="asus" w:date="2025-01-28T02:03:00Z">
            <w:r>
              <w:rPr>
                <w:rStyle w:val="26"/>
                <w:sz w:val="18"/>
                <w:rPrChange w:id="898" w:author="asus" w:date="2025-01-28T02:06:00Z">
                  <w:rPr>
                    <w:rStyle w:val="26"/>
                  </w:rPr>
                </w:rPrChange>
              </w:rPr>
              <w:instrText xml:space="preserve"> </w:instrText>
            </w:r>
          </w:ins>
          <w:ins w:id="899" w:author="asus" w:date="2025-01-28T02:03:00Z">
            <w:r>
              <w:rPr>
                <w:rStyle w:val="26"/>
                <w:sz w:val="18"/>
                <w:rPrChange w:id="900" w:author="asus" w:date="2025-01-28T02:06:00Z">
                  <w:rPr>
                    <w:rStyle w:val="26"/>
                  </w:rPr>
                </w:rPrChange>
              </w:rPr>
              <w:fldChar w:fldCharType="separate"/>
            </w:r>
          </w:ins>
          <w:ins w:id="901" w:author="asus" w:date="2025-01-28T02:03:00Z">
            <w:r>
              <w:rPr>
                <w:rStyle w:val="26"/>
                <w:rFonts w:ascii="Times New Roman" w:hAnsi="Times New Roman" w:eastAsia="Times New Roman" w:cs="Times New Roman"/>
                <w:b/>
                <w:bCs/>
                <w:sz w:val="18"/>
                <w:rPrChange w:id="902" w:author="asus" w:date="2025-01-28T02:06:00Z">
                  <w:rPr>
                    <w:rStyle w:val="26"/>
                    <w:rFonts w:ascii="Times New Roman" w:hAnsi="Times New Roman" w:eastAsia="Times New Roman" w:cs="Times New Roman"/>
                    <w:b/>
                    <w:bCs/>
                    <w14:ligatures w14:val="standardContextual"/>
                  </w:rPr>
                </w:rPrChange>
                <w14:ligatures w14:val="standardContextual"/>
              </w:rPr>
              <w:t>5.3 Solving the model</w:t>
            </w:r>
          </w:ins>
          <w:ins w:id="903" w:author="asus" w:date="2025-01-28T02:03:00Z">
            <w:r>
              <w:rPr>
                <w:sz w:val="18"/>
                <w:rPrChange w:id="904" w:author="asus" w:date="2025-01-28T02:06:00Z">
                  <w:rPr/>
                </w:rPrChange>
              </w:rPr>
              <w:tab/>
            </w:r>
          </w:ins>
          <w:ins w:id="905" w:author="asus" w:date="2025-01-28T02:03:00Z">
            <w:r>
              <w:rPr>
                <w:sz w:val="18"/>
                <w:rPrChange w:id="906" w:author="asus" w:date="2025-01-28T02:06:00Z">
                  <w:rPr/>
                </w:rPrChange>
              </w:rPr>
              <w:fldChar w:fldCharType="begin"/>
            </w:r>
          </w:ins>
          <w:ins w:id="907" w:author="asus" w:date="2025-01-28T02:03:00Z">
            <w:r>
              <w:rPr>
                <w:sz w:val="18"/>
                <w:rPrChange w:id="908" w:author="asus" w:date="2025-01-28T02:06:00Z">
                  <w:rPr/>
                </w:rPrChange>
              </w:rPr>
              <w:instrText xml:space="preserve"> PAGEREF _Toc188922271 \h </w:instrText>
            </w:r>
          </w:ins>
          <w:ins w:id="909" w:author="asus" w:date="2025-01-28T02:03:00Z">
            <w:r>
              <w:rPr>
                <w:sz w:val="18"/>
                <w:rPrChange w:id="910" w:author="asus" w:date="2025-01-28T02:06:00Z">
                  <w:rPr/>
                </w:rPrChange>
              </w:rPr>
              <w:fldChar w:fldCharType="separate"/>
            </w:r>
          </w:ins>
          <w:r>
            <w:rPr>
              <w:sz w:val="18"/>
            </w:rPr>
            <w:t>15</w:t>
          </w:r>
          <w:ins w:id="911" w:author="asus" w:date="2025-01-28T02:03:00Z">
            <w:r>
              <w:rPr>
                <w:sz w:val="18"/>
                <w:rPrChange w:id="912" w:author="asus" w:date="2025-01-28T02:06:00Z">
                  <w:rPr/>
                </w:rPrChange>
              </w:rPr>
              <w:fldChar w:fldCharType="end"/>
            </w:r>
          </w:ins>
          <w:ins w:id="913" w:author="asus" w:date="2025-01-28T02:03:00Z">
            <w:r>
              <w:rPr>
                <w:rStyle w:val="26"/>
                <w:sz w:val="18"/>
                <w:rPrChange w:id="914" w:author="asus" w:date="2025-01-28T02:06:00Z">
                  <w:rPr>
                    <w:rStyle w:val="26"/>
                  </w:rPr>
                </w:rPrChange>
              </w:rPr>
              <w:fldChar w:fldCharType="end"/>
            </w:r>
          </w:ins>
        </w:p>
        <w:p w14:paraId="488089EB">
          <w:pPr>
            <w:pStyle w:val="17"/>
            <w:tabs>
              <w:tab w:val="left" w:pos="420"/>
              <w:tab w:val="right" w:leader="dot" w:pos="9060"/>
            </w:tabs>
            <w:rPr>
              <w:ins w:id="915" w:author="asus" w:date="2025-01-28T02:03:00Z"/>
              <w:sz w:val="18"/>
              <w:rPrChange w:id="916" w:author="asus" w:date="2025-01-28T02:06:00Z">
                <w:rPr>
                  <w:ins w:id="917" w:author="asus" w:date="2025-01-28T02:03:00Z"/>
                </w:rPr>
              </w:rPrChange>
            </w:rPr>
          </w:pPr>
          <w:ins w:id="918" w:author="asus" w:date="2025-01-28T02:03:00Z">
            <w:r>
              <w:rPr>
                <w:rStyle w:val="26"/>
                <w:sz w:val="18"/>
                <w:rPrChange w:id="919" w:author="asus" w:date="2025-01-28T02:06:00Z">
                  <w:rPr>
                    <w:rStyle w:val="26"/>
                  </w:rPr>
                </w:rPrChange>
              </w:rPr>
              <w:fldChar w:fldCharType="begin"/>
            </w:r>
          </w:ins>
          <w:ins w:id="920" w:author="asus" w:date="2025-01-28T02:03:00Z">
            <w:r>
              <w:rPr>
                <w:rStyle w:val="26"/>
                <w:sz w:val="18"/>
                <w:rPrChange w:id="921" w:author="asus" w:date="2025-01-28T02:06:00Z">
                  <w:rPr>
                    <w:rStyle w:val="26"/>
                  </w:rPr>
                </w:rPrChange>
              </w:rPr>
              <w:instrText xml:space="preserve"> </w:instrText>
            </w:r>
          </w:ins>
          <w:ins w:id="922" w:author="asus" w:date="2025-01-28T02:03:00Z">
            <w:r>
              <w:rPr>
                <w:sz w:val="18"/>
                <w:rPrChange w:id="923" w:author="asus" w:date="2025-01-28T02:06:00Z">
                  <w:rPr/>
                </w:rPrChange>
              </w:rPr>
              <w:instrText xml:space="preserve">HYPERLINK \l "_Toc188922272"</w:instrText>
            </w:r>
          </w:ins>
          <w:ins w:id="924" w:author="asus" w:date="2025-01-28T02:03:00Z">
            <w:r>
              <w:rPr>
                <w:rStyle w:val="26"/>
                <w:sz w:val="18"/>
                <w:rPrChange w:id="925" w:author="asus" w:date="2025-01-28T02:06:00Z">
                  <w:rPr>
                    <w:rStyle w:val="26"/>
                  </w:rPr>
                </w:rPrChange>
              </w:rPr>
              <w:instrText xml:space="preserve"> </w:instrText>
            </w:r>
          </w:ins>
          <w:ins w:id="926" w:author="asus" w:date="2025-01-28T02:03:00Z">
            <w:r>
              <w:rPr>
                <w:rStyle w:val="26"/>
                <w:sz w:val="18"/>
                <w:rPrChange w:id="927" w:author="asus" w:date="2025-01-28T02:06:00Z">
                  <w:rPr>
                    <w:rStyle w:val="26"/>
                  </w:rPr>
                </w:rPrChange>
              </w:rPr>
              <w:fldChar w:fldCharType="separate"/>
            </w:r>
          </w:ins>
          <w:ins w:id="928" w:author="asus" w:date="2025-01-28T02:03:00Z">
            <w:r>
              <w:rPr>
                <w:rStyle w:val="26"/>
                <w:rFonts w:ascii="Times New Roman" w:hAnsi="Times New Roman" w:eastAsia="Times New Roman" w:cs="Times New Roman"/>
                <w:b/>
                <w:bCs/>
                <w:sz w:val="18"/>
                <w:rPrChange w:id="929" w:author="asus" w:date="2025-01-28T02:06:00Z">
                  <w:rPr>
                    <w:rStyle w:val="26"/>
                    <w:rFonts w:ascii="Times New Roman" w:hAnsi="Times New Roman" w:eastAsia="Times New Roman" w:cs="Times New Roman"/>
                    <w:b/>
                    <w:bCs/>
                    <w14:ligatures w14:val="standardContextual"/>
                  </w:rPr>
                </w:rPrChange>
                <w14:ligatures w14:val="standardContextual"/>
              </w:rPr>
              <w:t>6</w:t>
            </w:r>
          </w:ins>
          <w:ins w:id="930" w:author="asus" w:date="2025-01-28T02:03:00Z">
            <w:r>
              <w:rPr>
                <w:sz w:val="18"/>
                <w:rPrChange w:id="931" w:author="asus" w:date="2025-01-28T02:06:00Z">
                  <w:rPr/>
                </w:rPrChange>
              </w:rPr>
              <w:tab/>
            </w:r>
          </w:ins>
          <w:ins w:id="932" w:author="asus" w:date="2025-01-28T02:03:00Z">
            <w:r>
              <w:rPr>
                <w:rStyle w:val="26"/>
                <w:rFonts w:ascii="Times New Roman" w:hAnsi="Times New Roman" w:eastAsia="Times New Roman" w:cs="Times New Roman"/>
                <w:b/>
                <w:bCs/>
                <w:sz w:val="18"/>
                <w:rPrChange w:id="933" w:author="asus" w:date="2025-01-28T02:06:00Z">
                  <w:rPr>
                    <w:rStyle w:val="26"/>
                    <w:rFonts w:ascii="Times New Roman" w:hAnsi="Times New Roman" w:eastAsia="Times New Roman" w:cs="Times New Roman"/>
                    <w:b/>
                    <w:bCs/>
                    <w14:ligatures w14:val="standardContextual"/>
                  </w:rPr>
                </w:rPrChange>
                <w14:ligatures w14:val="standardContextual"/>
              </w:rPr>
              <w:t>Great Coach Impact</w:t>
            </w:r>
          </w:ins>
          <w:ins w:id="934" w:author="asus" w:date="2025-01-28T02:03:00Z">
            <w:r>
              <w:rPr>
                <w:sz w:val="18"/>
                <w:rPrChange w:id="935" w:author="asus" w:date="2025-01-28T02:06:00Z">
                  <w:rPr/>
                </w:rPrChange>
              </w:rPr>
              <w:tab/>
            </w:r>
          </w:ins>
          <w:ins w:id="936" w:author="asus" w:date="2025-01-28T02:03:00Z">
            <w:r>
              <w:rPr>
                <w:sz w:val="18"/>
                <w:rPrChange w:id="937" w:author="asus" w:date="2025-01-28T02:06:00Z">
                  <w:rPr/>
                </w:rPrChange>
              </w:rPr>
              <w:fldChar w:fldCharType="begin"/>
            </w:r>
          </w:ins>
          <w:ins w:id="938" w:author="asus" w:date="2025-01-28T02:03:00Z">
            <w:r>
              <w:rPr>
                <w:sz w:val="18"/>
                <w:rPrChange w:id="939" w:author="asus" w:date="2025-01-28T02:06:00Z">
                  <w:rPr/>
                </w:rPrChange>
              </w:rPr>
              <w:instrText xml:space="preserve"> PAGEREF _Toc188922272 \h </w:instrText>
            </w:r>
          </w:ins>
          <w:ins w:id="940" w:author="asus" w:date="2025-01-28T02:03:00Z">
            <w:r>
              <w:rPr>
                <w:sz w:val="18"/>
                <w:rPrChange w:id="941" w:author="asus" w:date="2025-01-28T02:06:00Z">
                  <w:rPr/>
                </w:rPrChange>
              </w:rPr>
              <w:fldChar w:fldCharType="separate"/>
            </w:r>
          </w:ins>
          <w:r>
            <w:rPr>
              <w:sz w:val="18"/>
            </w:rPr>
            <w:t>15</w:t>
          </w:r>
          <w:ins w:id="942" w:author="asus" w:date="2025-01-28T02:03:00Z">
            <w:r>
              <w:rPr>
                <w:sz w:val="18"/>
                <w:rPrChange w:id="943" w:author="asus" w:date="2025-01-28T02:06:00Z">
                  <w:rPr/>
                </w:rPrChange>
              </w:rPr>
              <w:fldChar w:fldCharType="end"/>
            </w:r>
          </w:ins>
          <w:ins w:id="944" w:author="asus" w:date="2025-01-28T02:03:00Z">
            <w:r>
              <w:rPr>
                <w:rStyle w:val="26"/>
                <w:sz w:val="18"/>
                <w:rPrChange w:id="945" w:author="asus" w:date="2025-01-28T02:06:00Z">
                  <w:rPr>
                    <w:rStyle w:val="26"/>
                  </w:rPr>
                </w:rPrChange>
              </w:rPr>
              <w:fldChar w:fldCharType="end"/>
            </w:r>
          </w:ins>
        </w:p>
        <w:p w14:paraId="0637C79A">
          <w:pPr>
            <w:pStyle w:val="19"/>
            <w:tabs>
              <w:tab w:val="right" w:leader="dot" w:pos="9060"/>
            </w:tabs>
            <w:rPr>
              <w:ins w:id="946" w:author="asus" w:date="2025-01-28T02:03:00Z"/>
              <w:sz w:val="18"/>
              <w:rPrChange w:id="947" w:author="asus" w:date="2025-01-28T02:06:00Z">
                <w:rPr>
                  <w:ins w:id="948" w:author="asus" w:date="2025-01-28T02:03:00Z"/>
                </w:rPr>
              </w:rPrChange>
            </w:rPr>
          </w:pPr>
          <w:ins w:id="949" w:author="asus" w:date="2025-01-28T02:03:00Z">
            <w:r>
              <w:rPr>
                <w:rStyle w:val="26"/>
                <w:sz w:val="18"/>
                <w:rPrChange w:id="950" w:author="asus" w:date="2025-01-28T02:06:00Z">
                  <w:rPr>
                    <w:rStyle w:val="26"/>
                  </w:rPr>
                </w:rPrChange>
              </w:rPr>
              <w:fldChar w:fldCharType="begin"/>
            </w:r>
          </w:ins>
          <w:ins w:id="951" w:author="asus" w:date="2025-01-28T02:03:00Z">
            <w:r>
              <w:rPr>
                <w:rStyle w:val="26"/>
                <w:sz w:val="18"/>
                <w:rPrChange w:id="952" w:author="asus" w:date="2025-01-28T02:06:00Z">
                  <w:rPr>
                    <w:rStyle w:val="26"/>
                  </w:rPr>
                </w:rPrChange>
              </w:rPr>
              <w:instrText xml:space="preserve"> </w:instrText>
            </w:r>
          </w:ins>
          <w:ins w:id="953" w:author="asus" w:date="2025-01-28T02:03:00Z">
            <w:r>
              <w:rPr>
                <w:sz w:val="18"/>
                <w:rPrChange w:id="954" w:author="asus" w:date="2025-01-28T02:06:00Z">
                  <w:rPr/>
                </w:rPrChange>
              </w:rPr>
              <w:instrText xml:space="preserve">HYPERLINK \l "_Toc188922273"</w:instrText>
            </w:r>
          </w:ins>
          <w:ins w:id="955" w:author="asus" w:date="2025-01-28T02:03:00Z">
            <w:r>
              <w:rPr>
                <w:rStyle w:val="26"/>
                <w:sz w:val="18"/>
                <w:rPrChange w:id="956" w:author="asus" w:date="2025-01-28T02:06:00Z">
                  <w:rPr>
                    <w:rStyle w:val="26"/>
                  </w:rPr>
                </w:rPrChange>
              </w:rPr>
              <w:instrText xml:space="preserve"> </w:instrText>
            </w:r>
          </w:ins>
          <w:ins w:id="957" w:author="asus" w:date="2025-01-28T02:03:00Z">
            <w:r>
              <w:rPr>
                <w:rStyle w:val="26"/>
                <w:sz w:val="18"/>
                <w:rPrChange w:id="958" w:author="asus" w:date="2025-01-28T02:06:00Z">
                  <w:rPr>
                    <w:rStyle w:val="26"/>
                  </w:rPr>
                </w:rPrChange>
              </w:rPr>
              <w:fldChar w:fldCharType="separate"/>
            </w:r>
          </w:ins>
          <w:ins w:id="959" w:author="asus" w:date="2025-01-28T02:03:00Z">
            <w:r>
              <w:rPr>
                <w:rStyle w:val="26"/>
                <w:rFonts w:ascii="Times New Roman" w:hAnsi="Times New Roman" w:eastAsia="Times New Roman" w:cs="Times New Roman"/>
                <w:b/>
                <w:bCs/>
                <w:sz w:val="18"/>
                <w:rPrChange w:id="960" w:author="asus" w:date="2025-01-28T02:06:00Z">
                  <w:rPr>
                    <w:rStyle w:val="26"/>
                    <w:rFonts w:ascii="Times New Roman" w:hAnsi="Times New Roman" w:eastAsia="Times New Roman" w:cs="Times New Roman"/>
                    <w:b/>
                    <w:bCs/>
                    <w14:ligatures w14:val="standardContextual"/>
                  </w:rPr>
                </w:rPrChange>
                <w14:ligatures w14:val="standardContextual"/>
              </w:rPr>
              <w:t>6.1 Model Establishment</w:t>
            </w:r>
          </w:ins>
          <w:ins w:id="961" w:author="asus" w:date="2025-01-28T02:03:00Z">
            <w:r>
              <w:rPr>
                <w:sz w:val="18"/>
                <w:rPrChange w:id="962" w:author="asus" w:date="2025-01-28T02:06:00Z">
                  <w:rPr/>
                </w:rPrChange>
              </w:rPr>
              <w:tab/>
            </w:r>
          </w:ins>
          <w:ins w:id="963" w:author="asus" w:date="2025-01-28T02:03:00Z">
            <w:r>
              <w:rPr>
                <w:sz w:val="18"/>
                <w:rPrChange w:id="964" w:author="asus" w:date="2025-01-28T02:06:00Z">
                  <w:rPr/>
                </w:rPrChange>
              </w:rPr>
              <w:fldChar w:fldCharType="begin"/>
            </w:r>
          </w:ins>
          <w:ins w:id="965" w:author="asus" w:date="2025-01-28T02:03:00Z">
            <w:r>
              <w:rPr>
                <w:sz w:val="18"/>
                <w:rPrChange w:id="966" w:author="asus" w:date="2025-01-28T02:06:00Z">
                  <w:rPr/>
                </w:rPrChange>
              </w:rPr>
              <w:instrText xml:space="preserve"> PAGEREF _Toc188922273 \h </w:instrText>
            </w:r>
          </w:ins>
          <w:ins w:id="967" w:author="asus" w:date="2025-01-28T02:03:00Z">
            <w:r>
              <w:rPr>
                <w:sz w:val="18"/>
                <w:rPrChange w:id="968" w:author="asus" w:date="2025-01-28T02:06:00Z">
                  <w:rPr/>
                </w:rPrChange>
              </w:rPr>
              <w:fldChar w:fldCharType="separate"/>
            </w:r>
          </w:ins>
          <w:r>
            <w:rPr>
              <w:sz w:val="18"/>
            </w:rPr>
            <w:t>15</w:t>
          </w:r>
          <w:ins w:id="969" w:author="asus" w:date="2025-01-28T02:03:00Z">
            <w:r>
              <w:rPr>
                <w:sz w:val="18"/>
                <w:rPrChange w:id="970" w:author="asus" w:date="2025-01-28T02:06:00Z">
                  <w:rPr/>
                </w:rPrChange>
              </w:rPr>
              <w:fldChar w:fldCharType="end"/>
            </w:r>
          </w:ins>
          <w:ins w:id="971" w:author="asus" w:date="2025-01-28T02:03:00Z">
            <w:r>
              <w:rPr>
                <w:rStyle w:val="26"/>
                <w:sz w:val="18"/>
                <w:rPrChange w:id="972" w:author="asus" w:date="2025-01-28T02:06:00Z">
                  <w:rPr>
                    <w:rStyle w:val="26"/>
                  </w:rPr>
                </w:rPrChange>
              </w:rPr>
              <w:fldChar w:fldCharType="end"/>
            </w:r>
          </w:ins>
        </w:p>
        <w:p w14:paraId="24F12082">
          <w:pPr>
            <w:pStyle w:val="13"/>
            <w:tabs>
              <w:tab w:val="right" w:leader="dot" w:pos="9060"/>
            </w:tabs>
            <w:rPr>
              <w:ins w:id="973" w:author="asus" w:date="2025-01-28T02:03:00Z"/>
              <w:sz w:val="18"/>
              <w:rPrChange w:id="974" w:author="asus" w:date="2025-01-28T02:06:00Z">
                <w:rPr>
                  <w:ins w:id="975" w:author="asus" w:date="2025-01-28T02:03:00Z"/>
                </w:rPr>
              </w:rPrChange>
            </w:rPr>
          </w:pPr>
          <w:ins w:id="976" w:author="asus" w:date="2025-01-28T02:03:00Z">
            <w:r>
              <w:rPr>
                <w:rStyle w:val="26"/>
                <w:sz w:val="18"/>
                <w:rPrChange w:id="977" w:author="asus" w:date="2025-01-28T02:06:00Z">
                  <w:rPr>
                    <w:rStyle w:val="26"/>
                  </w:rPr>
                </w:rPrChange>
              </w:rPr>
              <w:fldChar w:fldCharType="begin"/>
            </w:r>
          </w:ins>
          <w:ins w:id="978" w:author="asus" w:date="2025-01-28T02:03:00Z">
            <w:r>
              <w:rPr>
                <w:rStyle w:val="26"/>
                <w:sz w:val="18"/>
                <w:rPrChange w:id="979" w:author="asus" w:date="2025-01-28T02:06:00Z">
                  <w:rPr>
                    <w:rStyle w:val="26"/>
                  </w:rPr>
                </w:rPrChange>
              </w:rPr>
              <w:instrText xml:space="preserve"> </w:instrText>
            </w:r>
          </w:ins>
          <w:ins w:id="980" w:author="asus" w:date="2025-01-28T02:03:00Z">
            <w:r>
              <w:rPr>
                <w:sz w:val="18"/>
                <w:rPrChange w:id="981" w:author="asus" w:date="2025-01-28T02:06:00Z">
                  <w:rPr/>
                </w:rPrChange>
              </w:rPr>
              <w:instrText xml:space="preserve">HYPERLINK \l "_Toc188922274"</w:instrText>
            </w:r>
          </w:ins>
          <w:ins w:id="982" w:author="asus" w:date="2025-01-28T02:03:00Z">
            <w:r>
              <w:rPr>
                <w:rStyle w:val="26"/>
                <w:sz w:val="18"/>
                <w:rPrChange w:id="983" w:author="asus" w:date="2025-01-28T02:06:00Z">
                  <w:rPr>
                    <w:rStyle w:val="26"/>
                  </w:rPr>
                </w:rPrChange>
              </w:rPr>
              <w:instrText xml:space="preserve"> </w:instrText>
            </w:r>
          </w:ins>
          <w:ins w:id="984" w:author="asus" w:date="2025-01-28T02:03:00Z">
            <w:r>
              <w:rPr>
                <w:rStyle w:val="26"/>
                <w:sz w:val="18"/>
                <w:rPrChange w:id="985" w:author="asus" w:date="2025-01-28T02:06:00Z">
                  <w:rPr>
                    <w:rStyle w:val="26"/>
                  </w:rPr>
                </w:rPrChange>
              </w:rPr>
              <w:fldChar w:fldCharType="separate"/>
            </w:r>
          </w:ins>
          <w:ins w:id="986" w:author="asus" w:date="2025-01-28T02:03:00Z">
            <w:r>
              <w:rPr>
                <w:rStyle w:val="26"/>
                <w:rFonts w:ascii="Times New Roman" w:hAnsi="Times New Roman" w:eastAsia="Times New Roman" w:cs="Times New Roman"/>
                <w:b/>
                <w:bCs/>
                <w:sz w:val="18"/>
                <w:rPrChange w:id="987" w:author="asus" w:date="2025-01-28T02:06:00Z">
                  <w:rPr>
                    <w:rStyle w:val="26"/>
                    <w:rFonts w:ascii="Times New Roman" w:hAnsi="Times New Roman" w:eastAsia="Times New Roman" w:cs="Times New Roman"/>
                    <w:b/>
                    <w:bCs/>
                    <w14:ligatures w14:val="standardContextual"/>
                  </w:rPr>
                </w:rPrChange>
                <w14:ligatures w14:val="standardContextual"/>
              </w:rPr>
              <w:t>6.1.1 Establishing the model equation</w:t>
            </w:r>
          </w:ins>
          <w:ins w:id="988" w:author="asus" w:date="2025-01-28T02:03:00Z">
            <w:r>
              <w:rPr>
                <w:sz w:val="18"/>
                <w:rPrChange w:id="989" w:author="asus" w:date="2025-01-28T02:06:00Z">
                  <w:rPr/>
                </w:rPrChange>
              </w:rPr>
              <w:tab/>
            </w:r>
          </w:ins>
          <w:ins w:id="990" w:author="asus" w:date="2025-01-28T02:03:00Z">
            <w:r>
              <w:rPr>
                <w:sz w:val="18"/>
                <w:rPrChange w:id="991" w:author="asus" w:date="2025-01-28T02:06:00Z">
                  <w:rPr/>
                </w:rPrChange>
              </w:rPr>
              <w:fldChar w:fldCharType="begin"/>
            </w:r>
          </w:ins>
          <w:ins w:id="992" w:author="asus" w:date="2025-01-28T02:03:00Z">
            <w:r>
              <w:rPr>
                <w:sz w:val="18"/>
                <w:rPrChange w:id="993" w:author="asus" w:date="2025-01-28T02:06:00Z">
                  <w:rPr/>
                </w:rPrChange>
              </w:rPr>
              <w:instrText xml:space="preserve"> PAGEREF _Toc188922274 \h </w:instrText>
            </w:r>
          </w:ins>
          <w:ins w:id="994" w:author="asus" w:date="2025-01-28T02:03:00Z">
            <w:r>
              <w:rPr>
                <w:sz w:val="18"/>
                <w:rPrChange w:id="995" w:author="asus" w:date="2025-01-28T02:06:00Z">
                  <w:rPr/>
                </w:rPrChange>
              </w:rPr>
              <w:fldChar w:fldCharType="separate"/>
            </w:r>
          </w:ins>
          <w:r>
            <w:rPr>
              <w:sz w:val="18"/>
            </w:rPr>
            <w:t>15</w:t>
          </w:r>
          <w:ins w:id="996" w:author="asus" w:date="2025-01-28T02:03:00Z">
            <w:r>
              <w:rPr>
                <w:sz w:val="18"/>
                <w:rPrChange w:id="997" w:author="asus" w:date="2025-01-28T02:06:00Z">
                  <w:rPr/>
                </w:rPrChange>
              </w:rPr>
              <w:fldChar w:fldCharType="end"/>
            </w:r>
          </w:ins>
          <w:ins w:id="998" w:author="asus" w:date="2025-01-28T02:03:00Z">
            <w:r>
              <w:rPr>
                <w:rStyle w:val="26"/>
                <w:sz w:val="18"/>
                <w:rPrChange w:id="999" w:author="asus" w:date="2025-01-28T02:06:00Z">
                  <w:rPr>
                    <w:rStyle w:val="26"/>
                  </w:rPr>
                </w:rPrChange>
              </w:rPr>
              <w:fldChar w:fldCharType="end"/>
            </w:r>
          </w:ins>
        </w:p>
        <w:p w14:paraId="5178F298">
          <w:pPr>
            <w:pStyle w:val="13"/>
            <w:tabs>
              <w:tab w:val="right" w:leader="dot" w:pos="9060"/>
            </w:tabs>
            <w:rPr>
              <w:ins w:id="1000" w:author="asus" w:date="2025-01-28T02:03:00Z"/>
              <w:sz w:val="18"/>
              <w:rPrChange w:id="1001" w:author="asus" w:date="2025-01-28T02:06:00Z">
                <w:rPr>
                  <w:ins w:id="1002" w:author="asus" w:date="2025-01-28T02:03:00Z"/>
                </w:rPr>
              </w:rPrChange>
            </w:rPr>
          </w:pPr>
          <w:ins w:id="1003" w:author="asus" w:date="2025-01-28T02:03:00Z">
            <w:r>
              <w:rPr>
                <w:rStyle w:val="26"/>
                <w:sz w:val="18"/>
                <w:rPrChange w:id="1004" w:author="asus" w:date="2025-01-28T02:06:00Z">
                  <w:rPr>
                    <w:rStyle w:val="26"/>
                  </w:rPr>
                </w:rPrChange>
              </w:rPr>
              <w:fldChar w:fldCharType="begin"/>
            </w:r>
          </w:ins>
          <w:ins w:id="1005" w:author="asus" w:date="2025-01-28T02:03:00Z">
            <w:r>
              <w:rPr>
                <w:rStyle w:val="26"/>
                <w:sz w:val="18"/>
                <w:rPrChange w:id="1006" w:author="asus" w:date="2025-01-28T02:06:00Z">
                  <w:rPr>
                    <w:rStyle w:val="26"/>
                  </w:rPr>
                </w:rPrChange>
              </w:rPr>
              <w:instrText xml:space="preserve"> </w:instrText>
            </w:r>
          </w:ins>
          <w:ins w:id="1007" w:author="asus" w:date="2025-01-28T02:03:00Z">
            <w:r>
              <w:rPr>
                <w:sz w:val="18"/>
                <w:rPrChange w:id="1008" w:author="asus" w:date="2025-01-28T02:06:00Z">
                  <w:rPr/>
                </w:rPrChange>
              </w:rPr>
              <w:instrText xml:space="preserve">HYPERLINK \l "_Toc188922275"</w:instrText>
            </w:r>
          </w:ins>
          <w:ins w:id="1009" w:author="asus" w:date="2025-01-28T02:03:00Z">
            <w:r>
              <w:rPr>
                <w:rStyle w:val="26"/>
                <w:sz w:val="18"/>
                <w:rPrChange w:id="1010" w:author="asus" w:date="2025-01-28T02:06:00Z">
                  <w:rPr>
                    <w:rStyle w:val="26"/>
                  </w:rPr>
                </w:rPrChange>
              </w:rPr>
              <w:instrText xml:space="preserve"> </w:instrText>
            </w:r>
          </w:ins>
          <w:ins w:id="1011" w:author="asus" w:date="2025-01-28T02:03:00Z">
            <w:r>
              <w:rPr>
                <w:rStyle w:val="26"/>
                <w:sz w:val="18"/>
                <w:rPrChange w:id="1012" w:author="asus" w:date="2025-01-28T02:06:00Z">
                  <w:rPr>
                    <w:rStyle w:val="26"/>
                  </w:rPr>
                </w:rPrChange>
              </w:rPr>
              <w:fldChar w:fldCharType="separate"/>
            </w:r>
          </w:ins>
          <w:ins w:id="1013" w:author="asus" w:date="2025-01-28T02:03:00Z">
            <w:r>
              <w:rPr>
                <w:rStyle w:val="26"/>
                <w:rFonts w:ascii="Times New Roman" w:hAnsi="Times New Roman" w:eastAsia="Times New Roman" w:cs="Times New Roman"/>
                <w:b/>
                <w:bCs/>
                <w:sz w:val="18"/>
                <w:lang w:eastAsia="zh"/>
                <w:rPrChange w:id="1014" w:author="asus" w:date="2025-01-28T02:06:00Z">
                  <w:rPr>
                    <w:rStyle w:val="26"/>
                    <w:rFonts w:ascii="Times New Roman" w:hAnsi="Times New Roman" w:eastAsia="Times New Roman" w:cs="Times New Roman"/>
                    <w:b/>
                    <w:bCs/>
                    <w:lang w:eastAsia="zh"/>
                    <w14:ligatures w14:val="standardContextual"/>
                  </w:rPr>
                </w:rPrChange>
                <w14:ligatures w14:val="standardContextual"/>
              </w:rPr>
              <w:t>6</w:t>
            </w:r>
          </w:ins>
          <w:ins w:id="1015" w:author="asus" w:date="2025-01-28T02:03:00Z">
            <w:r>
              <w:rPr>
                <w:rStyle w:val="26"/>
                <w:rFonts w:ascii="Times New Roman" w:hAnsi="Times New Roman" w:eastAsia="Times New Roman" w:cs="Times New Roman"/>
                <w:b/>
                <w:bCs/>
                <w:sz w:val="18"/>
                <w:rPrChange w:id="1016" w:author="asus" w:date="2025-01-28T02:06:00Z">
                  <w:rPr>
                    <w:rStyle w:val="26"/>
                    <w:rFonts w:ascii="Times New Roman" w:hAnsi="Times New Roman" w:eastAsia="Times New Roman" w:cs="Times New Roman"/>
                    <w:b/>
                    <w:bCs/>
                    <w14:ligatures w14:val="standardContextual"/>
                  </w:rPr>
                </w:rPrChange>
                <w14:ligatures w14:val="standardContextual"/>
              </w:rPr>
              <w:t>.1.</w:t>
            </w:r>
          </w:ins>
          <w:ins w:id="1017" w:author="asus" w:date="2025-01-28T02:03:00Z">
            <w:r>
              <w:rPr>
                <w:rStyle w:val="26"/>
                <w:rFonts w:ascii="Times New Roman" w:hAnsi="Times New Roman" w:eastAsia="Times New Roman" w:cs="Times New Roman"/>
                <w:b/>
                <w:bCs/>
                <w:sz w:val="18"/>
                <w:lang w:eastAsia="zh"/>
                <w:rPrChange w:id="1018" w:author="asus" w:date="2025-01-28T02:06:00Z">
                  <w:rPr>
                    <w:rStyle w:val="26"/>
                    <w:rFonts w:ascii="Times New Roman" w:hAnsi="Times New Roman" w:eastAsia="Times New Roman" w:cs="Times New Roman"/>
                    <w:b/>
                    <w:bCs/>
                    <w:lang w:eastAsia="zh"/>
                    <w14:ligatures w14:val="standardContextual"/>
                  </w:rPr>
                </w:rPrChange>
                <w14:ligatures w14:val="standardContextual"/>
              </w:rPr>
              <w:t>2</w:t>
            </w:r>
          </w:ins>
          <w:ins w:id="1019" w:author="asus" w:date="2025-01-28T02:03:00Z">
            <w:r>
              <w:rPr>
                <w:rStyle w:val="26"/>
                <w:rFonts w:ascii="Times New Roman" w:hAnsi="Times New Roman" w:eastAsia="Times New Roman" w:cs="Times New Roman"/>
                <w:b/>
                <w:bCs/>
                <w:sz w:val="18"/>
                <w:rPrChange w:id="1020" w:author="asus" w:date="2025-01-28T02:06:00Z">
                  <w:rPr>
                    <w:rStyle w:val="26"/>
                    <w:rFonts w:ascii="Times New Roman" w:hAnsi="Times New Roman" w:eastAsia="Times New Roman" w:cs="Times New Roman"/>
                    <w:b/>
                    <w:bCs/>
                    <w14:ligatures w14:val="standardContextual"/>
                  </w:rPr>
                </w:rPrChange>
                <w14:ligatures w14:val="standardContextual"/>
              </w:rPr>
              <w:t xml:space="preserve"> ARIMA</w:t>
            </w:r>
          </w:ins>
          <w:ins w:id="1021" w:author="asus" w:date="2025-01-28T02:03:00Z">
            <w:r>
              <w:rPr>
                <w:rStyle w:val="26"/>
                <w:rFonts w:ascii="Times New Roman" w:hAnsi="Times New Roman" w:eastAsia="Times New Roman" w:cs="Times New Roman"/>
                <w:b/>
                <w:bCs/>
                <w:sz w:val="18"/>
                <w:lang w:eastAsia="zh"/>
                <w:rPrChange w:id="1022"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Parameter Selection</w:t>
            </w:r>
          </w:ins>
          <w:ins w:id="1023" w:author="asus" w:date="2025-01-28T02:03:00Z">
            <w:r>
              <w:rPr>
                <w:sz w:val="18"/>
                <w:rPrChange w:id="1024" w:author="asus" w:date="2025-01-28T02:06:00Z">
                  <w:rPr/>
                </w:rPrChange>
              </w:rPr>
              <w:tab/>
            </w:r>
          </w:ins>
          <w:ins w:id="1025" w:author="asus" w:date="2025-01-28T02:03:00Z">
            <w:r>
              <w:rPr>
                <w:sz w:val="18"/>
                <w:rPrChange w:id="1026" w:author="asus" w:date="2025-01-28T02:06:00Z">
                  <w:rPr/>
                </w:rPrChange>
              </w:rPr>
              <w:fldChar w:fldCharType="begin"/>
            </w:r>
          </w:ins>
          <w:ins w:id="1027" w:author="asus" w:date="2025-01-28T02:03:00Z">
            <w:r>
              <w:rPr>
                <w:sz w:val="18"/>
                <w:rPrChange w:id="1028" w:author="asus" w:date="2025-01-28T02:06:00Z">
                  <w:rPr/>
                </w:rPrChange>
              </w:rPr>
              <w:instrText xml:space="preserve"> PAGEREF _Toc188922275 \h </w:instrText>
            </w:r>
          </w:ins>
          <w:ins w:id="1029" w:author="asus" w:date="2025-01-28T02:03:00Z">
            <w:r>
              <w:rPr>
                <w:sz w:val="18"/>
                <w:rPrChange w:id="1030" w:author="asus" w:date="2025-01-28T02:06:00Z">
                  <w:rPr/>
                </w:rPrChange>
              </w:rPr>
              <w:fldChar w:fldCharType="separate"/>
            </w:r>
          </w:ins>
          <w:r>
            <w:rPr>
              <w:sz w:val="18"/>
            </w:rPr>
            <w:t>16</w:t>
          </w:r>
          <w:ins w:id="1031" w:author="asus" w:date="2025-01-28T02:03:00Z">
            <w:r>
              <w:rPr>
                <w:sz w:val="18"/>
                <w:rPrChange w:id="1032" w:author="asus" w:date="2025-01-28T02:06:00Z">
                  <w:rPr/>
                </w:rPrChange>
              </w:rPr>
              <w:fldChar w:fldCharType="end"/>
            </w:r>
          </w:ins>
          <w:ins w:id="1033" w:author="asus" w:date="2025-01-28T02:03:00Z">
            <w:r>
              <w:rPr>
                <w:rStyle w:val="26"/>
                <w:sz w:val="18"/>
                <w:rPrChange w:id="1034" w:author="asus" w:date="2025-01-28T02:06:00Z">
                  <w:rPr>
                    <w:rStyle w:val="26"/>
                  </w:rPr>
                </w:rPrChange>
              </w:rPr>
              <w:fldChar w:fldCharType="end"/>
            </w:r>
          </w:ins>
        </w:p>
        <w:p w14:paraId="335E3859">
          <w:pPr>
            <w:pStyle w:val="13"/>
            <w:tabs>
              <w:tab w:val="right" w:leader="dot" w:pos="9060"/>
            </w:tabs>
            <w:rPr>
              <w:ins w:id="1036" w:author="asus" w:date="2025-01-28T02:03:00Z"/>
              <w:rFonts w:hint="eastAsia"/>
              <w:sz w:val="18"/>
              <w:rPrChange w:id="1037" w:author="asus" w:date="2025-01-28T02:06:00Z">
                <w:rPr>
                  <w:ins w:id="1038" w:author="asus" w:date="2025-01-28T02:03:00Z"/>
                  <w:rFonts w:hint="eastAsia"/>
                </w:rPr>
              </w:rPrChange>
            </w:rPr>
            <w:pPrChange w:id="1035" w:author="asus" w:date="2025-01-28T02:04:00Z">
              <w:pPr>
                <w:pStyle w:val="19"/>
                <w:tabs>
                  <w:tab w:val="right" w:leader="dot" w:pos="9060"/>
                </w:tabs>
              </w:pPr>
            </w:pPrChange>
          </w:pPr>
          <w:ins w:id="1039" w:author="asus" w:date="2025-01-28T02:03:00Z">
            <w:r>
              <w:rPr>
                <w:rStyle w:val="26"/>
                <w:sz w:val="18"/>
                <w:rPrChange w:id="1040" w:author="asus" w:date="2025-01-28T02:06:00Z">
                  <w:rPr>
                    <w:rStyle w:val="26"/>
                  </w:rPr>
                </w:rPrChange>
              </w:rPr>
              <w:fldChar w:fldCharType="begin"/>
            </w:r>
          </w:ins>
          <w:ins w:id="1041" w:author="asus" w:date="2025-01-28T02:03:00Z">
            <w:r>
              <w:rPr>
                <w:rStyle w:val="26"/>
                <w:sz w:val="18"/>
                <w:rPrChange w:id="1042" w:author="asus" w:date="2025-01-28T02:06:00Z">
                  <w:rPr>
                    <w:rStyle w:val="26"/>
                  </w:rPr>
                </w:rPrChange>
              </w:rPr>
              <w:instrText xml:space="preserve"> </w:instrText>
            </w:r>
          </w:ins>
          <w:ins w:id="1043" w:author="asus" w:date="2025-01-28T02:03:00Z">
            <w:r>
              <w:rPr>
                <w:sz w:val="18"/>
                <w:rPrChange w:id="1044" w:author="asus" w:date="2025-01-28T02:06:00Z">
                  <w:rPr/>
                </w:rPrChange>
              </w:rPr>
              <w:instrText xml:space="preserve">HYPERLINK \l "_Toc188922276"</w:instrText>
            </w:r>
          </w:ins>
          <w:ins w:id="1045" w:author="asus" w:date="2025-01-28T02:03:00Z">
            <w:r>
              <w:rPr>
                <w:rStyle w:val="26"/>
                <w:sz w:val="18"/>
                <w:rPrChange w:id="1046" w:author="asus" w:date="2025-01-28T02:06:00Z">
                  <w:rPr>
                    <w:rStyle w:val="26"/>
                  </w:rPr>
                </w:rPrChange>
              </w:rPr>
              <w:instrText xml:space="preserve"> </w:instrText>
            </w:r>
          </w:ins>
          <w:ins w:id="1047" w:author="asus" w:date="2025-01-28T02:03:00Z">
            <w:r>
              <w:rPr>
                <w:rStyle w:val="26"/>
                <w:sz w:val="18"/>
                <w:rPrChange w:id="1048" w:author="asus" w:date="2025-01-28T02:06:00Z">
                  <w:rPr>
                    <w:rStyle w:val="26"/>
                  </w:rPr>
                </w:rPrChange>
              </w:rPr>
              <w:fldChar w:fldCharType="separate"/>
            </w:r>
          </w:ins>
          <w:ins w:id="1049" w:author="asus" w:date="2025-01-28T02:03:00Z">
            <w:r>
              <w:rPr>
                <w:rStyle w:val="26"/>
                <w:rFonts w:ascii="Times New Roman" w:hAnsi="Times New Roman" w:eastAsia="Times New Roman" w:cs="Times New Roman"/>
                <w:b/>
                <w:bCs/>
                <w:sz w:val="18"/>
                <w:lang w:eastAsia="zh"/>
                <w:rPrChange w:id="1050" w:author="asus" w:date="2025-01-28T02:06:00Z">
                  <w:rPr>
                    <w:rStyle w:val="26"/>
                    <w:rFonts w:ascii="Times New Roman" w:hAnsi="Times New Roman" w:eastAsia="Times New Roman" w:cs="Times New Roman"/>
                    <w:b/>
                    <w:bCs/>
                    <w:lang w:eastAsia="zh"/>
                    <w14:ligatures w14:val="standardContextual"/>
                  </w:rPr>
                </w:rPrChange>
                <w14:ligatures w14:val="standardContextual"/>
              </w:rPr>
              <w:t>6.1.3 Metrics</w:t>
            </w:r>
          </w:ins>
          <w:ins w:id="1051" w:author="asus" w:date="2025-01-28T02:03:00Z">
            <w:r>
              <w:rPr>
                <w:sz w:val="18"/>
                <w:rPrChange w:id="1052" w:author="asus" w:date="2025-01-28T02:06:00Z">
                  <w:rPr/>
                </w:rPrChange>
              </w:rPr>
              <w:tab/>
            </w:r>
          </w:ins>
          <w:ins w:id="1053" w:author="asus" w:date="2025-01-28T02:03:00Z">
            <w:r>
              <w:rPr>
                <w:sz w:val="18"/>
                <w:rPrChange w:id="1054" w:author="asus" w:date="2025-01-28T02:06:00Z">
                  <w:rPr/>
                </w:rPrChange>
              </w:rPr>
              <w:fldChar w:fldCharType="begin"/>
            </w:r>
          </w:ins>
          <w:ins w:id="1055" w:author="asus" w:date="2025-01-28T02:03:00Z">
            <w:r>
              <w:rPr>
                <w:sz w:val="18"/>
                <w:rPrChange w:id="1056" w:author="asus" w:date="2025-01-28T02:06:00Z">
                  <w:rPr/>
                </w:rPrChange>
              </w:rPr>
              <w:instrText xml:space="preserve"> PAGEREF _Toc188922276 \h </w:instrText>
            </w:r>
          </w:ins>
          <w:ins w:id="1057" w:author="asus" w:date="2025-01-28T02:03:00Z">
            <w:r>
              <w:rPr>
                <w:sz w:val="18"/>
                <w:rPrChange w:id="1058" w:author="asus" w:date="2025-01-28T02:06:00Z">
                  <w:rPr/>
                </w:rPrChange>
              </w:rPr>
              <w:fldChar w:fldCharType="separate"/>
            </w:r>
          </w:ins>
          <w:r>
            <w:rPr>
              <w:sz w:val="18"/>
            </w:rPr>
            <w:t>16</w:t>
          </w:r>
          <w:ins w:id="1059" w:author="asus" w:date="2025-01-28T02:03:00Z">
            <w:r>
              <w:rPr>
                <w:sz w:val="18"/>
                <w:rPrChange w:id="1060" w:author="asus" w:date="2025-01-28T02:06:00Z">
                  <w:rPr/>
                </w:rPrChange>
              </w:rPr>
              <w:fldChar w:fldCharType="end"/>
            </w:r>
          </w:ins>
          <w:ins w:id="1061" w:author="asus" w:date="2025-01-28T02:03:00Z">
            <w:r>
              <w:rPr>
                <w:rStyle w:val="26"/>
                <w:sz w:val="18"/>
                <w:rPrChange w:id="1062" w:author="asus" w:date="2025-01-28T02:06:00Z">
                  <w:rPr>
                    <w:rStyle w:val="26"/>
                  </w:rPr>
                </w:rPrChange>
              </w:rPr>
              <w:fldChar w:fldCharType="end"/>
            </w:r>
          </w:ins>
        </w:p>
        <w:p w14:paraId="40A48A1F">
          <w:pPr>
            <w:pStyle w:val="19"/>
            <w:tabs>
              <w:tab w:val="right" w:leader="dot" w:pos="9060"/>
            </w:tabs>
            <w:rPr>
              <w:ins w:id="1063" w:author="asus" w:date="2025-01-28T02:03:00Z"/>
              <w:sz w:val="18"/>
              <w:rPrChange w:id="1064" w:author="asus" w:date="2025-01-28T02:06:00Z">
                <w:rPr>
                  <w:ins w:id="1065" w:author="asus" w:date="2025-01-28T02:03:00Z"/>
                </w:rPr>
              </w:rPrChange>
            </w:rPr>
          </w:pPr>
          <w:ins w:id="1066" w:author="asus" w:date="2025-01-28T02:03:00Z">
            <w:r>
              <w:rPr>
                <w:rStyle w:val="26"/>
                <w:sz w:val="18"/>
                <w:rPrChange w:id="1067" w:author="asus" w:date="2025-01-28T02:06:00Z">
                  <w:rPr>
                    <w:rStyle w:val="26"/>
                  </w:rPr>
                </w:rPrChange>
              </w:rPr>
              <w:fldChar w:fldCharType="begin"/>
            </w:r>
          </w:ins>
          <w:ins w:id="1068" w:author="asus" w:date="2025-01-28T02:03:00Z">
            <w:r>
              <w:rPr>
                <w:rStyle w:val="26"/>
                <w:sz w:val="18"/>
                <w:rPrChange w:id="1069" w:author="asus" w:date="2025-01-28T02:06:00Z">
                  <w:rPr>
                    <w:rStyle w:val="26"/>
                  </w:rPr>
                </w:rPrChange>
              </w:rPr>
              <w:instrText xml:space="preserve"> </w:instrText>
            </w:r>
          </w:ins>
          <w:ins w:id="1070" w:author="asus" w:date="2025-01-28T02:03:00Z">
            <w:r>
              <w:rPr>
                <w:sz w:val="18"/>
                <w:rPrChange w:id="1071" w:author="asus" w:date="2025-01-28T02:06:00Z">
                  <w:rPr/>
                </w:rPrChange>
              </w:rPr>
              <w:instrText xml:space="preserve">HYPERLINK \l "_Toc188922286"</w:instrText>
            </w:r>
          </w:ins>
          <w:ins w:id="1072" w:author="asus" w:date="2025-01-28T02:03:00Z">
            <w:r>
              <w:rPr>
                <w:rStyle w:val="26"/>
                <w:sz w:val="18"/>
                <w:rPrChange w:id="1073" w:author="asus" w:date="2025-01-28T02:06:00Z">
                  <w:rPr>
                    <w:rStyle w:val="26"/>
                  </w:rPr>
                </w:rPrChange>
              </w:rPr>
              <w:instrText xml:space="preserve"> </w:instrText>
            </w:r>
          </w:ins>
          <w:ins w:id="1074" w:author="asus" w:date="2025-01-28T02:03:00Z">
            <w:r>
              <w:rPr>
                <w:rStyle w:val="26"/>
                <w:sz w:val="18"/>
                <w:rPrChange w:id="1075" w:author="asus" w:date="2025-01-28T02:06:00Z">
                  <w:rPr>
                    <w:rStyle w:val="26"/>
                  </w:rPr>
                </w:rPrChange>
              </w:rPr>
              <w:fldChar w:fldCharType="separate"/>
            </w:r>
          </w:ins>
          <w:ins w:id="1076" w:author="asus" w:date="2025-01-28T02:03:00Z">
            <w:r>
              <w:rPr>
                <w:rStyle w:val="26"/>
                <w:rFonts w:ascii="Times New Roman" w:hAnsi="Times New Roman" w:eastAsia="Times New Roman" w:cs="Times New Roman"/>
                <w:b/>
                <w:bCs/>
                <w:sz w:val="18"/>
                <w:rPrChange w:id="1077" w:author="asus" w:date="2025-01-28T02:06:00Z">
                  <w:rPr>
                    <w:rStyle w:val="26"/>
                    <w:rFonts w:ascii="Times New Roman" w:hAnsi="Times New Roman" w:eastAsia="Times New Roman" w:cs="Times New Roman"/>
                    <w:b/>
                    <w:bCs/>
                    <w14:ligatures w14:val="standardContextual"/>
                  </w:rPr>
                </w:rPrChange>
                <w14:ligatures w14:val="standardContextual"/>
              </w:rPr>
              <w:t>6.2 Making decisions</w:t>
            </w:r>
          </w:ins>
          <w:ins w:id="1078" w:author="asus" w:date="2025-01-28T02:03:00Z">
            <w:r>
              <w:rPr>
                <w:sz w:val="18"/>
                <w:rPrChange w:id="1079" w:author="asus" w:date="2025-01-28T02:06:00Z">
                  <w:rPr/>
                </w:rPrChange>
              </w:rPr>
              <w:tab/>
            </w:r>
          </w:ins>
          <w:ins w:id="1080" w:author="asus" w:date="2025-01-28T02:03:00Z">
            <w:r>
              <w:rPr>
                <w:sz w:val="18"/>
                <w:rPrChange w:id="1081" w:author="asus" w:date="2025-01-28T02:06:00Z">
                  <w:rPr/>
                </w:rPrChange>
              </w:rPr>
              <w:fldChar w:fldCharType="begin"/>
            </w:r>
          </w:ins>
          <w:ins w:id="1082" w:author="asus" w:date="2025-01-28T02:03:00Z">
            <w:r>
              <w:rPr>
                <w:sz w:val="18"/>
                <w:rPrChange w:id="1083" w:author="asus" w:date="2025-01-28T02:06:00Z">
                  <w:rPr/>
                </w:rPrChange>
              </w:rPr>
              <w:instrText xml:space="preserve"> PAGEREF _Toc188922286 \h </w:instrText>
            </w:r>
          </w:ins>
          <w:ins w:id="1084" w:author="asus" w:date="2025-01-28T02:03:00Z">
            <w:r>
              <w:rPr>
                <w:sz w:val="18"/>
                <w:rPrChange w:id="1085" w:author="asus" w:date="2025-01-28T02:06:00Z">
                  <w:rPr/>
                </w:rPrChange>
              </w:rPr>
              <w:fldChar w:fldCharType="separate"/>
            </w:r>
          </w:ins>
          <w:r>
            <w:rPr>
              <w:sz w:val="18"/>
            </w:rPr>
            <w:t>18</w:t>
          </w:r>
          <w:ins w:id="1086" w:author="asus" w:date="2025-01-28T02:03:00Z">
            <w:r>
              <w:rPr>
                <w:sz w:val="18"/>
                <w:rPrChange w:id="1087" w:author="asus" w:date="2025-01-28T02:06:00Z">
                  <w:rPr/>
                </w:rPrChange>
              </w:rPr>
              <w:fldChar w:fldCharType="end"/>
            </w:r>
          </w:ins>
          <w:ins w:id="1088" w:author="asus" w:date="2025-01-28T02:03:00Z">
            <w:r>
              <w:rPr>
                <w:rStyle w:val="26"/>
                <w:sz w:val="18"/>
                <w:rPrChange w:id="1089" w:author="asus" w:date="2025-01-28T02:06:00Z">
                  <w:rPr>
                    <w:rStyle w:val="26"/>
                  </w:rPr>
                </w:rPrChange>
              </w:rPr>
              <w:fldChar w:fldCharType="end"/>
            </w:r>
          </w:ins>
        </w:p>
        <w:p w14:paraId="03538E4C">
          <w:pPr>
            <w:pStyle w:val="13"/>
            <w:tabs>
              <w:tab w:val="right" w:leader="dot" w:pos="9060"/>
            </w:tabs>
            <w:rPr>
              <w:ins w:id="1090" w:author="asus" w:date="2025-01-28T02:03:00Z"/>
              <w:sz w:val="18"/>
              <w:rPrChange w:id="1091" w:author="asus" w:date="2025-01-28T02:06:00Z">
                <w:rPr>
                  <w:ins w:id="1092" w:author="asus" w:date="2025-01-28T02:03:00Z"/>
                </w:rPr>
              </w:rPrChange>
            </w:rPr>
          </w:pPr>
          <w:ins w:id="1093" w:author="asus" w:date="2025-01-28T02:03:00Z">
            <w:r>
              <w:rPr>
                <w:rStyle w:val="26"/>
                <w:sz w:val="18"/>
                <w:rPrChange w:id="1094" w:author="asus" w:date="2025-01-28T02:06:00Z">
                  <w:rPr>
                    <w:rStyle w:val="26"/>
                  </w:rPr>
                </w:rPrChange>
              </w:rPr>
              <w:fldChar w:fldCharType="begin"/>
            </w:r>
          </w:ins>
          <w:ins w:id="1095" w:author="asus" w:date="2025-01-28T02:03:00Z">
            <w:r>
              <w:rPr>
                <w:rStyle w:val="26"/>
                <w:sz w:val="18"/>
                <w:rPrChange w:id="1096" w:author="asus" w:date="2025-01-28T02:06:00Z">
                  <w:rPr>
                    <w:rStyle w:val="26"/>
                  </w:rPr>
                </w:rPrChange>
              </w:rPr>
              <w:instrText xml:space="preserve"> </w:instrText>
            </w:r>
          </w:ins>
          <w:ins w:id="1097" w:author="asus" w:date="2025-01-28T02:03:00Z">
            <w:r>
              <w:rPr>
                <w:sz w:val="18"/>
                <w:rPrChange w:id="1098" w:author="asus" w:date="2025-01-28T02:06:00Z">
                  <w:rPr/>
                </w:rPrChange>
              </w:rPr>
              <w:instrText xml:space="preserve">HYPERLINK \l "_Toc188922287"</w:instrText>
            </w:r>
          </w:ins>
          <w:ins w:id="1099" w:author="asus" w:date="2025-01-28T02:03:00Z">
            <w:r>
              <w:rPr>
                <w:rStyle w:val="26"/>
                <w:sz w:val="18"/>
                <w:rPrChange w:id="1100" w:author="asus" w:date="2025-01-28T02:06:00Z">
                  <w:rPr>
                    <w:rStyle w:val="26"/>
                  </w:rPr>
                </w:rPrChange>
              </w:rPr>
              <w:instrText xml:space="preserve"> </w:instrText>
            </w:r>
          </w:ins>
          <w:ins w:id="1101" w:author="asus" w:date="2025-01-28T02:03:00Z">
            <w:r>
              <w:rPr>
                <w:rStyle w:val="26"/>
                <w:sz w:val="18"/>
                <w:rPrChange w:id="1102" w:author="asus" w:date="2025-01-28T02:06:00Z">
                  <w:rPr>
                    <w:rStyle w:val="26"/>
                  </w:rPr>
                </w:rPrChange>
              </w:rPr>
              <w:fldChar w:fldCharType="separate"/>
            </w:r>
          </w:ins>
          <w:ins w:id="1103" w:author="asus" w:date="2025-01-28T02:03:00Z">
            <w:r>
              <w:rPr>
                <w:rStyle w:val="26"/>
                <w:rFonts w:ascii="Times New Roman" w:hAnsi="Times New Roman" w:eastAsia="Times New Roman" w:cs="Times New Roman"/>
                <w:b/>
                <w:bCs/>
                <w:sz w:val="18"/>
                <w:lang w:eastAsia="zh"/>
                <w:rPrChange w:id="1104" w:author="asus" w:date="2025-01-28T02:06:00Z">
                  <w:rPr>
                    <w:rStyle w:val="26"/>
                    <w:rFonts w:ascii="Times New Roman" w:hAnsi="Times New Roman" w:eastAsia="Times New Roman" w:cs="Times New Roman"/>
                    <w:b/>
                    <w:bCs/>
                    <w:lang w:eastAsia="zh"/>
                    <w14:ligatures w14:val="standardContextual"/>
                  </w:rPr>
                </w:rPrChange>
                <w14:ligatures w14:val="standardContextual"/>
              </w:rPr>
              <w:t>6.2.1 Japan Women's Volleyball</w:t>
            </w:r>
          </w:ins>
          <w:ins w:id="1105" w:author="asus" w:date="2025-01-28T02:03:00Z">
            <w:r>
              <w:rPr>
                <w:sz w:val="18"/>
                <w:rPrChange w:id="1106" w:author="asus" w:date="2025-01-28T02:06:00Z">
                  <w:rPr/>
                </w:rPrChange>
              </w:rPr>
              <w:tab/>
            </w:r>
          </w:ins>
          <w:ins w:id="1107" w:author="asus" w:date="2025-01-28T02:03:00Z">
            <w:r>
              <w:rPr>
                <w:sz w:val="18"/>
                <w:rPrChange w:id="1108" w:author="asus" w:date="2025-01-28T02:06:00Z">
                  <w:rPr/>
                </w:rPrChange>
              </w:rPr>
              <w:fldChar w:fldCharType="begin"/>
            </w:r>
          </w:ins>
          <w:ins w:id="1109" w:author="asus" w:date="2025-01-28T02:03:00Z">
            <w:r>
              <w:rPr>
                <w:sz w:val="18"/>
                <w:rPrChange w:id="1110" w:author="asus" w:date="2025-01-28T02:06:00Z">
                  <w:rPr/>
                </w:rPrChange>
              </w:rPr>
              <w:instrText xml:space="preserve"> PAGEREF _Toc188922287 \h </w:instrText>
            </w:r>
          </w:ins>
          <w:ins w:id="1111" w:author="asus" w:date="2025-01-28T02:03:00Z">
            <w:r>
              <w:rPr>
                <w:sz w:val="18"/>
                <w:rPrChange w:id="1112" w:author="asus" w:date="2025-01-28T02:06:00Z">
                  <w:rPr/>
                </w:rPrChange>
              </w:rPr>
              <w:fldChar w:fldCharType="separate"/>
            </w:r>
          </w:ins>
          <w:r>
            <w:rPr>
              <w:sz w:val="18"/>
            </w:rPr>
            <w:t>18</w:t>
          </w:r>
          <w:ins w:id="1113" w:author="asus" w:date="2025-01-28T02:03:00Z">
            <w:r>
              <w:rPr>
                <w:sz w:val="18"/>
                <w:rPrChange w:id="1114" w:author="asus" w:date="2025-01-28T02:06:00Z">
                  <w:rPr/>
                </w:rPrChange>
              </w:rPr>
              <w:fldChar w:fldCharType="end"/>
            </w:r>
          </w:ins>
          <w:ins w:id="1115" w:author="asus" w:date="2025-01-28T02:03:00Z">
            <w:r>
              <w:rPr>
                <w:rStyle w:val="26"/>
                <w:sz w:val="18"/>
                <w:rPrChange w:id="1116" w:author="asus" w:date="2025-01-28T02:06:00Z">
                  <w:rPr>
                    <w:rStyle w:val="26"/>
                  </w:rPr>
                </w:rPrChange>
              </w:rPr>
              <w:fldChar w:fldCharType="end"/>
            </w:r>
          </w:ins>
        </w:p>
        <w:p w14:paraId="3786B494">
          <w:pPr>
            <w:pStyle w:val="13"/>
            <w:tabs>
              <w:tab w:val="right" w:leader="dot" w:pos="9060"/>
            </w:tabs>
            <w:rPr>
              <w:ins w:id="1117" w:author="asus" w:date="2025-01-28T02:03:00Z"/>
              <w:sz w:val="18"/>
              <w:rPrChange w:id="1118" w:author="asus" w:date="2025-01-28T02:06:00Z">
                <w:rPr>
                  <w:ins w:id="1119" w:author="asus" w:date="2025-01-28T02:03:00Z"/>
                </w:rPr>
              </w:rPrChange>
            </w:rPr>
          </w:pPr>
          <w:ins w:id="1120" w:author="asus" w:date="2025-01-28T02:03:00Z">
            <w:r>
              <w:rPr>
                <w:rStyle w:val="26"/>
                <w:sz w:val="18"/>
                <w:rPrChange w:id="1121" w:author="asus" w:date="2025-01-28T02:06:00Z">
                  <w:rPr>
                    <w:rStyle w:val="26"/>
                  </w:rPr>
                </w:rPrChange>
              </w:rPr>
              <w:fldChar w:fldCharType="begin"/>
            </w:r>
          </w:ins>
          <w:ins w:id="1122" w:author="asus" w:date="2025-01-28T02:03:00Z">
            <w:r>
              <w:rPr>
                <w:rStyle w:val="26"/>
                <w:sz w:val="18"/>
                <w:rPrChange w:id="1123" w:author="asus" w:date="2025-01-28T02:06:00Z">
                  <w:rPr>
                    <w:rStyle w:val="26"/>
                  </w:rPr>
                </w:rPrChange>
              </w:rPr>
              <w:instrText xml:space="preserve"> </w:instrText>
            </w:r>
          </w:ins>
          <w:ins w:id="1124" w:author="asus" w:date="2025-01-28T02:03:00Z">
            <w:r>
              <w:rPr>
                <w:sz w:val="18"/>
                <w:rPrChange w:id="1125" w:author="asus" w:date="2025-01-28T02:06:00Z">
                  <w:rPr/>
                </w:rPrChange>
              </w:rPr>
              <w:instrText xml:space="preserve">HYPERLINK \l "_Toc188922288"</w:instrText>
            </w:r>
          </w:ins>
          <w:ins w:id="1126" w:author="asus" w:date="2025-01-28T02:03:00Z">
            <w:r>
              <w:rPr>
                <w:rStyle w:val="26"/>
                <w:sz w:val="18"/>
                <w:rPrChange w:id="1127" w:author="asus" w:date="2025-01-28T02:06:00Z">
                  <w:rPr>
                    <w:rStyle w:val="26"/>
                  </w:rPr>
                </w:rPrChange>
              </w:rPr>
              <w:instrText xml:space="preserve"> </w:instrText>
            </w:r>
          </w:ins>
          <w:ins w:id="1128" w:author="asus" w:date="2025-01-28T02:03:00Z">
            <w:r>
              <w:rPr>
                <w:rStyle w:val="26"/>
                <w:sz w:val="18"/>
                <w:rPrChange w:id="1129" w:author="asus" w:date="2025-01-28T02:06:00Z">
                  <w:rPr>
                    <w:rStyle w:val="26"/>
                  </w:rPr>
                </w:rPrChange>
              </w:rPr>
              <w:fldChar w:fldCharType="separate"/>
            </w:r>
          </w:ins>
          <w:ins w:id="1130" w:author="asus" w:date="2025-01-28T02:03:00Z">
            <w:r>
              <w:rPr>
                <w:rStyle w:val="26"/>
                <w:rFonts w:ascii="Times New Roman" w:hAnsi="Times New Roman" w:eastAsia="Times New Roman" w:cs="Times New Roman"/>
                <w:b/>
                <w:bCs/>
                <w:sz w:val="18"/>
                <w:lang w:eastAsia="zh"/>
                <w:rPrChange w:id="1131" w:author="asus" w:date="2025-01-28T02:06:00Z">
                  <w:rPr>
                    <w:rStyle w:val="26"/>
                    <w:rFonts w:ascii="Times New Roman" w:hAnsi="Times New Roman" w:eastAsia="Times New Roman" w:cs="Times New Roman"/>
                    <w:b/>
                    <w:bCs/>
                    <w:lang w:eastAsia="zh"/>
                    <w14:ligatures w14:val="standardContextual"/>
                  </w:rPr>
                </w:rPrChange>
                <w14:ligatures w14:val="standardContextual"/>
              </w:rPr>
              <w:t>6.2.2 French Women's Artistic Gymnastics</w:t>
            </w:r>
          </w:ins>
          <w:ins w:id="1132" w:author="asus" w:date="2025-01-28T02:03:00Z">
            <w:r>
              <w:rPr>
                <w:sz w:val="18"/>
                <w:rPrChange w:id="1133" w:author="asus" w:date="2025-01-28T02:06:00Z">
                  <w:rPr/>
                </w:rPrChange>
              </w:rPr>
              <w:tab/>
            </w:r>
          </w:ins>
          <w:ins w:id="1134" w:author="asus" w:date="2025-01-28T02:03:00Z">
            <w:r>
              <w:rPr>
                <w:sz w:val="18"/>
                <w:rPrChange w:id="1135" w:author="asus" w:date="2025-01-28T02:06:00Z">
                  <w:rPr/>
                </w:rPrChange>
              </w:rPr>
              <w:fldChar w:fldCharType="begin"/>
            </w:r>
          </w:ins>
          <w:ins w:id="1136" w:author="asus" w:date="2025-01-28T02:03:00Z">
            <w:r>
              <w:rPr>
                <w:sz w:val="18"/>
                <w:rPrChange w:id="1137" w:author="asus" w:date="2025-01-28T02:06:00Z">
                  <w:rPr/>
                </w:rPrChange>
              </w:rPr>
              <w:instrText xml:space="preserve"> PAGEREF _Toc188922288 \h </w:instrText>
            </w:r>
          </w:ins>
          <w:ins w:id="1138" w:author="asus" w:date="2025-01-28T02:03:00Z">
            <w:r>
              <w:rPr>
                <w:sz w:val="18"/>
                <w:rPrChange w:id="1139" w:author="asus" w:date="2025-01-28T02:06:00Z">
                  <w:rPr/>
                </w:rPrChange>
              </w:rPr>
              <w:fldChar w:fldCharType="separate"/>
            </w:r>
          </w:ins>
          <w:r>
            <w:rPr>
              <w:sz w:val="18"/>
            </w:rPr>
            <w:t>19</w:t>
          </w:r>
          <w:ins w:id="1140" w:author="asus" w:date="2025-01-28T02:03:00Z">
            <w:r>
              <w:rPr>
                <w:sz w:val="18"/>
                <w:rPrChange w:id="1141" w:author="asus" w:date="2025-01-28T02:06:00Z">
                  <w:rPr/>
                </w:rPrChange>
              </w:rPr>
              <w:fldChar w:fldCharType="end"/>
            </w:r>
          </w:ins>
          <w:ins w:id="1142" w:author="asus" w:date="2025-01-28T02:03:00Z">
            <w:r>
              <w:rPr>
                <w:rStyle w:val="26"/>
                <w:sz w:val="18"/>
                <w:rPrChange w:id="1143" w:author="asus" w:date="2025-01-28T02:06:00Z">
                  <w:rPr>
                    <w:rStyle w:val="26"/>
                  </w:rPr>
                </w:rPrChange>
              </w:rPr>
              <w:fldChar w:fldCharType="end"/>
            </w:r>
          </w:ins>
        </w:p>
        <w:p w14:paraId="01472539">
          <w:pPr>
            <w:pStyle w:val="13"/>
            <w:tabs>
              <w:tab w:val="right" w:leader="dot" w:pos="9060"/>
            </w:tabs>
            <w:rPr>
              <w:ins w:id="1145" w:author="asus" w:date="2025-01-28T02:03:00Z"/>
              <w:sz w:val="18"/>
              <w:rPrChange w:id="1146" w:author="asus" w:date="2025-01-28T02:06:00Z">
                <w:rPr>
                  <w:ins w:id="1147" w:author="asus" w:date="2025-01-28T02:03:00Z"/>
                </w:rPr>
              </w:rPrChange>
            </w:rPr>
            <w:pPrChange w:id="1144" w:author="asus" w:date="2025-01-28T02:04:00Z">
              <w:pPr>
                <w:pStyle w:val="17"/>
                <w:tabs>
                  <w:tab w:val="right" w:leader="dot" w:pos="9060"/>
                </w:tabs>
              </w:pPr>
            </w:pPrChange>
          </w:pPr>
          <w:ins w:id="1148" w:author="asus" w:date="2025-01-28T02:03:00Z">
            <w:r>
              <w:rPr>
                <w:rStyle w:val="26"/>
                <w:sz w:val="18"/>
                <w:rPrChange w:id="1149" w:author="asus" w:date="2025-01-28T02:06:00Z">
                  <w:rPr>
                    <w:rStyle w:val="26"/>
                  </w:rPr>
                </w:rPrChange>
              </w:rPr>
              <w:fldChar w:fldCharType="begin"/>
            </w:r>
          </w:ins>
          <w:ins w:id="1150" w:author="asus" w:date="2025-01-28T02:03:00Z">
            <w:r>
              <w:rPr>
                <w:rStyle w:val="26"/>
                <w:sz w:val="18"/>
                <w:rPrChange w:id="1151" w:author="asus" w:date="2025-01-28T02:06:00Z">
                  <w:rPr>
                    <w:rStyle w:val="26"/>
                  </w:rPr>
                </w:rPrChange>
              </w:rPr>
              <w:instrText xml:space="preserve"> </w:instrText>
            </w:r>
          </w:ins>
          <w:ins w:id="1152" w:author="asus" w:date="2025-01-28T02:03:00Z">
            <w:r>
              <w:rPr>
                <w:sz w:val="18"/>
                <w:rPrChange w:id="1153" w:author="asus" w:date="2025-01-28T02:06:00Z">
                  <w:rPr/>
                </w:rPrChange>
              </w:rPr>
              <w:instrText xml:space="preserve">HYPERLINK \l "_Toc188922289"</w:instrText>
            </w:r>
          </w:ins>
          <w:ins w:id="1154" w:author="asus" w:date="2025-01-28T02:03:00Z">
            <w:r>
              <w:rPr>
                <w:rStyle w:val="26"/>
                <w:sz w:val="18"/>
                <w:rPrChange w:id="1155" w:author="asus" w:date="2025-01-28T02:06:00Z">
                  <w:rPr>
                    <w:rStyle w:val="26"/>
                  </w:rPr>
                </w:rPrChange>
              </w:rPr>
              <w:instrText xml:space="preserve"> </w:instrText>
            </w:r>
          </w:ins>
          <w:ins w:id="1156" w:author="asus" w:date="2025-01-28T02:03:00Z">
            <w:r>
              <w:rPr>
                <w:rStyle w:val="26"/>
                <w:sz w:val="18"/>
                <w:rPrChange w:id="1157" w:author="asus" w:date="2025-01-28T02:06:00Z">
                  <w:rPr>
                    <w:rStyle w:val="26"/>
                  </w:rPr>
                </w:rPrChange>
              </w:rPr>
              <w:fldChar w:fldCharType="separate"/>
            </w:r>
          </w:ins>
          <w:ins w:id="1158" w:author="asus" w:date="2025-01-28T02:03:00Z">
            <w:r>
              <w:rPr>
                <w:rStyle w:val="26"/>
                <w:rFonts w:ascii="Times New Roman" w:hAnsi="Times New Roman" w:eastAsia="Times New Roman" w:cs="Times New Roman"/>
                <w:b/>
                <w:bCs/>
                <w:sz w:val="18"/>
                <w:lang w:eastAsia="zh"/>
                <w:rPrChange w:id="1159" w:author="asus" w:date="2025-01-28T02:06:00Z">
                  <w:rPr>
                    <w:rStyle w:val="26"/>
                    <w:rFonts w:ascii="Times New Roman" w:hAnsi="Times New Roman" w:eastAsia="Times New Roman" w:cs="Times New Roman"/>
                    <w:b/>
                    <w:bCs/>
                    <w:lang w:eastAsia="zh"/>
                    <w14:ligatures w14:val="standardContextual"/>
                  </w:rPr>
                </w:rPrChange>
                <w14:ligatures w14:val="standardContextual"/>
              </w:rPr>
              <w:t>6.2.3 Italy Women's Artistic Gymnastics</w:t>
            </w:r>
          </w:ins>
          <w:ins w:id="1160" w:author="asus" w:date="2025-01-28T02:03:00Z">
            <w:r>
              <w:rPr>
                <w:sz w:val="18"/>
                <w:rPrChange w:id="1161" w:author="asus" w:date="2025-01-28T02:06:00Z">
                  <w:rPr/>
                </w:rPrChange>
              </w:rPr>
              <w:tab/>
            </w:r>
          </w:ins>
          <w:ins w:id="1162" w:author="asus" w:date="2025-01-28T02:03:00Z">
            <w:r>
              <w:rPr>
                <w:sz w:val="18"/>
                <w:rPrChange w:id="1163" w:author="asus" w:date="2025-01-28T02:06:00Z">
                  <w:rPr/>
                </w:rPrChange>
              </w:rPr>
              <w:fldChar w:fldCharType="begin"/>
            </w:r>
          </w:ins>
          <w:ins w:id="1164" w:author="asus" w:date="2025-01-28T02:03:00Z">
            <w:r>
              <w:rPr>
                <w:sz w:val="18"/>
                <w:rPrChange w:id="1165" w:author="asus" w:date="2025-01-28T02:06:00Z">
                  <w:rPr/>
                </w:rPrChange>
              </w:rPr>
              <w:instrText xml:space="preserve"> PAGEREF _Toc188922289 \h </w:instrText>
            </w:r>
          </w:ins>
          <w:ins w:id="1166" w:author="asus" w:date="2025-01-28T02:03:00Z">
            <w:r>
              <w:rPr>
                <w:sz w:val="18"/>
                <w:rPrChange w:id="1167" w:author="asus" w:date="2025-01-28T02:06:00Z">
                  <w:rPr/>
                </w:rPrChange>
              </w:rPr>
              <w:fldChar w:fldCharType="separate"/>
            </w:r>
          </w:ins>
          <w:r>
            <w:rPr>
              <w:sz w:val="18"/>
            </w:rPr>
            <w:t>19</w:t>
          </w:r>
          <w:ins w:id="1168" w:author="asus" w:date="2025-01-28T02:03:00Z">
            <w:r>
              <w:rPr>
                <w:sz w:val="18"/>
                <w:rPrChange w:id="1169" w:author="asus" w:date="2025-01-28T02:06:00Z">
                  <w:rPr/>
                </w:rPrChange>
              </w:rPr>
              <w:fldChar w:fldCharType="end"/>
            </w:r>
          </w:ins>
          <w:ins w:id="1170" w:author="asus" w:date="2025-01-28T02:03:00Z">
            <w:r>
              <w:rPr>
                <w:rStyle w:val="26"/>
                <w:sz w:val="18"/>
                <w:rPrChange w:id="1171" w:author="asus" w:date="2025-01-28T02:06:00Z">
                  <w:rPr>
                    <w:rStyle w:val="26"/>
                  </w:rPr>
                </w:rPrChange>
              </w:rPr>
              <w:fldChar w:fldCharType="end"/>
            </w:r>
          </w:ins>
        </w:p>
        <w:p w14:paraId="216B999B">
          <w:pPr>
            <w:pStyle w:val="17"/>
            <w:tabs>
              <w:tab w:val="right" w:leader="dot" w:pos="9060"/>
            </w:tabs>
            <w:rPr>
              <w:ins w:id="1172" w:author="asus" w:date="2025-01-28T02:03:00Z"/>
              <w:sz w:val="18"/>
              <w:rPrChange w:id="1173" w:author="asus" w:date="2025-01-28T02:06:00Z">
                <w:rPr>
                  <w:ins w:id="1174" w:author="asus" w:date="2025-01-28T02:03:00Z"/>
                </w:rPr>
              </w:rPrChange>
            </w:rPr>
          </w:pPr>
          <w:ins w:id="1175" w:author="asus" w:date="2025-01-28T02:03:00Z">
            <w:r>
              <w:rPr>
                <w:rStyle w:val="26"/>
                <w:sz w:val="18"/>
                <w:rPrChange w:id="1176" w:author="asus" w:date="2025-01-28T02:06:00Z">
                  <w:rPr>
                    <w:rStyle w:val="26"/>
                  </w:rPr>
                </w:rPrChange>
              </w:rPr>
              <w:fldChar w:fldCharType="begin"/>
            </w:r>
          </w:ins>
          <w:ins w:id="1177" w:author="asus" w:date="2025-01-28T02:03:00Z">
            <w:r>
              <w:rPr>
                <w:rStyle w:val="26"/>
                <w:sz w:val="18"/>
                <w:rPrChange w:id="1178" w:author="asus" w:date="2025-01-28T02:06:00Z">
                  <w:rPr>
                    <w:rStyle w:val="26"/>
                  </w:rPr>
                </w:rPrChange>
              </w:rPr>
              <w:instrText xml:space="preserve"> </w:instrText>
            </w:r>
          </w:ins>
          <w:ins w:id="1179" w:author="asus" w:date="2025-01-28T02:03:00Z">
            <w:r>
              <w:rPr>
                <w:sz w:val="18"/>
                <w:rPrChange w:id="1180" w:author="asus" w:date="2025-01-28T02:06:00Z">
                  <w:rPr/>
                </w:rPrChange>
              </w:rPr>
              <w:instrText xml:space="preserve">HYPERLINK \l "_Toc188922291"</w:instrText>
            </w:r>
          </w:ins>
          <w:ins w:id="1181" w:author="asus" w:date="2025-01-28T02:03:00Z">
            <w:r>
              <w:rPr>
                <w:rStyle w:val="26"/>
                <w:sz w:val="18"/>
                <w:rPrChange w:id="1182" w:author="asus" w:date="2025-01-28T02:06:00Z">
                  <w:rPr>
                    <w:rStyle w:val="26"/>
                  </w:rPr>
                </w:rPrChange>
              </w:rPr>
              <w:instrText xml:space="preserve"> </w:instrText>
            </w:r>
          </w:ins>
          <w:ins w:id="1183" w:author="asus" w:date="2025-01-28T02:03:00Z">
            <w:r>
              <w:rPr>
                <w:rStyle w:val="26"/>
                <w:sz w:val="18"/>
                <w:rPrChange w:id="1184" w:author="asus" w:date="2025-01-28T02:06:00Z">
                  <w:rPr>
                    <w:rStyle w:val="26"/>
                  </w:rPr>
                </w:rPrChange>
              </w:rPr>
              <w:fldChar w:fldCharType="separate"/>
            </w:r>
          </w:ins>
          <w:ins w:id="1185" w:author="asus" w:date="2025-01-28T02:03:00Z">
            <w:r>
              <w:rPr>
                <w:rStyle w:val="26"/>
                <w:rFonts w:ascii="Times New Roman" w:hAnsi="Times New Roman" w:cs="Times New Roman"/>
                <w:b/>
                <w:bCs/>
                <w:sz w:val="18"/>
                <w:lang w:eastAsia="zh"/>
                <w:rPrChange w:id="1186" w:author="asus" w:date="2025-01-28T02:06:00Z">
                  <w:rPr>
                    <w:rStyle w:val="26"/>
                    <w:rFonts w:ascii="Times New Roman" w:hAnsi="Times New Roman" w:cs="Times New Roman"/>
                    <w:b/>
                    <w:bCs/>
                    <w:lang w:eastAsia="zh"/>
                    <w14:ligatures w14:val="standardContextual"/>
                  </w:rPr>
                </w:rPrChange>
                <w14:ligatures w14:val="standardContextual"/>
              </w:rPr>
              <w:t>7 Key Insights and Implications for Olympic Medal Predictions</w:t>
            </w:r>
          </w:ins>
          <w:ins w:id="1187" w:author="asus" w:date="2025-01-28T02:03:00Z">
            <w:r>
              <w:rPr>
                <w:sz w:val="18"/>
                <w:rPrChange w:id="1188" w:author="asus" w:date="2025-01-28T02:06:00Z">
                  <w:rPr/>
                </w:rPrChange>
              </w:rPr>
              <w:tab/>
            </w:r>
          </w:ins>
          <w:ins w:id="1189" w:author="asus" w:date="2025-01-28T02:03:00Z">
            <w:r>
              <w:rPr>
                <w:sz w:val="18"/>
                <w:rPrChange w:id="1190" w:author="asus" w:date="2025-01-28T02:06:00Z">
                  <w:rPr/>
                </w:rPrChange>
              </w:rPr>
              <w:fldChar w:fldCharType="begin"/>
            </w:r>
          </w:ins>
          <w:ins w:id="1191" w:author="asus" w:date="2025-01-28T02:03:00Z">
            <w:r>
              <w:rPr>
                <w:sz w:val="18"/>
                <w:rPrChange w:id="1192" w:author="asus" w:date="2025-01-28T02:06:00Z">
                  <w:rPr/>
                </w:rPrChange>
              </w:rPr>
              <w:instrText xml:space="preserve"> PAGEREF _Toc188922291 \h </w:instrText>
            </w:r>
          </w:ins>
          <w:ins w:id="1193" w:author="asus" w:date="2025-01-28T02:03:00Z">
            <w:r>
              <w:rPr>
                <w:sz w:val="18"/>
                <w:rPrChange w:id="1194" w:author="asus" w:date="2025-01-28T02:06:00Z">
                  <w:rPr/>
                </w:rPrChange>
              </w:rPr>
              <w:fldChar w:fldCharType="separate"/>
            </w:r>
          </w:ins>
          <w:r>
            <w:rPr>
              <w:sz w:val="18"/>
            </w:rPr>
            <w:t>19</w:t>
          </w:r>
          <w:ins w:id="1195" w:author="asus" w:date="2025-01-28T02:03:00Z">
            <w:r>
              <w:rPr>
                <w:sz w:val="18"/>
                <w:rPrChange w:id="1196" w:author="asus" w:date="2025-01-28T02:06:00Z">
                  <w:rPr/>
                </w:rPrChange>
              </w:rPr>
              <w:fldChar w:fldCharType="end"/>
            </w:r>
          </w:ins>
          <w:ins w:id="1197" w:author="asus" w:date="2025-01-28T02:03:00Z">
            <w:r>
              <w:rPr>
                <w:rStyle w:val="26"/>
                <w:sz w:val="18"/>
                <w:rPrChange w:id="1198" w:author="asus" w:date="2025-01-28T02:06:00Z">
                  <w:rPr>
                    <w:rStyle w:val="26"/>
                  </w:rPr>
                </w:rPrChange>
              </w:rPr>
              <w:fldChar w:fldCharType="end"/>
            </w:r>
          </w:ins>
        </w:p>
        <w:p w14:paraId="61FFAE88">
          <w:pPr>
            <w:pStyle w:val="19"/>
            <w:tabs>
              <w:tab w:val="right" w:leader="dot" w:pos="9060"/>
            </w:tabs>
            <w:rPr>
              <w:ins w:id="1199" w:author="asus" w:date="2025-01-28T02:03:00Z"/>
              <w:rFonts w:hint="eastAsia"/>
              <w:sz w:val="18"/>
              <w:rPrChange w:id="1200" w:author="asus" w:date="2025-01-28T02:06:00Z">
                <w:rPr>
                  <w:ins w:id="1201" w:author="asus" w:date="2025-01-28T02:03:00Z"/>
                  <w:rFonts w:hint="eastAsia"/>
                </w:rPr>
              </w:rPrChange>
            </w:rPr>
          </w:pPr>
          <w:ins w:id="1202" w:author="asus" w:date="2025-01-28T02:03:00Z">
            <w:r>
              <w:rPr>
                <w:rStyle w:val="26"/>
                <w:sz w:val="18"/>
                <w:rPrChange w:id="1203" w:author="asus" w:date="2025-01-28T02:06:00Z">
                  <w:rPr>
                    <w:rStyle w:val="26"/>
                  </w:rPr>
                </w:rPrChange>
              </w:rPr>
              <w:fldChar w:fldCharType="begin"/>
            </w:r>
          </w:ins>
          <w:ins w:id="1204" w:author="asus" w:date="2025-01-28T02:03:00Z">
            <w:r>
              <w:rPr>
                <w:rStyle w:val="26"/>
                <w:sz w:val="18"/>
                <w:rPrChange w:id="1205" w:author="asus" w:date="2025-01-28T02:06:00Z">
                  <w:rPr>
                    <w:rStyle w:val="26"/>
                  </w:rPr>
                </w:rPrChange>
              </w:rPr>
              <w:instrText xml:space="preserve"> </w:instrText>
            </w:r>
          </w:ins>
          <w:ins w:id="1206" w:author="asus" w:date="2025-01-28T02:03:00Z">
            <w:r>
              <w:rPr>
                <w:sz w:val="18"/>
                <w:rPrChange w:id="1207" w:author="asus" w:date="2025-01-28T02:06:00Z">
                  <w:rPr/>
                </w:rPrChange>
              </w:rPr>
              <w:instrText xml:space="preserve">HYPERLINK \l "_Toc188922292"</w:instrText>
            </w:r>
          </w:ins>
          <w:ins w:id="1208" w:author="asus" w:date="2025-01-28T02:03:00Z">
            <w:r>
              <w:rPr>
                <w:rStyle w:val="26"/>
                <w:sz w:val="18"/>
                <w:rPrChange w:id="1209" w:author="asus" w:date="2025-01-28T02:06:00Z">
                  <w:rPr>
                    <w:rStyle w:val="26"/>
                  </w:rPr>
                </w:rPrChange>
              </w:rPr>
              <w:instrText xml:space="preserve"> </w:instrText>
            </w:r>
          </w:ins>
          <w:ins w:id="1210" w:author="asus" w:date="2025-01-28T02:03:00Z">
            <w:r>
              <w:rPr>
                <w:rStyle w:val="26"/>
                <w:sz w:val="18"/>
                <w:rPrChange w:id="1211" w:author="asus" w:date="2025-01-28T02:06:00Z">
                  <w:rPr>
                    <w:rStyle w:val="26"/>
                  </w:rPr>
                </w:rPrChange>
              </w:rPr>
              <w:fldChar w:fldCharType="separate"/>
            </w:r>
          </w:ins>
          <w:ins w:id="1212" w:author="asus" w:date="2025-01-28T02:03:00Z">
            <w:r>
              <w:rPr>
                <w:rStyle w:val="26"/>
                <w:rFonts w:ascii="Times New Roman" w:hAnsi="Times New Roman" w:eastAsia="Times New Roman" w:cs="Times New Roman"/>
                <w:b/>
                <w:bCs/>
                <w:sz w:val="18"/>
                <w:lang w:eastAsia="zh"/>
                <w:rPrChange w:id="1213" w:author="asus" w:date="2025-01-28T02:06:00Z">
                  <w:rPr>
                    <w:rStyle w:val="26"/>
                    <w:rFonts w:ascii="Times New Roman" w:hAnsi="Times New Roman" w:eastAsia="Times New Roman" w:cs="Times New Roman"/>
                    <w:b/>
                    <w:bCs/>
                    <w:lang w:eastAsia="zh"/>
                    <w14:ligatures w14:val="standardContextual"/>
                  </w:rPr>
                </w:rPrChange>
                <w14:ligatures w14:val="standardContextual"/>
              </w:rPr>
              <w:t>7</w:t>
            </w:r>
          </w:ins>
          <w:ins w:id="1214" w:author="asus" w:date="2025-01-28T02:03:00Z">
            <w:r>
              <w:rPr>
                <w:rStyle w:val="26"/>
                <w:rFonts w:ascii="Times New Roman" w:hAnsi="Times New Roman" w:eastAsia="Times New Roman" w:cs="Times New Roman"/>
                <w:b/>
                <w:bCs/>
                <w:sz w:val="18"/>
                <w:rPrChange w:id="1215" w:author="asus" w:date="2025-01-28T02:06:00Z">
                  <w:rPr>
                    <w:rStyle w:val="26"/>
                    <w:rFonts w:ascii="Times New Roman" w:hAnsi="Times New Roman" w:eastAsia="Times New Roman" w:cs="Times New Roman"/>
                    <w:b/>
                    <w:bCs/>
                    <w14:ligatures w14:val="standardContextual"/>
                  </w:rPr>
                </w:rPrChange>
                <w14:ligatures w14:val="standardContextual"/>
              </w:rPr>
              <w:t>.1</w:t>
            </w:r>
          </w:ins>
          <w:ins w:id="1216" w:author="asus" w:date="2025-01-28T02:03:00Z">
            <w:r>
              <w:rPr>
                <w:rStyle w:val="26"/>
                <w:rFonts w:ascii="Times New Roman" w:hAnsi="Times New Roman" w:eastAsia="Times New Roman" w:cs="Times New Roman"/>
                <w:b/>
                <w:bCs/>
                <w:sz w:val="18"/>
                <w:lang w:eastAsia="zh"/>
                <w:rPrChange w:id="1217"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1218" w:author="asus" w:date="2025-01-28T02:03:00Z">
            <w:r>
              <w:rPr>
                <w:rStyle w:val="26"/>
                <w:rFonts w:ascii="Times New Roman" w:hAnsi="Times New Roman" w:eastAsia="Times New Roman" w:cs="Times New Roman"/>
                <w:b/>
                <w:bCs/>
                <w:sz w:val="18"/>
                <w:rPrChange w:id="1219" w:author="asus" w:date="2025-01-28T02:06:00Z">
                  <w:rPr>
                    <w:rStyle w:val="26"/>
                    <w:rFonts w:ascii="Times New Roman" w:hAnsi="Times New Roman" w:eastAsia="Times New Roman" w:cs="Times New Roman"/>
                    <w:b/>
                    <w:bCs/>
                    <w14:ligatures w14:val="standardContextual"/>
                  </w:rPr>
                </w:rPrChange>
                <w14:ligatures w14:val="standardContextual"/>
              </w:rPr>
              <w:t xml:space="preserve">Winning the award for efficient countries and </w:t>
            </w:r>
          </w:ins>
          <w:ins w:id="1220" w:author="asus" w:date="2025-01-28T02:03:00Z">
            <w:r>
              <w:rPr>
                <w:rStyle w:val="26"/>
                <w:rFonts w:ascii="Times New Roman" w:hAnsi="Times New Roman" w:eastAsia="Times New Roman" w:cs="Times New Roman"/>
                <w:b/>
                <w:bCs/>
                <w:sz w:val="18"/>
                <w:lang w:eastAsia="zh"/>
                <w:rPrChange w:id="1221" w:author="asus" w:date="2025-01-28T02:06:00Z">
                  <w:rPr>
                    <w:rStyle w:val="26"/>
                    <w:rFonts w:ascii="Times New Roman" w:hAnsi="Times New Roman" w:eastAsia="Times New Roman" w:cs="Times New Roman"/>
                    <w:b/>
                    <w:bCs/>
                    <w:lang w:eastAsia="zh"/>
                    <w14:ligatures w14:val="standardContextual"/>
                  </w:rPr>
                </w:rPrChange>
                <w14:ligatures w14:val="standardContextual"/>
              </w:rPr>
              <w:t>in</w:t>
            </w:r>
          </w:ins>
          <w:ins w:id="1222" w:author="asus" w:date="2025-01-28T02:03:00Z">
            <w:r>
              <w:rPr>
                <w:rStyle w:val="26"/>
                <w:rFonts w:ascii="Times New Roman" w:hAnsi="Times New Roman" w:eastAsia="Times New Roman" w:cs="Times New Roman"/>
                <w:b/>
                <w:bCs/>
                <w:sz w:val="18"/>
                <w:rPrChange w:id="1223" w:author="asus" w:date="2025-01-28T02:06:00Z">
                  <w:rPr>
                    <w:rStyle w:val="26"/>
                    <w:rFonts w:ascii="Times New Roman" w:hAnsi="Times New Roman" w:eastAsia="Times New Roman" w:cs="Times New Roman"/>
                    <w:b/>
                    <w:bCs/>
                    <w14:ligatures w14:val="standardContextual"/>
                  </w:rPr>
                </w:rPrChange>
                <w14:ligatures w14:val="standardContextual"/>
              </w:rPr>
              <w:t>efficient countries</w:t>
            </w:r>
          </w:ins>
          <w:ins w:id="1224" w:author="asus" w:date="2025-01-28T02:03:00Z">
            <w:r>
              <w:rPr>
                <w:sz w:val="18"/>
                <w:rPrChange w:id="1225" w:author="asus" w:date="2025-01-28T02:06:00Z">
                  <w:rPr/>
                </w:rPrChange>
              </w:rPr>
              <w:tab/>
            </w:r>
          </w:ins>
          <w:ins w:id="1226" w:author="asus" w:date="2025-01-28T02:03:00Z">
            <w:r>
              <w:rPr>
                <w:sz w:val="18"/>
                <w:rPrChange w:id="1227" w:author="asus" w:date="2025-01-28T02:06:00Z">
                  <w:rPr/>
                </w:rPrChange>
              </w:rPr>
              <w:fldChar w:fldCharType="begin"/>
            </w:r>
          </w:ins>
          <w:ins w:id="1228" w:author="asus" w:date="2025-01-28T02:03:00Z">
            <w:r>
              <w:rPr>
                <w:sz w:val="18"/>
                <w:rPrChange w:id="1229" w:author="asus" w:date="2025-01-28T02:06:00Z">
                  <w:rPr/>
                </w:rPrChange>
              </w:rPr>
              <w:instrText xml:space="preserve"> PAGEREF _Toc188922292 \h </w:instrText>
            </w:r>
          </w:ins>
          <w:ins w:id="1230" w:author="asus" w:date="2025-01-28T02:03:00Z">
            <w:r>
              <w:rPr>
                <w:sz w:val="18"/>
                <w:rPrChange w:id="1231" w:author="asus" w:date="2025-01-28T02:06:00Z">
                  <w:rPr/>
                </w:rPrChange>
              </w:rPr>
              <w:fldChar w:fldCharType="separate"/>
            </w:r>
          </w:ins>
          <w:r>
            <w:rPr>
              <w:sz w:val="18"/>
            </w:rPr>
            <w:t>19</w:t>
          </w:r>
          <w:ins w:id="1232" w:author="asus" w:date="2025-01-28T02:03:00Z">
            <w:r>
              <w:rPr>
                <w:sz w:val="18"/>
                <w:rPrChange w:id="1233" w:author="asus" w:date="2025-01-28T02:06:00Z">
                  <w:rPr/>
                </w:rPrChange>
              </w:rPr>
              <w:fldChar w:fldCharType="end"/>
            </w:r>
          </w:ins>
          <w:ins w:id="1234" w:author="asus" w:date="2025-01-28T02:03:00Z">
            <w:r>
              <w:rPr>
                <w:rStyle w:val="26"/>
                <w:sz w:val="18"/>
                <w:rPrChange w:id="1235" w:author="asus" w:date="2025-01-28T02:06:00Z">
                  <w:rPr>
                    <w:rStyle w:val="26"/>
                  </w:rPr>
                </w:rPrChange>
              </w:rPr>
              <w:fldChar w:fldCharType="end"/>
            </w:r>
          </w:ins>
        </w:p>
        <w:p w14:paraId="069199BF">
          <w:pPr>
            <w:pStyle w:val="19"/>
            <w:tabs>
              <w:tab w:val="right" w:leader="dot" w:pos="9060"/>
            </w:tabs>
            <w:rPr>
              <w:ins w:id="1236" w:author="asus" w:date="2025-01-28T02:03:00Z"/>
              <w:rFonts w:hint="eastAsia"/>
              <w:sz w:val="18"/>
              <w:rPrChange w:id="1237" w:author="asus" w:date="2025-01-28T02:06:00Z">
                <w:rPr>
                  <w:ins w:id="1238" w:author="asus" w:date="2025-01-28T02:03:00Z"/>
                  <w:rFonts w:hint="eastAsia"/>
                </w:rPr>
              </w:rPrChange>
            </w:rPr>
          </w:pPr>
          <w:ins w:id="1239" w:author="asus" w:date="2025-01-28T02:03:00Z">
            <w:r>
              <w:rPr>
                <w:rStyle w:val="26"/>
                <w:sz w:val="18"/>
                <w:rPrChange w:id="1240" w:author="asus" w:date="2025-01-28T02:06:00Z">
                  <w:rPr>
                    <w:rStyle w:val="26"/>
                  </w:rPr>
                </w:rPrChange>
              </w:rPr>
              <w:fldChar w:fldCharType="begin"/>
            </w:r>
          </w:ins>
          <w:ins w:id="1241" w:author="asus" w:date="2025-01-28T02:03:00Z">
            <w:r>
              <w:rPr>
                <w:rStyle w:val="26"/>
                <w:sz w:val="18"/>
                <w:rPrChange w:id="1242" w:author="asus" w:date="2025-01-28T02:06:00Z">
                  <w:rPr>
                    <w:rStyle w:val="26"/>
                  </w:rPr>
                </w:rPrChange>
              </w:rPr>
              <w:instrText xml:space="preserve"> </w:instrText>
            </w:r>
          </w:ins>
          <w:ins w:id="1243" w:author="asus" w:date="2025-01-28T02:03:00Z">
            <w:r>
              <w:rPr>
                <w:sz w:val="18"/>
                <w:rPrChange w:id="1244" w:author="asus" w:date="2025-01-28T02:06:00Z">
                  <w:rPr/>
                </w:rPrChange>
              </w:rPr>
              <w:instrText xml:space="preserve">HYPERLINK \l "_Toc188922297"</w:instrText>
            </w:r>
          </w:ins>
          <w:ins w:id="1245" w:author="asus" w:date="2025-01-28T02:03:00Z">
            <w:r>
              <w:rPr>
                <w:rStyle w:val="26"/>
                <w:sz w:val="18"/>
                <w:rPrChange w:id="1246" w:author="asus" w:date="2025-01-28T02:06:00Z">
                  <w:rPr>
                    <w:rStyle w:val="26"/>
                  </w:rPr>
                </w:rPrChange>
              </w:rPr>
              <w:instrText xml:space="preserve"> </w:instrText>
            </w:r>
          </w:ins>
          <w:ins w:id="1247" w:author="asus" w:date="2025-01-28T02:03:00Z">
            <w:r>
              <w:rPr>
                <w:rStyle w:val="26"/>
                <w:sz w:val="18"/>
                <w:rPrChange w:id="1248" w:author="asus" w:date="2025-01-28T02:06:00Z">
                  <w:rPr>
                    <w:rStyle w:val="26"/>
                  </w:rPr>
                </w:rPrChange>
              </w:rPr>
              <w:fldChar w:fldCharType="separate"/>
            </w:r>
          </w:ins>
          <w:ins w:id="1249" w:author="asus" w:date="2025-01-28T02:03:00Z">
            <w:r>
              <w:rPr>
                <w:rStyle w:val="26"/>
                <w:rFonts w:ascii="Times New Roman" w:hAnsi="Times New Roman" w:cs="Times New Roman"/>
                <w:b/>
                <w:bCs/>
                <w:sz w:val="18"/>
                <w:lang w:eastAsia="zh"/>
                <w:rPrChange w:id="1250" w:author="asus" w:date="2025-01-28T02:06:00Z">
                  <w:rPr>
                    <w:rStyle w:val="26"/>
                    <w:rFonts w:ascii="Times New Roman" w:hAnsi="Times New Roman" w:cs="Times New Roman"/>
                    <w:b/>
                    <w:bCs/>
                    <w:lang w:eastAsia="zh"/>
                    <w14:ligatures w14:val="standardContextual"/>
                  </w:rPr>
                </w:rPrChange>
                <w14:ligatures w14:val="standardContextual"/>
              </w:rPr>
              <w:t>7</w:t>
            </w:r>
          </w:ins>
          <w:ins w:id="1251" w:author="asus" w:date="2025-01-28T02:03:00Z">
            <w:r>
              <w:rPr>
                <w:rStyle w:val="26"/>
                <w:rFonts w:ascii="Times New Roman" w:hAnsi="Times New Roman" w:cs="Times New Roman"/>
                <w:b/>
                <w:bCs/>
                <w:sz w:val="18"/>
                <w:rPrChange w:id="1252" w:author="asus" w:date="2025-01-28T02:06:00Z">
                  <w:rPr>
                    <w:rStyle w:val="26"/>
                    <w:rFonts w:ascii="Times New Roman" w:hAnsi="Times New Roman" w:cs="Times New Roman"/>
                    <w:b/>
                    <w:bCs/>
                    <w14:ligatures w14:val="standardContextual"/>
                  </w:rPr>
                </w:rPrChange>
                <w14:ligatures w14:val="standardContextual"/>
              </w:rPr>
              <w:t>.2</w:t>
            </w:r>
          </w:ins>
          <w:ins w:id="1253" w:author="asus" w:date="2025-01-28T02:03:00Z">
            <w:r>
              <w:rPr>
                <w:rStyle w:val="26"/>
                <w:rFonts w:ascii="Times New Roman" w:hAnsi="Times New Roman" w:cs="Times New Roman"/>
                <w:b/>
                <w:bCs/>
                <w:sz w:val="18"/>
                <w:lang w:eastAsia="zh"/>
                <w:rPrChange w:id="1254" w:author="asus" w:date="2025-01-28T02:06:00Z">
                  <w:rPr>
                    <w:rStyle w:val="26"/>
                    <w:rFonts w:ascii="Times New Roman" w:hAnsi="Times New Roman" w:cs="Times New Roman"/>
                    <w:b/>
                    <w:bCs/>
                    <w:lang w:eastAsia="zh"/>
                    <w14:ligatures w14:val="standardContextual"/>
                  </w:rPr>
                </w:rPrChange>
                <w14:ligatures w14:val="standardContextual"/>
              </w:rPr>
              <w:t xml:space="preserve"> </w:t>
            </w:r>
          </w:ins>
          <w:ins w:id="1255" w:author="asus" w:date="2025-01-28T02:03:00Z">
            <w:r>
              <w:rPr>
                <w:rStyle w:val="26"/>
                <w:rFonts w:ascii="Times New Roman" w:hAnsi="Times New Roman" w:eastAsia="Times New Roman" w:cs="Times New Roman"/>
                <w:b/>
                <w:bCs/>
                <w:sz w:val="18"/>
                <w:rPrChange w:id="1256" w:author="asus" w:date="2025-01-28T02:06:00Z">
                  <w:rPr>
                    <w:rStyle w:val="26"/>
                    <w:rFonts w:ascii="Times New Roman" w:hAnsi="Times New Roman" w:eastAsia="Times New Roman" w:cs="Times New Roman"/>
                    <w:b/>
                    <w:bCs/>
                    <w14:ligatures w14:val="standardContextual"/>
                  </w:rPr>
                </w:rPrChange>
                <w14:ligatures w14:val="standardContextual"/>
              </w:rPr>
              <w:t xml:space="preserve">Gender and </w:t>
            </w:r>
          </w:ins>
          <w:ins w:id="1257" w:author="asus" w:date="2025-01-28T02:03:00Z">
            <w:r>
              <w:rPr>
                <w:rStyle w:val="26"/>
                <w:rFonts w:ascii="Times New Roman" w:hAnsi="Times New Roman" w:eastAsia="Times New Roman" w:cs="Times New Roman"/>
                <w:b/>
                <w:bCs/>
                <w:sz w:val="18"/>
                <w:lang w:eastAsia="zh"/>
                <w:rPrChange w:id="1258" w:author="asus" w:date="2025-01-28T02:06:00Z">
                  <w:rPr>
                    <w:rStyle w:val="26"/>
                    <w:rFonts w:ascii="Times New Roman" w:hAnsi="Times New Roman" w:eastAsia="Times New Roman" w:cs="Times New Roman"/>
                    <w:b/>
                    <w:bCs/>
                    <w:lang w:eastAsia="zh"/>
                    <w14:ligatures w14:val="standardContextual"/>
                  </w:rPr>
                </w:rPrChange>
                <w14:ligatures w14:val="standardContextual"/>
              </w:rPr>
              <w:t>Olympic</w:t>
            </w:r>
          </w:ins>
          <w:ins w:id="1259" w:author="asus" w:date="2025-01-28T02:03:00Z">
            <w:r>
              <w:rPr>
                <w:sz w:val="18"/>
                <w:rPrChange w:id="1260" w:author="asus" w:date="2025-01-28T02:06:00Z">
                  <w:rPr/>
                </w:rPrChange>
              </w:rPr>
              <w:tab/>
            </w:r>
          </w:ins>
          <w:ins w:id="1261" w:author="asus" w:date="2025-01-28T02:03:00Z">
            <w:r>
              <w:rPr>
                <w:sz w:val="18"/>
                <w:rPrChange w:id="1262" w:author="asus" w:date="2025-01-28T02:06:00Z">
                  <w:rPr/>
                </w:rPrChange>
              </w:rPr>
              <w:fldChar w:fldCharType="begin"/>
            </w:r>
          </w:ins>
          <w:ins w:id="1263" w:author="asus" w:date="2025-01-28T02:03:00Z">
            <w:r>
              <w:rPr>
                <w:sz w:val="18"/>
                <w:rPrChange w:id="1264" w:author="asus" w:date="2025-01-28T02:06:00Z">
                  <w:rPr/>
                </w:rPrChange>
              </w:rPr>
              <w:instrText xml:space="preserve"> PAGEREF _Toc188922297 \h </w:instrText>
            </w:r>
          </w:ins>
          <w:ins w:id="1265" w:author="asus" w:date="2025-01-28T02:03:00Z">
            <w:r>
              <w:rPr>
                <w:sz w:val="18"/>
                <w:rPrChange w:id="1266" w:author="asus" w:date="2025-01-28T02:06:00Z">
                  <w:rPr/>
                </w:rPrChange>
              </w:rPr>
              <w:fldChar w:fldCharType="separate"/>
            </w:r>
          </w:ins>
          <w:r>
            <w:rPr>
              <w:sz w:val="18"/>
            </w:rPr>
            <w:t>20</w:t>
          </w:r>
          <w:ins w:id="1267" w:author="asus" w:date="2025-01-28T02:03:00Z">
            <w:r>
              <w:rPr>
                <w:sz w:val="18"/>
                <w:rPrChange w:id="1268" w:author="asus" w:date="2025-01-28T02:06:00Z">
                  <w:rPr/>
                </w:rPrChange>
              </w:rPr>
              <w:fldChar w:fldCharType="end"/>
            </w:r>
          </w:ins>
          <w:ins w:id="1269" w:author="asus" w:date="2025-01-28T02:03:00Z">
            <w:r>
              <w:rPr>
                <w:rStyle w:val="26"/>
                <w:sz w:val="18"/>
                <w:rPrChange w:id="1270" w:author="asus" w:date="2025-01-28T02:06:00Z">
                  <w:rPr>
                    <w:rStyle w:val="26"/>
                  </w:rPr>
                </w:rPrChange>
              </w:rPr>
              <w:fldChar w:fldCharType="end"/>
            </w:r>
          </w:ins>
        </w:p>
        <w:p w14:paraId="4F036955">
          <w:pPr>
            <w:pStyle w:val="19"/>
            <w:tabs>
              <w:tab w:val="right" w:leader="dot" w:pos="9060"/>
            </w:tabs>
            <w:rPr>
              <w:ins w:id="1271" w:author="asus" w:date="2025-01-28T02:03:00Z"/>
              <w:rFonts w:hint="eastAsia"/>
              <w:sz w:val="18"/>
              <w:rPrChange w:id="1272" w:author="asus" w:date="2025-01-28T02:06:00Z">
                <w:rPr>
                  <w:ins w:id="1273" w:author="asus" w:date="2025-01-28T02:03:00Z"/>
                  <w:rFonts w:hint="eastAsia"/>
                </w:rPr>
              </w:rPrChange>
            </w:rPr>
          </w:pPr>
          <w:ins w:id="1274" w:author="asus" w:date="2025-01-28T02:03:00Z">
            <w:r>
              <w:rPr>
                <w:rStyle w:val="26"/>
                <w:sz w:val="18"/>
                <w:rPrChange w:id="1275" w:author="asus" w:date="2025-01-28T02:06:00Z">
                  <w:rPr>
                    <w:rStyle w:val="26"/>
                  </w:rPr>
                </w:rPrChange>
              </w:rPr>
              <w:fldChar w:fldCharType="begin"/>
            </w:r>
          </w:ins>
          <w:ins w:id="1276" w:author="asus" w:date="2025-01-28T02:03:00Z">
            <w:r>
              <w:rPr>
                <w:rStyle w:val="26"/>
                <w:sz w:val="18"/>
                <w:rPrChange w:id="1277" w:author="asus" w:date="2025-01-28T02:06:00Z">
                  <w:rPr>
                    <w:rStyle w:val="26"/>
                  </w:rPr>
                </w:rPrChange>
              </w:rPr>
              <w:instrText xml:space="preserve"> </w:instrText>
            </w:r>
          </w:ins>
          <w:ins w:id="1278" w:author="asus" w:date="2025-01-28T02:03:00Z">
            <w:r>
              <w:rPr>
                <w:sz w:val="18"/>
                <w:rPrChange w:id="1279" w:author="asus" w:date="2025-01-28T02:06:00Z">
                  <w:rPr/>
                </w:rPrChange>
              </w:rPr>
              <w:instrText xml:space="preserve">HYPERLINK \l "_Toc188922304"</w:instrText>
            </w:r>
          </w:ins>
          <w:ins w:id="1280" w:author="asus" w:date="2025-01-28T02:03:00Z">
            <w:r>
              <w:rPr>
                <w:rStyle w:val="26"/>
                <w:sz w:val="18"/>
                <w:rPrChange w:id="1281" w:author="asus" w:date="2025-01-28T02:06:00Z">
                  <w:rPr>
                    <w:rStyle w:val="26"/>
                  </w:rPr>
                </w:rPrChange>
              </w:rPr>
              <w:instrText xml:space="preserve"> </w:instrText>
            </w:r>
          </w:ins>
          <w:ins w:id="1282" w:author="asus" w:date="2025-01-28T02:03:00Z">
            <w:r>
              <w:rPr>
                <w:rStyle w:val="26"/>
                <w:sz w:val="18"/>
                <w:rPrChange w:id="1283" w:author="asus" w:date="2025-01-28T02:06:00Z">
                  <w:rPr>
                    <w:rStyle w:val="26"/>
                  </w:rPr>
                </w:rPrChange>
              </w:rPr>
              <w:fldChar w:fldCharType="separate"/>
            </w:r>
          </w:ins>
          <w:ins w:id="1284" w:author="asus" w:date="2025-01-28T02:03:00Z">
            <w:r>
              <w:rPr>
                <w:rStyle w:val="26"/>
                <w:rFonts w:ascii="Times New Roman" w:hAnsi="Times New Roman" w:eastAsia="宋体" w:cs="Times New Roman"/>
                <w:b/>
                <w:bCs/>
                <w:sz w:val="18"/>
                <w:rPrChange w:id="1285" w:author="asus" w:date="2025-01-28T02:06:00Z">
                  <w:rPr>
                    <w:rStyle w:val="26"/>
                    <w:rFonts w:ascii="Times New Roman" w:hAnsi="Times New Roman" w:eastAsia="宋体" w:cs="Times New Roman"/>
                    <w:b/>
                    <w:bCs/>
                  </w:rPr>
                </w:rPrChange>
              </w:rPr>
              <w:t>7.</w:t>
            </w:r>
          </w:ins>
          <w:ins w:id="1286" w:author="asus" w:date="2025-01-28T02:03:00Z">
            <w:r>
              <w:rPr>
                <w:rStyle w:val="26"/>
                <w:rFonts w:ascii="Times New Roman" w:hAnsi="Times New Roman" w:eastAsia="宋体" w:cs="Times New Roman"/>
                <w:b/>
                <w:bCs/>
                <w:sz w:val="18"/>
                <w:lang w:eastAsia="zh"/>
                <w:rPrChange w:id="1287" w:author="asus" w:date="2025-01-28T02:06:00Z">
                  <w:rPr>
                    <w:rStyle w:val="26"/>
                    <w:rFonts w:ascii="Times New Roman" w:hAnsi="Times New Roman" w:eastAsia="宋体" w:cs="Times New Roman"/>
                    <w:b/>
                    <w:bCs/>
                    <w:lang w:eastAsia="zh"/>
                  </w:rPr>
                </w:rPrChange>
              </w:rPr>
              <w:t>3</w:t>
            </w:r>
          </w:ins>
          <w:ins w:id="1288" w:author="asus" w:date="2025-01-28T02:03:00Z">
            <w:r>
              <w:rPr>
                <w:rStyle w:val="26"/>
                <w:rFonts w:ascii="Times New Roman" w:hAnsi="Times New Roman" w:eastAsia="宋体" w:cs="Times New Roman"/>
                <w:b/>
                <w:bCs/>
                <w:sz w:val="18"/>
                <w:rPrChange w:id="1289" w:author="asus" w:date="2025-01-28T02:06:00Z">
                  <w:rPr>
                    <w:rStyle w:val="26"/>
                    <w:rFonts w:ascii="Times New Roman" w:hAnsi="Times New Roman" w:eastAsia="宋体" w:cs="Times New Roman"/>
                    <w:b/>
                    <w:bCs/>
                  </w:rPr>
                </w:rPrChange>
              </w:rPr>
              <w:t xml:space="preserve"> Host Country as a Key Medal Factor</w:t>
            </w:r>
          </w:ins>
          <w:ins w:id="1290" w:author="asus" w:date="2025-01-28T02:03:00Z">
            <w:r>
              <w:rPr>
                <w:sz w:val="18"/>
                <w:rPrChange w:id="1291" w:author="asus" w:date="2025-01-28T02:06:00Z">
                  <w:rPr/>
                </w:rPrChange>
              </w:rPr>
              <w:tab/>
            </w:r>
          </w:ins>
          <w:ins w:id="1292" w:author="asus" w:date="2025-01-28T02:03:00Z">
            <w:r>
              <w:rPr>
                <w:sz w:val="18"/>
                <w:rPrChange w:id="1293" w:author="asus" w:date="2025-01-28T02:06:00Z">
                  <w:rPr/>
                </w:rPrChange>
              </w:rPr>
              <w:fldChar w:fldCharType="begin"/>
            </w:r>
          </w:ins>
          <w:ins w:id="1294" w:author="asus" w:date="2025-01-28T02:03:00Z">
            <w:r>
              <w:rPr>
                <w:sz w:val="18"/>
                <w:rPrChange w:id="1295" w:author="asus" w:date="2025-01-28T02:06:00Z">
                  <w:rPr/>
                </w:rPrChange>
              </w:rPr>
              <w:instrText xml:space="preserve"> PAGEREF _Toc188922304 \h </w:instrText>
            </w:r>
          </w:ins>
          <w:ins w:id="1296" w:author="asus" w:date="2025-01-28T02:03:00Z">
            <w:r>
              <w:rPr>
                <w:sz w:val="18"/>
                <w:rPrChange w:id="1297" w:author="asus" w:date="2025-01-28T02:06:00Z">
                  <w:rPr/>
                </w:rPrChange>
              </w:rPr>
              <w:fldChar w:fldCharType="separate"/>
            </w:r>
          </w:ins>
          <w:r>
            <w:rPr>
              <w:sz w:val="18"/>
            </w:rPr>
            <w:t>21</w:t>
          </w:r>
          <w:ins w:id="1298" w:author="asus" w:date="2025-01-28T02:03:00Z">
            <w:r>
              <w:rPr>
                <w:sz w:val="18"/>
                <w:rPrChange w:id="1299" w:author="asus" w:date="2025-01-28T02:06:00Z">
                  <w:rPr/>
                </w:rPrChange>
              </w:rPr>
              <w:fldChar w:fldCharType="end"/>
            </w:r>
          </w:ins>
          <w:ins w:id="1300" w:author="asus" w:date="2025-01-28T02:03:00Z">
            <w:r>
              <w:rPr>
                <w:rStyle w:val="26"/>
                <w:sz w:val="18"/>
                <w:rPrChange w:id="1301" w:author="asus" w:date="2025-01-28T02:06:00Z">
                  <w:rPr>
                    <w:rStyle w:val="26"/>
                  </w:rPr>
                </w:rPrChange>
              </w:rPr>
              <w:fldChar w:fldCharType="end"/>
            </w:r>
          </w:ins>
        </w:p>
        <w:p w14:paraId="257A92E6">
          <w:pPr>
            <w:pStyle w:val="19"/>
            <w:tabs>
              <w:tab w:val="right" w:leader="dot" w:pos="9060"/>
            </w:tabs>
            <w:rPr>
              <w:ins w:id="1302" w:author="asus" w:date="2025-01-28T02:03:00Z"/>
              <w:rFonts w:hint="eastAsia"/>
              <w:sz w:val="18"/>
              <w:rPrChange w:id="1303" w:author="asus" w:date="2025-01-28T02:06:00Z">
                <w:rPr>
                  <w:ins w:id="1304" w:author="asus" w:date="2025-01-28T02:03:00Z"/>
                  <w:rFonts w:hint="eastAsia"/>
                </w:rPr>
              </w:rPrChange>
            </w:rPr>
          </w:pPr>
          <w:ins w:id="1305" w:author="asus" w:date="2025-01-28T02:03:00Z">
            <w:r>
              <w:rPr>
                <w:rStyle w:val="26"/>
                <w:sz w:val="18"/>
                <w:rPrChange w:id="1306" w:author="asus" w:date="2025-01-28T02:06:00Z">
                  <w:rPr>
                    <w:rStyle w:val="26"/>
                  </w:rPr>
                </w:rPrChange>
              </w:rPr>
              <w:fldChar w:fldCharType="begin"/>
            </w:r>
          </w:ins>
          <w:ins w:id="1307" w:author="asus" w:date="2025-01-28T02:03:00Z">
            <w:r>
              <w:rPr>
                <w:rStyle w:val="26"/>
                <w:sz w:val="18"/>
                <w:rPrChange w:id="1308" w:author="asus" w:date="2025-01-28T02:06:00Z">
                  <w:rPr>
                    <w:rStyle w:val="26"/>
                  </w:rPr>
                </w:rPrChange>
              </w:rPr>
              <w:instrText xml:space="preserve"> </w:instrText>
            </w:r>
          </w:ins>
          <w:ins w:id="1309" w:author="asus" w:date="2025-01-28T02:03:00Z">
            <w:r>
              <w:rPr>
                <w:sz w:val="18"/>
                <w:rPrChange w:id="1310" w:author="asus" w:date="2025-01-28T02:06:00Z">
                  <w:rPr/>
                </w:rPrChange>
              </w:rPr>
              <w:instrText xml:space="preserve">HYPERLINK \l "_Toc188922308"</w:instrText>
            </w:r>
          </w:ins>
          <w:ins w:id="1311" w:author="asus" w:date="2025-01-28T02:03:00Z">
            <w:r>
              <w:rPr>
                <w:rStyle w:val="26"/>
                <w:sz w:val="18"/>
                <w:rPrChange w:id="1312" w:author="asus" w:date="2025-01-28T02:06:00Z">
                  <w:rPr>
                    <w:rStyle w:val="26"/>
                  </w:rPr>
                </w:rPrChange>
              </w:rPr>
              <w:instrText xml:space="preserve"> </w:instrText>
            </w:r>
          </w:ins>
          <w:ins w:id="1313" w:author="asus" w:date="2025-01-28T02:03:00Z">
            <w:r>
              <w:rPr>
                <w:rStyle w:val="26"/>
                <w:sz w:val="18"/>
                <w:rPrChange w:id="1314" w:author="asus" w:date="2025-01-28T02:06:00Z">
                  <w:rPr>
                    <w:rStyle w:val="26"/>
                  </w:rPr>
                </w:rPrChange>
              </w:rPr>
              <w:fldChar w:fldCharType="separate"/>
            </w:r>
          </w:ins>
          <w:ins w:id="1315" w:author="asus" w:date="2025-01-28T02:03:00Z">
            <w:r>
              <w:rPr>
                <w:rStyle w:val="26"/>
                <w:rFonts w:ascii="Times New Roman" w:hAnsi="Times New Roman" w:cs="Times New Roman"/>
                <w:b/>
                <w:bCs/>
                <w:sz w:val="18"/>
                <w:lang w:eastAsia="zh"/>
                <w:rPrChange w:id="1316" w:author="asus" w:date="2025-01-28T02:06:00Z">
                  <w:rPr>
                    <w:rStyle w:val="26"/>
                    <w:rFonts w:ascii="Times New Roman" w:hAnsi="Times New Roman" w:cs="Times New Roman"/>
                    <w:b/>
                    <w:bCs/>
                    <w:lang w:eastAsia="zh"/>
                    <w14:ligatures w14:val="standardContextual"/>
                  </w:rPr>
                </w:rPrChange>
                <w14:ligatures w14:val="standardContextual"/>
              </w:rPr>
              <w:t>7</w:t>
            </w:r>
          </w:ins>
          <w:ins w:id="1317" w:author="asus" w:date="2025-01-28T02:03:00Z">
            <w:r>
              <w:rPr>
                <w:rStyle w:val="26"/>
                <w:rFonts w:ascii="Times New Roman" w:hAnsi="Times New Roman" w:cs="Times New Roman"/>
                <w:b/>
                <w:bCs/>
                <w:sz w:val="18"/>
                <w:rPrChange w:id="1318" w:author="asus" w:date="2025-01-28T02:06:00Z">
                  <w:rPr>
                    <w:rStyle w:val="26"/>
                    <w:rFonts w:ascii="Times New Roman" w:hAnsi="Times New Roman" w:cs="Times New Roman"/>
                    <w:b/>
                    <w:bCs/>
                    <w14:ligatures w14:val="standardContextual"/>
                  </w:rPr>
                </w:rPrChange>
                <w14:ligatures w14:val="standardContextual"/>
              </w:rPr>
              <w:t>.</w:t>
            </w:r>
          </w:ins>
          <w:ins w:id="1319" w:author="asus" w:date="2025-01-28T02:03:00Z">
            <w:r>
              <w:rPr>
                <w:rStyle w:val="26"/>
                <w:rFonts w:ascii="Times New Roman" w:hAnsi="Times New Roman" w:cs="Times New Roman"/>
                <w:b/>
                <w:bCs/>
                <w:sz w:val="18"/>
                <w:lang w:eastAsia="zh"/>
                <w:rPrChange w:id="1320" w:author="asus" w:date="2025-01-28T02:06:00Z">
                  <w:rPr>
                    <w:rStyle w:val="26"/>
                    <w:rFonts w:ascii="Times New Roman" w:hAnsi="Times New Roman" w:cs="Times New Roman"/>
                    <w:b/>
                    <w:bCs/>
                    <w:lang w:eastAsia="zh"/>
                    <w14:ligatures w14:val="standardContextual"/>
                  </w:rPr>
                </w:rPrChange>
                <w14:ligatures w14:val="standardContextual"/>
              </w:rPr>
              <w:t xml:space="preserve">4 </w:t>
            </w:r>
          </w:ins>
          <w:ins w:id="1321" w:author="asus" w:date="2025-01-28T02:03:00Z">
            <w:r>
              <w:rPr>
                <w:rStyle w:val="26"/>
                <w:rFonts w:ascii="Times New Roman" w:hAnsi="Times New Roman" w:eastAsia="Times New Roman" w:cs="Times New Roman"/>
                <w:b/>
                <w:bCs/>
                <w:sz w:val="18"/>
                <w:rPrChange w:id="1322" w:author="asus" w:date="2025-01-28T02:06:00Z">
                  <w:rPr>
                    <w:rStyle w:val="26"/>
                    <w:rFonts w:ascii="Times New Roman" w:hAnsi="Times New Roman" w:eastAsia="Times New Roman" w:cs="Times New Roman"/>
                    <w:b/>
                    <w:bCs/>
                    <w14:ligatures w14:val="standardContextual"/>
                  </w:rPr>
                </w:rPrChange>
                <w14:ligatures w14:val="standardContextual"/>
              </w:rPr>
              <w:t>The difference between the awards of the sports powerhouses in traditional and emerging sports</w:t>
            </w:r>
          </w:ins>
          <w:ins w:id="1323" w:author="asus" w:date="2025-01-28T02:03:00Z">
            <w:r>
              <w:rPr>
                <w:sz w:val="18"/>
                <w:rPrChange w:id="1324" w:author="asus" w:date="2025-01-28T02:06:00Z">
                  <w:rPr/>
                </w:rPrChange>
              </w:rPr>
              <w:tab/>
            </w:r>
          </w:ins>
          <w:ins w:id="1325" w:author="asus" w:date="2025-01-28T02:03:00Z">
            <w:r>
              <w:rPr>
                <w:sz w:val="18"/>
                <w:rPrChange w:id="1326" w:author="asus" w:date="2025-01-28T02:06:00Z">
                  <w:rPr/>
                </w:rPrChange>
              </w:rPr>
              <w:fldChar w:fldCharType="begin"/>
            </w:r>
          </w:ins>
          <w:ins w:id="1327" w:author="asus" w:date="2025-01-28T02:03:00Z">
            <w:r>
              <w:rPr>
                <w:sz w:val="18"/>
                <w:rPrChange w:id="1328" w:author="asus" w:date="2025-01-28T02:06:00Z">
                  <w:rPr/>
                </w:rPrChange>
              </w:rPr>
              <w:instrText xml:space="preserve"> PAGEREF _Toc188922308 \h </w:instrText>
            </w:r>
          </w:ins>
          <w:ins w:id="1329" w:author="asus" w:date="2025-01-28T02:03:00Z">
            <w:r>
              <w:rPr>
                <w:sz w:val="18"/>
                <w:rPrChange w:id="1330" w:author="asus" w:date="2025-01-28T02:06:00Z">
                  <w:rPr/>
                </w:rPrChange>
              </w:rPr>
              <w:fldChar w:fldCharType="separate"/>
            </w:r>
          </w:ins>
          <w:r>
            <w:rPr>
              <w:sz w:val="18"/>
            </w:rPr>
            <w:t>21</w:t>
          </w:r>
          <w:ins w:id="1331" w:author="asus" w:date="2025-01-28T02:03:00Z">
            <w:r>
              <w:rPr>
                <w:sz w:val="18"/>
                <w:rPrChange w:id="1332" w:author="asus" w:date="2025-01-28T02:06:00Z">
                  <w:rPr/>
                </w:rPrChange>
              </w:rPr>
              <w:fldChar w:fldCharType="end"/>
            </w:r>
          </w:ins>
          <w:ins w:id="1333" w:author="asus" w:date="2025-01-28T02:03:00Z">
            <w:r>
              <w:rPr>
                <w:rStyle w:val="26"/>
                <w:sz w:val="18"/>
                <w:rPrChange w:id="1334" w:author="asus" w:date="2025-01-28T02:06:00Z">
                  <w:rPr>
                    <w:rStyle w:val="26"/>
                  </w:rPr>
                </w:rPrChange>
              </w:rPr>
              <w:fldChar w:fldCharType="end"/>
            </w:r>
          </w:ins>
        </w:p>
        <w:p w14:paraId="6A625266">
          <w:pPr>
            <w:pStyle w:val="17"/>
            <w:tabs>
              <w:tab w:val="right" w:leader="dot" w:pos="9060"/>
            </w:tabs>
            <w:rPr>
              <w:ins w:id="1335" w:author="asus" w:date="2025-01-28T02:03:00Z"/>
              <w:sz w:val="18"/>
              <w:rPrChange w:id="1336" w:author="asus" w:date="2025-01-28T02:06:00Z">
                <w:rPr>
                  <w:ins w:id="1337" w:author="asus" w:date="2025-01-28T02:03:00Z"/>
                </w:rPr>
              </w:rPrChange>
            </w:rPr>
          </w:pPr>
          <w:ins w:id="1338" w:author="asus" w:date="2025-01-28T02:03:00Z">
            <w:r>
              <w:rPr>
                <w:rStyle w:val="26"/>
                <w:sz w:val="18"/>
                <w:rPrChange w:id="1339" w:author="asus" w:date="2025-01-28T02:06:00Z">
                  <w:rPr>
                    <w:rStyle w:val="26"/>
                  </w:rPr>
                </w:rPrChange>
              </w:rPr>
              <w:fldChar w:fldCharType="begin"/>
            </w:r>
          </w:ins>
          <w:ins w:id="1340" w:author="asus" w:date="2025-01-28T02:03:00Z">
            <w:r>
              <w:rPr>
                <w:rStyle w:val="26"/>
                <w:sz w:val="18"/>
                <w:rPrChange w:id="1341" w:author="asus" w:date="2025-01-28T02:06:00Z">
                  <w:rPr>
                    <w:rStyle w:val="26"/>
                  </w:rPr>
                </w:rPrChange>
              </w:rPr>
              <w:instrText xml:space="preserve"> </w:instrText>
            </w:r>
          </w:ins>
          <w:ins w:id="1342" w:author="asus" w:date="2025-01-28T02:03:00Z">
            <w:r>
              <w:rPr>
                <w:sz w:val="18"/>
                <w:rPrChange w:id="1343" w:author="asus" w:date="2025-01-28T02:06:00Z">
                  <w:rPr/>
                </w:rPrChange>
              </w:rPr>
              <w:instrText xml:space="preserve">HYPERLINK \l "_Toc188922314"</w:instrText>
            </w:r>
          </w:ins>
          <w:ins w:id="1344" w:author="asus" w:date="2025-01-28T02:03:00Z">
            <w:r>
              <w:rPr>
                <w:rStyle w:val="26"/>
                <w:sz w:val="18"/>
                <w:rPrChange w:id="1345" w:author="asus" w:date="2025-01-28T02:06:00Z">
                  <w:rPr>
                    <w:rStyle w:val="26"/>
                  </w:rPr>
                </w:rPrChange>
              </w:rPr>
              <w:instrText xml:space="preserve"> </w:instrText>
            </w:r>
          </w:ins>
          <w:ins w:id="1346" w:author="asus" w:date="2025-01-28T02:03:00Z">
            <w:r>
              <w:rPr>
                <w:rStyle w:val="26"/>
                <w:sz w:val="18"/>
                <w:rPrChange w:id="1347" w:author="asus" w:date="2025-01-28T02:06:00Z">
                  <w:rPr>
                    <w:rStyle w:val="26"/>
                  </w:rPr>
                </w:rPrChange>
              </w:rPr>
              <w:fldChar w:fldCharType="separate"/>
            </w:r>
          </w:ins>
          <w:ins w:id="1348" w:author="asus" w:date="2025-01-28T02:03:00Z">
            <w:r>
              <w:rPr>
                <w:rStyle w:val="26"/>
                <w:rFonts w:ascii="Times New Roman" w:hAnsi="Times New Roman" w:cs="Times New Roman"/>
                <w:b/>
                <w:bCs/>
                <w:sz w:val="18"/>
                <w:rPrChange w:id="1349" w:author="asus" w:date="2025-01-28T02:06:00Z">
                  <w:rPr>
                    <w:rStyle w:val="26"/>
                    <w:rFonts w:ascii="Times New Roman" w:hAnsi="Times New Roman" w:cs="Times New Roman"/>
                    <w:b/>
                    <w:bCs/>
                    <w14:ligatures w14:val="standardContextual"/>
                  </w:rPr>
                </w:rPrChange>
                <w14:ligatures w14:val="standardContextual"/>
              </w:rPr>
              <w:t>8</w:t>
            </w:r>
          </w:ins>
          <w:ins w:id="1350" w:author="asus" w:date="2025-01-28T02:03:00Z">
            <w:r>
              <w:rPr>
                <w:rStyle w:val="26"/>
                <w:rFonts w:ascii="Times New Roman" w:hAnsi="Times New Roman" w:eastAsia="Times New Roman" w:cs="Times New Roman"/>
                <w:b/>
                <w:bCs/>
                <w:sz w:val="18"/>
                <w:rPrChange w:id="1351" w:author="asus" w:date="2025-01-28T02:06:00Z">
                  <w:rPr>
                    <w:rStyle w:val="26"/>
                    <w:rFonts w:ascii="Times New Roman" w:hAnsi="Times New Roman" w:eastAsia="Times New Roman" w:cs="Times New Roman"/>
                    <w:b/>
                    <w:bCs/>
                    <w14:ligatures w14:val="standardContextual"/>
                  </w:rPr>
                </w:rPrChange>
                <w14:ligatures w14:val="standardContextual"/>
              </w:rPr>
              <w:t xml:space="preserve"> Sensitivity Analysis</w:t>
            </w:r>
          </w:ins>
          <w:ins w:id="1352" w:author="asus" w:date="2025-01-28T02:03:00Z">
            <w:r>
              <w:rPr>
                <w:sz w:val="18"/>
                <w:rPrChange w:id="1353" w:author="asus" w:date="2025-01-28T02:06:00Z">
                  <w:rPr/>
                </w:rPrChange>
              </w:rPr>
              <w:tab/>
            </w:r>
          </w:ins>
          <w:ins w:id="1354" w:author="asus" w:date="2025-01-28T02:03:00Z">
            <w:r>
              <w:rPr>
                <w:sz w:val="18"/>
                <w:rPrChange w:id="1355" w:author="asus" w:date="2025-01-28T02:06:00Z">
                  <w:rPr/>
                </w:rPrChange>
              </w:rPr>
              <w:fldChar w:fldCharType="begin"/>
            </w:r>
          </w:ins>
          <w:ins w:id="1356" w:author="asus" w:date="2025-01-28T02:03:00Z">
            <w:r>
              <w:rPr>
                <w:sz w:val="18"/>
                <w:rPrChange w:id="1357" w:author="asus" w:date="2025-01-28T02:06:00Z">
                  <w:rPr/>
                </w:rPrChange>
              </w:rPr>
              <w:instrText xml:space="preserve"> PAGEREF _Toc188922314 \h </w:instrText>
            </w:r>
          </w:ins>
          <w:ins w:id="1358" w:author="asus" w:date="2025-01-28T02:03:00Z">
            <w:r>
              <w:rPr>
                <w:sz w:val="18"/>
                <w:rPrChange w:id="1359" w:author="asus" w:date="2025-01-28T02:06:00Z">
                  <w:rPr/>
                </w:rPrChange>
              </w:rPr>
              <w:fldChar w:fldCharType="separate"/>
            </w:r>
          </w:ins>
          <w:r>
            <w:rPr>
              <w:sz w:val="18"/>
            </w:rPr>
            <w:t>22</w:t>
          </w:r>
          <w:ins w:id="1360" w:author="asus" w:date="2025-01-28T02:03:00Z">
            <w:r>
              <w:rPr>
                <w:sz w:val="18"/>
                <w:rPrChange w:id="1361" w:author="asus" w:date="2025-01-28T02:06:00Z">
                  <w:rPr/>
                </w:rPrChange>
              </w:rPr>
              <w:fldChar w:fldCharType="end"/>
            </w:r>
          </w:ins>
          <w:ins w:id="1362" w:author="asus" w:date="2025-01-28T02:03:00Z">
            <w:r>
              <w:rPr>
                <w:rStyle w:val="26"/>
                <w:sz w:val="18"/>
                <w:rPrChange w:id="1363" w:author="asus" w:date="2025-01-28T02:06:00Z">
                  <w:rPr>
                    <w:rStyle w:val="26"/>
                  </w:rPr>
                </w:rPrChange>
              </w:rPr>
              <w:fldChar w:fldCharType="end"/>
            </w:r>
          </w:ins>
        </w:p>
        <w:p w14:paraId="590012E2">
          <w:pPr>
            <w:pStyle w:val="17"/>
            <w:tabs>
              <w:tab w:val="right" w:leader="dot" w:pos="9060"/>
            </w:tabs>
            <w:rPr>
              <w:ins w:id="1364" w:author="asus" w:date="2025-01-28T02:03:00Z"/>
              <w:sz w:val="18"/>
              <w:rPrChange w:id="1365" w:author="asus" w:date="2025-01-28T02:06:00Z">
                <w:rPr>
                  <w:ins w:id="1366" w:author="asus" w:date="2025-01-28T02:03:00Z"/>
                </w:rPr>
              </w:rPrChange>
            </w:rPr>
          </w:pPr>
          <w:ins w:id="1367" w:author="asus" w:date="2025-01-28T02:03:00Z">
            <w:r>
              <w:rPr>
                <w:rStyle w:val="26"/>
                <w:sz w:val="18"/>
                <w:rPrChange w:id="1368" w:author="asus" w:date="2025-01-28T02:06:00Z">
                  <w:rPr>
                    <w:rStyle w:val="26"/>
                  </w:rPr>
                </w:rPrChange>
              </w:rPr>
              <w:fldChar w:fldCharType="begin"/>
            </w:r>
          </w:ins>
          <w:ins w:id="1369" w:author="asus" w:date="2025-01-28T02:03:00Z">
            <w:r>
              <w:rPr>
                <w:rStyle w:val="26"/>
                <w:sz w:val="18"/>
                <w:rPrChange w:id="1370" w:author="asus" w:date="2025-01-28T02:06:00Z">
                  <w:rPr>
                    <w:rStyle w:val="26"/>
                  </w:rPr>
                </w:rPrChange>
              </w:rPr>
              <w:instrText xml:space="preserve"> </w:instrText>
            </w:r>
          </w:ins>
          <w:ins w:id="1371" w:author="asus" w:date="2025-01-28T02:03:00Z">
            <w:r>
              <w:rPr>
                <w:sz w:val="18"/>
                <w:rPrChange w:id="1372" w:author="asus" w:date="2025-01-28T02:06:00Z">
                  <w:rPr/>
                </w:rPrChange>
              </w:rPr>
              <w:instrText xml:space="preserve">HYPERLINK \l "_Toc188922315"</w:instrText>
            </w:r>
          </w:ins>
          <w:ins w:id="1373" w:author="asus" w:date="2025-01-28T02:03:00Z">
            <w:r>
              <w:rPr>
                <w:rStyle w:val="26"/>
                <w:sz w:val="18"/>
                <w:rPrChange w:id="1374" w:author="asus" w:date="2025-01-28T02:06:00Z">
                  <w:rPr>
                    <w:rStyle w:val="26"/>
                  </w:rPr>
                </w:rPrChange>
              </w:rPr>
              <w:instrText xml:space="preserve"> </w:instrText>
            </w:r>
          </w:ins>
          <w:ins w:id="1375" w:author="asus" w:date="2025-01-28T02:03:00Z">
            <w:r>
              <w:rPr>
                <w:rStyle w:val="26"/>
                <w:sz w:val="18"/>
                <w:rPrChange w:id="1376" w:author="asus" w:date="2025-01-28T02:06:00Z">
                  <w:rPr>
                    <w:rStyle w:val="26"/>
                  </w:rPr>
                </w:rPrChange>
              </w:rPr>
              <w:fldChar w:fldCharType="separate"/>
            </w:r>
          </w:ins>
          <w:ins w:id="1377" w:author="asus" w:date="2025-01-28T02:03:00Z">
            <w:r>
              <w:rPr>
                <w:rStyle w:val="26"/>
                <w:rFonts w:ascii="Times New Roman" w:hAnsi="Times New Roman" w:cs="Times New Roman"/>
                <w:b/>
                <w:bCs/>
                <w:sz w:val="18"/>
                <w:rPrChange w:id="1378" w:author="asus" w:date="2025-01-28T02:06:00Z">
                  <w:rPr>
                    <w:rStyle w:val="26"/>
                    <w:rFonts w:ascii="Times New Roman" w:hAnsi="Times New Roman" w:cs="Times New Roman"/>
                    <w:b/>
                    <w:bCs/>
                    <w14:ligatures w14:val="standardContextual"/>
                  </w:rPr>
                </w:rPrChange>
                <w14:ligatures w14:val="standardContextual"/>
              </w:rPr>
              <w:t>9</w:t>
            </w:r>
          </w:ins>
          <w:ins w:id="1379" w:author="asus" w:date="2025-01-28T02:03:00Z">
            <w:r>
              <w:rPr>
                <w:rStyle w:val="26"/>
                <w:rFonts w:ascii="Times New Roman" w:hAnsi="Times New Roman" w:eastAsia="Times New Roman" w:cs="Times New Roman"/>
                <w:b/>
                <w:bCs/>
                <w:sz w:val="18"/>
                <w:rPrChange w:id="1380" w:author="asus" w:date="2025-01-28T02:06:00Z">
                  <w:rPr>
                    <w:rStyle w:val="26"/>
                    <w:rFonts w:ascii="Times New Roman" w:hAnsi="Times New Roman" w:eastAsia="Times New Roman" w:cs="Times New Roman"/>
                    <w:b/>
                    <w:bCs/>
                    <w14:ligatures w14:val="standardContextual"/>
                  </w:rPr>
                </w:rPrChange>
                <w14:ligatures w14:val="standardContextual"/>
              </w:rPr>
              <w:t xml:space="preserve"> Model Evaluation and Further Discussion</w:t>
            </w:r>
          </w:ins>
          <w:ins w:id="1381" w:author="asus" w:date="2025-01-28T02:03:00Z">
            <w:r>
              <w:rPr>
                <w:sz w:val="18"/>
                <w:rPrChange w:id="1382" w:author="asus" w:date="2025-01-28T02:06:00Z">
                  <w:rPr/>
                </w:rPrChange>
              </w:rPr>
              <w:tab/>
            </w:r>
          </w:ins>
          <w:ins w:id="1383" w:author="asus" w:date="2025-01-28T02:03:00Z">
            <w:r>
              <w:rPr>
                <w:sz w:val="18"/>
                <w:rPrChange w:id="1384" w:author="asus" w:date="2025-01-28T02:06:00Z">
                  <w:rPr/>
                </w:rPrChange>
              </w:rPr>
              <w:fldChar w:fldCharType="begin"/>
            </w:r>
          </w:ins>
          <w:ins w:id="1385" w:author="asus" w:date="2025-01-28T02:03:00Z">
            <w:r>
              <w:rPr>
                <w:sz w:val="18"/>
                <w:rPrChange w:id="1386" w:author="asus" w:date="2025-01-28T02:06:00Z">
                  <w:rPr/>
                </w:rPrChange>
              </w:rPr>
              <w:instrText xml:space="preserve"> PAGEREF _Toc188922315 \h </w:instrText>
            </w:r>
          </w:ins>
          <w:ins w:id="1387" w:author="asus" w:date="2025-01-28T02:03:00Z">
            <w:r>
              <w:rPr>
                <w:sz w:val="18"/>
                <w:rPrChange w:id="1388" w:author="asus" w:date="2025-01-28T02:06:00Z">
                  <w:rPr/>
                </w:rPrChange>
              </w:rPr>
              <w:fldChar w:fldCharType="separate"/>
            </w:r>
          </w:ins>
          <w:r>
            <w:rPr>
              <w:sz w:val="18"/>
            </w:rPr>
            <w:t>23</w:t>
          </w:r>
          <w:ins w:id="1389" w:author="asus" w:date="2025-01-28T02:03:00Z">
            <w:r>
              <w:rPr>
                <w:sz w:val="18"/>
                <w:rPrChange w:id="1390" w:author="asus" w:date="2025-01-28T02:06:00Z">
                  <w:rPr/>
                </w:rPrChange>
              </w:rPr>
              <w:fldChar w:fldCharType="end"/>
            </w:r>
          </w:ins>
          <w:ins w:id="1391" w:author="asus" w:date="2025-01-28T02:03:00Z">
            <w:r>
              <w:rPr>
                <w:rStyle w:val="26"/>
                <w:sz w:val="18"/>
                <w:rPrChange w:id="1392" w:author="asus" w:date="2025-01-28T02:06:00Z">
                  <w:rPr>
                    <w:rStyle w:val="26"/>
                  </w:rPr>
                </w:rPrChange>
              </w:rPr>
              <w:fldChar w:fldCharType="end"/>
            </w:r>
          </w:ins>
        </w:p>
        <w:p w14:paraId="72E13D4B">
          <w:pPr>
            <w:pStyle w:val="19"/>
            <w:tabs>
              <w:tab w:val="right" w:leader="dot" w:pos="9060"/>
            </w:tabs>
            <w:rPr>
              <w:ins w:id="1393" w:author="asus" w:date="2025-01-28T02:03:00Z"/>
              <w:sz w:val="18"/>
              <w:rPrChange w:id="1394" w:author="asus" w:date="2025-01-28T02:06:00Z">
                <w:rPr>
                  <w:ins w:id="1395" w:author="asus" w:date="2025-01-28T02:03:00Z"/>
                </w:rPr>
              </w:rPrChange>
            </w:rPr>
          </w:pPr>
          <w:ins w:id="1396" w:author="asus" w:date="2025-01-28T02:03:00Z">
            <w:r>
              <w:rPr>
                <w:rStyle w:val="26"/>
                <w:sz w:val="18"/>
                <w:rPrChange w:id="1397" w:author="asus" w:date="2025-01-28T02:06:00Z">
                  <w:rPr>
                    <w:rStyle w:val="26"/>
                  </w:rPr>
                </w:rPrChange>
              </w:rPr>
              <w:fldChar w:fldCharType="begin"/>
            </w:r>
          </w:ins>
          <w:ins w:id="1398" w:author="asus" w:date="2025-01-28T02:03:00Z">
            <w:r>
              <w:rPr>
                <w:rStyle w:val="26"/>
                <w:sz w:val="18"/>
                <w:rPrChange w:id="1399" w:author="asus" w:date="2025-01-28T02:06:00Z">
                  <w:rPr>
                    <w:rStyle w:val="26"/>
                  </w:rPr>
                </w:rPrChange>
              </w:rPr>
              <w:instrText xml:space="preserve"> </w:instrText>
            </w:r>
          </w:ins>
          <w:ins w:id="1400" w:author="asus" w:date="2025-01-28T02:03:00Z">
            <w:r>
              <w:rPr>
                <w:sz w:val="18"/>
                <w:rPrChange w:id="1401" w:author="asus" w:date="2025-01-28T02:06:00Z">
                  <w:rPr/>
                </w:rPrChange>
              </w:rPr>
              <w:instrText xml:space="preserve">HYPERLINK \l "_Toc188922316"</w:instrText>
            </w:r>
          </w:ins>
          <w:ins w:id="1402" w:author="asus" w:date="2025-01-28T02:03:00Z">
            <w:r>
              <w:rPr>
                <w:rStyle w:val="26"/>
                <w:sz w:val="18"/>
                <w:rPrChange w:id="1403" w:author="asus" w:date="2025-01-28T02:06:00Z">
                  <w:rPr>
                    <w:rStyle w:val="26"/>
                  </w:rPr>
                </w:rPrChange>
              </w:rPr>
              <w:instrText xml:space="preserve"> </w:instrText>
            </w:r>
          </w:ins>
          <w:ins w:id="1404" w:author="asus" w:date="2025-01-28T02:03:00Z">
            <w:r>
              <w:rPr>
                <w:rStyle w:val="26"/>
                <w:sz w:val="18"/>
                <w:rPrChange w:id="1405" w:author="asus" w:date="2025-01-28T02:06:00Z">
                  <w:rPr>
                    <w:rStyle w:val="26"/>
                  </w:rPr>
                </w:rPrChange>
              </w:rPr>
              <w:fldChar w:fldCharType="separate"/>
            </w:r>
          </w:ins>
          <w:ins w:id="1406" w:author="asus" w:date="2025-01-28T02:03:00Z">
            <w:r>
              <w:rPr>
                <w:rStyle w:val="26"/>
                <w:rFonts w:ascii="Times New Roman" w:hAnsi="Times New Roman" w:cs="Times New Roman"/>
                <w:b/>
                <w:bCs/>
                <w:sz w:val="18"/>
                <w:rPrChange w:id="1407" w:author="asus" w:date="2025-01-28T02:06:00Z">
                  <w:rPr>
                    <w:rStyle w:val="26"/>
                    <w:rFonts w:ascii="Times New Roman" w:hAnsi="Times New Roman" w:cs="Times New Roman"/>
                    <w:b/>
                    <w:bCs/>
                    <w14:ligatures w14:val="standardContextual"/>
                  </w:rPr>
                </w:rPrChange>
                <w14:ligatures w14:val="standardContextual"/>
              </w:rPr>
              <w:t>9</w:t>
            </w:r>
          </w:ins>
          <w:ins w:id="1408" w:author="asus" w:date="2025-01-28T02:03:00Z">
            <w:r>
              <w:rPr>
                <w:rStyle w:val="26"/>
                <w:rFonts w:ascii="Times New Roman" w:hAnsi="Times New Roman" w:eastAsia="Times New Roman" w:cs="Times New Roman"/>
                <w:b/>
                <w:bCs/>
                <w:sz w:val="18"/>
                <w:rPrChange w:id="1409" w:author="asus" w:date="2025-01-28T02:06:00Z">
                  <w:rPr>
                    <w:rStyle w:val="26"/>
                    <w:rFonts w:ascii="Times New Roman" w:hAnsi="Times New Roman" w:eastAsia="Times New Roman" w:cs="Times New Roman"/>
                    <w:b/>
                    <w:bCs/>
                    <w14:ligatures w14:val="standardContextual"/>
                  </w:rPr>
                </w:rPrChange>
                <w14:ligatures w14:val="standardContextual"/>
              </w:rPr>
              <w:t>.1 Strengths</w:t>
            </w:r>
          </w:ins>
          <w:ins w:id="1410" w:author="asus" w:date="2025-01-28T02:03:00Z">
            <w:r>
              <w:rPr>
                <w:sz w:val="18"/>
                <w:rPrChange w:id="1411" w:author="asus" w:date="2025-01-28T02:06:00Z">
                  <w:rPr/>
                </w:rPrChange>
              </w:rPr>
              <w:tab/>
            </w:r>
          </w:ins>
          <w:ins w:id="1412" w:author="asus" w:date="2025-01-28T02:03:00Z">
            <w:r>
              <w:rPr>
                <w:sz w:val="18"/>
                <w:rPrChange w:id="1413" w:author="asus" w:date="2025-01-28T02:06:00Z">
                  <w:rPr/>
                </w:rPrChange>
              </w:rPr>
              <w:fldChar w:fldCharType="begin"/>
            </w:r>
          </w:ins>
          <w:ins w:id="1414" w:author="asus" w:date="2025-01-28T02:03:00Z">
            <w:r>
              <w:rPr>
                <w:sz w:val="18"/>
                <w:rPrChange w:id="1415" w:author="asus" w:date="2025-01-28T02:06:00Z">
                  <w:rPr/>
                </w:rPrChange>
              </w:rPr>
              <w:instrText xml:space="preserve"> PAGEREF _Toc188922316 \h </w:instrText>
            </w:r>
          </w:ins>
          <w:ins w:id="1416" w:author="asus" w:date="2025-01-28T02:03:00Z">
            <w:r>
              <w:rPr>
                <w:sz w:val="18"/>
                <w:rPrChange w:id="1417" w:author="asus" w:date="2025-01-28T02:06:00Z">
                  <w:rPr/>
                </w:rPrChange>
              </w:rPr>
              <w:fldChar w:fldCharType="separate"/>
            </w:r>
          </w:ins>
          <w:r>
            <w:rPr>
              <w:sz w:val="18"/>
            </w:rPr>
            <w:t>23</w:t>
          </w:r>
          <w:ins w:id="1418" w:author="asus" w:date="2025-01-28T02:03:00Z">
            <w:r>
              <w:rPr>
                <w:sz w:val="18"/>
                <w:rPrChange w:id="1419" w:author="asus" w:date="2025-01-28T02:06:00Z">
                  <w:rPr/>
                </w:rPrChange>
              </w:rPr>
              <w:fldChar w:fldCharType="end"/>
            </w:r>
          </w:ins>
          <w:ins w:id="1420" w:author="asus" w:date="2025-01-28T02:03:00Z">
            <w:r>
              <w:rPr>
                <w:rStyle w:val="26"/>
                <w:sz w:val="18"/>
                <w:rPrChange w:id="1421" w:author="asus" w:date="2025-01-28T02:06:00Z">
                  <w:rPr>
                    <w:rStyle w:val="26"/>
                  </w:rPr>
                </w:rPrChange>
              </w:rPr>
              <w:fldChar w:fldCharType="end"/>
            </w:r>
          </w:ins>
        </w:p>
        <w:p w14:paraId="45F9543E">
          <w:pPr>
            <w:pStyle w:val="19"/>
            <w:tabs>
              <w:tab w:val="right" w:leader="dot" w:pos="9060"/>
            </w:tabs>
            <w:rPr>
              <w:ins w:id="1422" w:author="asus" w:date="2025-01-28T02:03:00Z"/>
              <w:sz w:val="18"/>
              <w:rPrChange w:id="1423" w:author="asus" w:date="2025-01-28T02:06:00Z">
                <w:rPr>
                  <w:ins w:id="1424" w:author="asus" w:date="2025-01-28T02:03:00Z"/>
                </w:rPr>
              </w:rPrChange>
            </w:rPr>
          </w:pPr>
          <w:ins w:id="1425" w:author="asus" w:date="2025-01-28T02:03:00Z">
            <w:r>
              <w:rPr>
                <w:rStyle w:val="26"/>
                <w:sz w:val="18"/>
                <w:rPrChange w:id="1426" w:author="asus" w:date="2025-01-28T02:06:00Z">
                  <w:rPr>
                    <w:rStyle w:val="26"/>
                  </w:rPr>
                </w:rPrChange>
              </w:rPr>
              <w:fldChar w:fldCharType="begin"/>
            </w:r>
          </w:ins>
          <w:ins w:id="1427" w:author="asus" w:date="2025-01-28T02:03:00Z">
            <w:r>
              <w:rPr>
                <w:rStyle w:val="26"/>
                <w:sz w:val="18"/>
                <w:rPrChange w:id="1428" w:author="asus" w:date="2025-01-28T02:06:00Z">
                  <w:rPr>
                    <w:rStyle w:val="26"/>
                  </w:rPr>
                </w:rPrChange>
              </w:rPr>
              <w:instrText xml:space="preserve"> </w:instrText>
            </w:r>
          </w:ins>
          <w:ins w:id="1429" w:author="asus" w:date="2025-01-28T02:03:00Z">
            <w:r>
              <w:rPr>
                <w:sz w:val="18"/>
                <w:rPrChange w:id="1430" w:author="asus" w:date="2025-01-28T02:06:00Z">
                  <w:rPr/>
                </w:rPrChange>
              </w:rPr>
              <w:instrText xml:space="preserve">HYPERLINK \l "_Toc188922317"</w:instrText>
            </w:r>
          </w:ins>
          <w:ins w:id="1431" w:author="asus" w:date="2025-01-28T02:03:00Z">
            <w:r>
              <w:rPr>
                <w:rStyle w:val="26"/>
                <w:sz w:val="18"/>
                <w:rPrChange w:id="1432" w:author="asus" w:date="2025-01-28T02:06:00Z">
                  <w:rPr>
                    <w:rStyle w:val="26"/>
                  </w:rPr>
                </w:rPrChange>
              </w:rPr>
              <w:instrText xml:space="preserve"> </w:instrText>
            </w:r>
          </w:ins>
          <w:ins w:id="1433" w:author="asus" w:date="2025-01-28T02:03:00Z">
            <w:r>
              <w:rPr>
                <w:rStyle w:val="26"/>
                <w:sz w:val="18"/>
                <w:rPrChange w:id="1434" w:author="asus" w:date="2025-01-28T02:06:00Z">
                  <w:rPr>
                    <w:rStyle w:val="26"/>
                  </w:rPr>
                </w:rPrChange>
              </w:rPr>
              <w:fldChar w:fldCharType="separate"/>
            </w:r>
          </w:ins>
          <w:ins w:id="1435" w:author="asus" w:date="2025-01-28T02:03:00Z">
            <w:r>
              <w:rPr>
                <w:rStyle w:val="26"/>
                <w:rFonts w:ascii="Times New Roman" w:hAnsi="Times New Roman" w:cs="Times New Roman"/>
                <w:b/>
                <w:bCs/>
                <w:sz w:val="18"/>
                <w:rPrChange w:id="1436" w:author="asus" w:date="2025-01-28T02:06:00Z">
                  <w:rPr>
                    <w:rStyle w:val="26"/>
                    <w:rFonts w:ascii="Times New Roman" w:hAnsi="Times New Roman" w:cs="Times New Roman"/>
                    <w:b/>
                    <w:bCs/>
                    <w14:ligatures w14:val="standardContextual"/>
                  </w:rPr>
                </w:rPrChange>
                <w14:ligatures w14:val="standardContextual"/>
              </w:rPr>
              <w:t>9</w:t>
            </w:r>
          </w:ins>
          <w:ins w:id="1437" w:author="asus" w:date="2025-01-28T02:03:00Z">
            <w:r>
              <w:rPr>
                <w:rStyle w:val="26"/>
                <w:rFonts w:ascii="Times New Roman" w:hAnsi="Times New Roman" w:eastAsia="Times New Roman" w:cs="Times New Roman"/>
                <w:b/>
                <w:bCs/>
                <w:sz w:val="18"/>
                <w:rPrChange w:id="1438" w:author="asus" w:date="2025-01-28T02:06:00Z">
                  <w:rPr>
                    <w:rStyle w:val="26"/>
                    <w:rFonts w:ascii="Times New Roman" w:hAnsi="Times New Roman" w:eastAsia="Times New Roman" w:cs="Times New Roman"/>
                    <w:b/>
                    <w:bCs/>
                    <w14:ligatures w14:val="standardContextual"/>
                  </w:rPr>
                </w:rPrChange>
                <w14:ligatures w14:val="standardContextual"/>
              </w:rPr>
              <w:t>.2 Weaknesses</w:t>
            </w:r>
          </w:ins>
          <w:ins w:id="1439" w:author="asus" w:date="2025-01-28T02:03:00Z">
            <w:r>
              <w:rPr>
                <w:sz w:val="18"/>
                <w:rPrChange w:id="1440" w:author="asus" w:date="2025-01-28T02:06:00Z">
                  <w:rPr/>
                </w:rPrChange>
              </w:rPr>
              <w:tab/>
            </w:r>
          </w:ins>
          <w:ins w:id="1441" w:author="asus" w:date="2025-01-28T02:03:00Z">
            <w:r>
              <w:rPr>
                <w:sz w:val="18"/>
                <w:rPrChange w:id="1442" w:author="asus" w:date="2025-01-28T02:06:00Z">
                  <w:rPr/>
                </w:rPrChange>
              </w:rPr>
              <w:fldChar w:fldCharType="begin"/>
            </w:r>
          </w:ins>
          <w:ins w:id="1443" w:author="asus" w:date="2025-01-28T02:03:00Z">
            <w:r>
              <w:rPr>
                <w:sz w:val="18"/>
                <w:rPrChange w:id="1444" w:author="asus" w:date="2025-01-28T02:06:00Z">
                  <w:rPr/>
                </w:rPrChange>
              </w:rPr>
              <w:instrText xml:space="preserve"> PAGEREF _Toc188922317 \h </w:instrText>
            </w:r>
          </w:ins>
          <w:ins w:id="1445" w:author="asus" w:date="2025-01-28T02:03:00Z">
            <w:r>
              <w:rPr>
                <w:sz w:val="18"/>
                <w:rPrChange w:id="1446" w:author="asus" w:date="2025-01-28T02:06:00Z">
                  <w:rPr/>
                </w:rPrChange>
              </w:rPr>
              <w:fldChar w:fldCharType="separate"/>
            </w:r>
          </w:ins>
          <w:r>
            <w:rPr>
              <w:sz w:val="18"/>
            </w:rPr>
            <w:t>23</w:t>
          </w:r>
          <w:ins w:id="1447" w:author="asus" w:date="2025-01-28T02:03:00Z">
            <w:r>
              <w:rPr>
                <w:sz w:val="18"/>
                <w:rPrChange w:id="1448" w:author="asus" w:date="2025-01-28T02:06:00Z">
                  <w:rPr/>
                </w:rPrChange>
              </w:rPr>
              <w:fldChar w:fldCharType="end"/>
            </w:r>
          </w:ins>
          <w:ins w:id="1449" w:author="asus" w:date="2025-01-28T02:03:00Z">
            <w:r>
              <w:rPr>
                <w:rStyle w:val="26"/>
                <w:sz w:val="18"/>
                <w:rPrChange w:id="1450" w:author="asus" w:date="2025-01-28T02:06:00Z">
                  <w:rPr>
                    <w:rStyle w:val="26"/>
                  </w:rPr>
                </w:rPrChange>
              </w:rPr>
              <w:fldChar w:fldCharType="end"/>
            </w:r>
          </w:ins>
        </w:p>
        <w:p w14:paraId="09219AE1">
          <w:pPr>
            <w:pStyle w:val="19"/>
            <w:tabs>
              <w:tab w:val="right" w:leader="dot" w:pos="9060"/>
            </w:tabs>
            <w:rPr>
              <w:ins w:id="1451" w:author="asus" w:date="2025-01-28T02:03:00Z"/>
              <w:sz w:val="18"/>
              <w:rPrChange w:id="1452" w:author="asus" w:date="2025-01-28T02:06:00Z">
                <w:rPr>
                  <w:ins w:id="1453" w:author="asus" w:date="2025-01-28T02:03:00Z"/>
                </w:rPr>
              </w:rPrChange>
            </w:rPr>
          </w:pPr>
          <w:ins w:id="1454" w:author="asus" w:date="2025-01-28T02:03:00Z">
            <w:r>
              <w:rPr>
                <w:rStyle w:val="26"/>
                <w:sz w:val="18"/>
                <w:rPrChange w:id="1455" w:author="asus" w:date="2025-01-28T02:06:00Z">
                  <w:rPr>
                    <w:rStyle w:val="26"/>
                  </w:rPr>
                </w:rPrChange>
              </w:rPr>
              <w:fldChar w:fldCharType="begin"/>
            </w:r>
          </w:ins>
          <w:ins w:id="1456" w:author="asus" w:date="2025-01-28T02:03:00Z">
            <w:r>
              <w:rPr>
                <w:rStyle w:val="26"/>
                <w:sz w:val="18"/>
                <w:rPrChange w:id="1457" w:author="asus" w:date="2025-01-28T02:06:00Z">
                  <w:rPr>
                    <w:rStyle w:val="26"/>
                  </w:rPr>
                </w:rPrChange>
              </w:rPr>
              <w:instrText xml:space="preserve"> </w:instrText>
            </w:r>
          </w:ins>
          <w:ins w:id="1458" w:author="asus" w:date="2025-01-28T02:03:00Z">
            <w:r>
              <w:rPr>
                <w:sz w:val="18"/>
                <w:rPrChange w:id="1459" w:author="asus" w:date="2025-01-28T02:06:00Z">
                  <w:rPr/>
                </w:rPrChange>
              </w:rPr>
              <w:instrText xml:space="preserve">HYPERLINK \l "_Toc188922318"</w:instrText>
            </w:r>
          </w:ins>
          <w:ins w:id="1460" w:author="asus" w:date="2025-01-28T02:03:00Z">
            <w:r>
              <w:rPr>
                <w:rStyle w:val="26"/>
                <w:sz w:val="18"/>
                <w:rPrChange w:id="1461" w:author="asus" w:date="2025-01-28T02:06:00Z">
                  <w:rPr>
                    <w:rStyle w:val="26"/>
                  </w:rPr>
                </w:rPrChange>
              </w:rPr>
              <w:instrText xml:space="preserve"> </w:instrText>
            </w:r>
          </w:ins>
          <w:ins w:id="1462" w:author="asus" w:date="2025-01-28T02:03:00Z">
            <w:r>
              <w:rPr>
                <w:rStyle w:val="26"/>
                <w:sz w:val="18"/>
                <w:rPrChange w:id="1463" w:author="asus" w:date="2025-01-28T02:06:00Z">
                  <w:rPr>
                    <w:rStyle w:val="26"/>
                  </w:rPr>
                </w:rPrChange>
              </w:rPr>
              <w:fldChar w:fldCharType="separate"/>
            </w:r>
          </w:ins>
          <w:ins w:id="1464" w:author="asus" w:date="2025-01-28T02:03:00Z">
            <w:r>
              <w:rPr>
                <w:rStyle w:val="26"/>
                <w:rFonts w:ascii="Times New Roman" w:hAnsi="Times New Roman" w:cs="Times New Roman"/>
                <w:b/>
                <w:bCs/>
                <w:sz w:val="18"/>
                <w:rPrChange w:id="1465" w:author="asus" w:date="2025-01-28T02:06:00Z">
                  <w:rPr>
                    <w:rStyle w:val="26"/>
                    <w:rFonts w:ascii="Times New Roman" w:hAnsi="Times New Roman" w:cs="Times New Roman"/>
                    <w:b/>
                    <w:bCs/>
                    <w14:ligatures w14:val="standardContextual"/>
                  </w:rPr>
                </w:rPrChange>
                <w14:ligatures w14:val="standardContextual"/>
              </w:rPr>
              <w:t>9</w:t>
            </w:r>
          </w:ins>
          <w:ins w:id="1466" w:author="asus" w:date="2025-01-28T02:03:00Z">
            <w:r>
              <w:rPr>
                <w:rStyle w:val="26"/>
                <w:rFonts w:ascii="Times New Roman" w:hAnsi="Times New Roman" w:eastAsia="Times New Roman" w:cs="Times New Roman"/>
                <w:b/>
                <w:bCs/>
                <w:sz w:val="18"/>
                <w:rPrChange w:id="1467" w:author="asus" w:date="2025-01-28T02:06:00Z">
                  <w:rPr>
                    <w:rStyle w:val="26"/>
                    <w:rFonts w:ascii="Times New Roman" w:hAnsi="Times New Roman" w:eastAsia="Times New Roman" w:cs="Times New Roman"/>
                    <w:b/>
                    <w:bCs/>
                    <w14:ligatures w14:val="standardContextual"/>
                  </w:rPr>
                </w:rPrChange>
                <w14:ligatures w14:val="standardContextual"/>
              </w:rPr>
              <w:t>.3 Further Discussion</w:t>
            </w:r>
          </w:ins>
          <w:ins w:id="1468" w:author="asus" w:date="2025-01-28T02:03:00Z">
            <w:r>
              <w:rPr>
                <w:sz w:val="18"/>
                <w:rPrChange w:id="1469" w:author="asus" w:date="2025-01-28T02:06:00Z">
                  <w:rPr/>
                </w:rPrChange>
              </w:rPr>
              <w:tab/>
            </w:r>
          </w:ins>
          <w:ins w:id="1470" w:author="asus" w:date="2025-01-28T02:03:00Z">
            <w:r>
              <w:rPr>
                <w:sz w:val="18"/>
                <w:rPrChange w:id="1471" w:author="asus" w:date="2025-01-28T02:06:00Z">
                  <w:rPr/>
                </w:rPrChange>
              </w:rPr>
              <w:fldChar w:fldCharType="begin"/>
            </w:r>
          </w:ins>
          <w:ins w:id="1472" w:author="asus" w:date="2025-01-28T02:03:00Z">
            <w:r>
              <w:rPr>
                <w:sz w:val="18"/>
                <w:rPrChange w:id="1473" w:author="asus" w:date="2025-01-28T02:06:00Z">
                  <w:rPr/>
                </w:rPrChange>
              </w:rPr>
              <w:instrText xml:space="preserve"> PAGEREF _Toc188922318 \h </w:instrText>
            </w:r>
          </w:ins>
          <w:ins w:id="1474" w:author="asus" w:date="2025-01-28T02:03:00Z">
            <w:r>
              <w:rPr>
                <w:sz w:val="18"/>
                <w:rPrChange w:id="1475" w:author="asus" w:date="2025-01-28T02:06:00Z">
                  <w:rPr/>
                </w:rPrChange>
              </w:rPr>
              <w:fldChar w:fldCharType="separate"/>
            </w:r>
          </w:ins>
          <w:r>
            <w:rPr>
              <w:sz w:val="18"/>
            </w:rPr>
            <w:t>24</w:t>
          </w:r>
          <w:ins w:id="1476" w:author="asus" w:date="2025-01-28T02:03:00Z">
            <w:r>
              <w:rPr>
                <w:sz w:val="18"/>
                <w:rPrChange w:id="1477" w:author="asus" w:date="2025-01-28T02:06:00Z">
                  <w:rPr/>
                </w:rPrChange>
              </w:rPr>
              <w:fldChar w:fldCharType="end"/>
            </w:r>
          </w:ins>
          <w:ins w:id="1478" w:author="asus" w:date="2025-01-28T02:03:00Z">
            <w:r>
              <w:rPr>
                <w:rStyle w:val="26"/>
                <w:sz w:val="18"/>
                <w:rPrChange w:id="1479" w:author="asus" w:date="2025-01-28T02:06:00Z">
                  <w:rPr>
                    <w:rStyle w:val="26"/>
                  </w:rPr>
                </w:rPrChange>
              </w:rPr>
              <w:fldChar w:fldCharType="end"/>
            </w:r>
          </w:ins>
        </w:p>
        <w:p w14:paraId="693F60BC">
          <w:pPr>
            <w:pStyle w:val="17"/>
            <w:tabs>
              <w:tab w:val="right" w:leader="dot" w:pos="9060"/>
            </w:tabs>
            <w:rPr>
              <w:ins w:id="1480" w:author="asus" w:date="2025-01-28T02:03:00Z"/>
              <w:sz w:val="18"/>
              <w:rPrChange w:id="1481" w:author="asus" w:date="2025-01-28T02:06:00Z">
                <w:rPr>
                  <w:ins w:id="1482" w:author="asus" w:date="2025-01-28T02:03:00Z"/>
                </w:rPr>
              </w:rPrChange>
            </w:rPr>
          </w:pPr>
          <w:ins w:id="1483" w:author="asus" w:date="2025-01-28T02:03:00Z">
            <w:r>
              <w:rPr>
                <w:rStyle w:val="26"/>
                <w:sz w:val="18"/>
                <w:rPrChange w:id="1484" w:author="asus" w:date="2025-01-28T02:06:00Z">
                  <w:rPr>
                    <w:rStyle w:val="26"/>
                  </w:rPr>
                </w:rPrChange>
              </w:rPr>
              <w:fldChar w:fldCharType="begin"/>
            </w:r>
          </w:ins>
          <w:ins w:id="1485" w:author="asus" w:date="2025-01-28T02:03:00Z">
            <w:r>
              <w:rPr>
                <w:rStyle w:val="26"/>
                <w:sz w:val="18"/>
                <w:rPrChange w:id="1486" w:author="asus" w:date="2025-01-28T02:06:00Z">
                  <w:rPr>
                    <w:rStyle w:val="26"/>
                  </w:rPr>
                </w:rPrChange>
              </w:rPr>
              <w:instrText xml:space="preserve"> </w:instrText>
            </w:r>
          </w:ins>
          <w:ins w:id="1487" w:author="asus" w:date="2025-01-28T02:03:00Z">
            <w:r>
              <w:rPr>
                <w:sz w:val="18"/>
                <w:rPrChange w:id="1488" w:author="asus" w:date="2025-01-28T02:06:00Z">
                  <w:rPr/>
                </w:rPrChange>
              </w:rPr>
              <w:instrText xml:space="preserve">HYPERLINK \l "_Toc188922319"</w:instrText>
            </w:r>
          </w:ins>
          <w:ins w:id="1489" w:author="asus" w:date="2025-01-28T02:03:00Z">
            <w:r>
              <w:rPr>
                <w:rStyle w:val="26"/>
                <w:sz w:val="18"/>
                <w:rPrChange w:id="1490" w:author="asus" w:date="2025-01-28T02:06:00Z">
                  <w:rPr>
                    <w:rStyle w:val="26"/>
                  </w:rPr>
                </w:rPrChange>
              </w:rPr>
              <w:instrText xml:space="preserve"> </w:instrText>
            </w:r>
          </w:ins>
          <w:ins w:id="1491" w:author="asus" w:date="2025-01-28T02:03:00Z">
            <w:r>
              <w:rPr>
                <w:rStyle w:val="26"/>
                <w:sz w:val="18"/>
                <w:rPrChange w:id="1492" w:author="asus" w:date="2025-01-28T02:06:00Z">
                  <w:rPr>
                    <w:rStyle w:val="26"/>
                  </w:rPr>
                </w:rPrChange>
              </w:rPr>
              <w:fldChar w:fldCharType="separate"/>
            </w:r>
          </w:ins>
          <w:ins w:id="1493" w:author="asus" w:date="2025-01-28T02:03:00Z">
            <w:r>
              <w:rPr>
                <w:rStyle w:val="26"/>
                <w:rFonts w:ascii="Times New Roman" w:hAnsi="Times New Roman" w:eastAsia="Times New Roman" w:cs="Times New Roman"/>
                <w:b/>
                <w:bCs/>
                <w:sz w:val="18"/>
                <w:rPrChange w:id="1494" w:author="asus" w:date="2025-01-28T02:06:00Z">
                  <w:rPr>
                    <w:rStyle w:val="26"/>
                    <w:rFonts w:ascii="Times New Roman" w:hAnsi="Times New Roman" w:eastAsia="Times New Roman" w:cs="Times New Roman"/>
                    <w:b/>
                    <w:bCs/>
                    <w14:ligatures w14:val="standardContextual"/>
                  </w:rPr>
                </w:rPrChange>
                <w14:ligatures w14:val="standardContextual"/>
              </w:rPr>
              <w:t>Conclusion</w:t>
            </w:r>
          </w:ins>
          <w:ins w:id="1495" w:author="asus" w:date="2025-01-28T02:03:00Z">
            <w:r>
              <w:rPr>
                <w:sz w:val="18"/>
                <w:rPrChange w:id="1496" w:author="asus" w:date="2025-01-28T02:06:00Z">
                  <w:rPr/>
                </w:rPrChange>
              </w:rPr>
              <w:tab/>
            </w:r>
          </w:ins>
          <w:ins w:id="1497" w:author="asus" w:date="2025-01-28T02:03:00Z">
            <w:r>
              <w:rPr>
                <w:sz w:val="18"/>
                <w:rPrChange w:id="1498" w:author="asus" w:date="2025-01-28T02:06:00Z">
                  <w:rPr/>
                </w:rPrChange>
              </w:rPr>
              <w:fldChar w:fldCharType="begin"/>
            </w:r>
          </w:ins>
          <w:ins w:id="1499" w:author="asus" w:date="2025-01-28T02:03:00Z">
            <w:r>
              <w:rPr>
                <w:sz w:val="18"/>
                <w:rPrChange w:id="1500" w:author="asus" w:date="2025-01-28T02:06:00Z">
                  <w:rPr/>
                </w:rPrChange>
              </w:rPr>
              <w:instrText xml:space="preserve"> PAGEREF _Toc188922319 \h </w:instrText>
            </w:r>
          </w:ins>
          <w:ins w:id="1501" w:author="asus" w:date="2025-01-28T02:03:00Z">
            <w:r>
              <w:rPr>
                <w:sz w:val="18"/>
                <w:rPrChange w:id="1502" w:author="asus" w:date="2025-01-28T02:06:00Z">
                  <w:rPr/>
                </w:rPrChange>
              </w:rPr>
              <w:fldChar w:fldCharType="separate"/>
            </w:r>
          </w:ins>
          <w:r>
            <w:rPr>
              <w:sz w:val="18"/>
            </w:rPr>
            <w:t>24</w:t>
          </w:r>
          <w:ins w:id="1503" w:author="asus" w:date="2025-01-28T02:03:00Z">
            <w:r>
              <w:rPr>
                <w:sz w:val="18"/>
                <w:rPrChange w:id="1504" w:author="asus" w:date="2025-01-28T02:06:00Z">
                  <w:rPr/>
                </w:rPrChange>
              </w:rPr>
              <w:fldChar w:fldCharType="end"/>
            </w:r>
          </w:ins>
          <w:ins w:id="1505" w:author="asus" w:date="2025-01-28T02:03:00Z">
            <w:r>
              <w:rPr>
                <w:rStyle w:val="26"/>
                <w:sz w:val="18"/>
                <w:rPrChange w:id="1506" w:author="asus" w:date="2025-01-28T02:06:00Z">
                  <w:rPr>
                    <w:rStyle w:val="26"/>
                  </w:rPr>
                </w:rPrChange>
              </w:rPr>
              <w:fldChar w:fldCharType="end"/>
            </w:r>
          </w:ins>
        </w:p>
        <w:p w14:paraId="3F6EF293">
          <w:pPr>
            <w:pStyle w:val="17"/>
            <w:tabs>
              <w:tab w:val="right" w:leader="dot" w:pos="9060"/>
            </w:tabs>
            <w:rPr>
              <w:ins w:id="1507" w:author="asus" w:date="2025-01-28T02:03:00Z"/>
              <w:sz w:val="18"/>
              <w:rPrChange w:id="1508" w:author="asus" w:date="2025-01-28T02:06:00Z">
                <w:rPr>
                  <w:ins w:id="1509" w:author="asus" w:date="2025-01-28T02:03:00Z"/>
                </w:rPr>
              </w:rPrChange>
            </w:rPr>
          </w:pPr>
          <w:ins w:id="1510" w:author="asus" w:date="2025-01-28T02:03:00Z">
            <w:r>
              <w:rPr>
                <w:rStyle w:val="26"/>
                <w:sz w:val="18"/>
                <w:rPrChange w:id="1511" w:author="asus" w:date="2025-01-28T02:06:00Z">
                  <w:rPr>
                    <w:rStyle w:val="26"/>
                  </w:rPr>
                </w:rPrChange>
              </w:rPr>
              <w:fldChar w:fldCharType="begin"/>
            </w:r>
          </w:ins>
          <w:ins w:id="1512" w:author="asus" w:date="2025-01-28T02:03:00Z">
            <w:r>
              <w:rPr>
                <w:rStyle w:val="26"/>
                <w:sz w:val="18"/>
                <w:rPrChange w:id="1513" w:author="asus" w:date="2025-01-28T02:06:00Z">
                  <w:rPr>
                    <w:rStyle w:val="26"/>
                  </w:rPr>
                </w:rPrChange>
              </w:rPr>
              <w:instrText xml:space="preserve"> </w:instrText>
            </w:r>
          </w:ins>
          <w:ins w:id="1514" w:author="asus" w:date="2025-01-28T02:03:00Z">
            <w:r>
              <w:rPr>
                <w:sz w:val="18"/>
                <w:rPrChange w:id="1515" w:author="asus" w:date="2025-01-28T02:06:00Z">
                  <w:rPr/>
                </w:rPrChange>
              </w:rPr>
              <w:instrText xml:space="preserve">HYPERLINK \l "_Toc188922320"</w:instrText>
            </w:r>
          </w:ins>
          <w:ins w:id="1516" w:author="asus" w:date="2025-01-28T02:03:00Z">
            <w:r>
              <w:rPr>
                <w:rStyle w:val="26"/>
                <w:sz w:val="18"/>
                <w:rPrChange w:id="1517" w:author="asus" w:date="2025-01-28T02:06:00Z">
                  <w:rPr>
                    <w:rStyle w:val="26"/>
                  </w:rPr>
                </w:rPrChange>
              </w:rPr>
              <w:instrText xml:space="preserve"> </w:instrText>
            </w:r>
          </w:ins>
          <w:ins w:id="1518" w:author="asus" w:date="2025-01-28T02:03:00Z">
            <w:r>
              <w:rPr>
                <w:rStyle w:val="26"/>
                <w:sz w:val="18"/>
                <w:rPrChange w:id="1519" w:author="asus" w:date="2025-01-28T02:06:00Z">
                  <w:rPr>
                    <w:rStyle w:val="26"/>
                  </w:rPr>
                </w:rPrChange>
              </w:rPr>
              <w:fldChar w:fldCharType="separate"/>
            </w:r>
          </w:ins>
          <w:ins w:id="1520" w:author="asus" w:date="2025-01-28T02:03:00Z">
            <w:r>
              <w:rPr>
                <w:rStyle w:val="26"/>
                <w:rFonts w:ascii="Times New Roman" w:hAnsi="Times New Roman" w:eastAsia="Times New Roman" w:cs="Times New Roman"/>
                <w:b/>
                <w:bCs/>
                <w:sz w:val="18"/>
                <w:rPrChange w:id="1521" w:author="asus" w:date="2025-01-28T02:06:00Z">
                  <w:rPr>
                    <w:rStyle w:val="26"/>
                    <w:rFonts w:ascii="Times New Roman" w:hAnsi="Times New Roman" w:eastAsia="Times New Roman" w:cs="Times New Roman"/>
                    <w:b/>
                    <w:bCs/>
                    <w14:ligatures w14:val="standardContextual"/>
                  </w:rPr>
                </w:rPrChange>
                <w14:ligatures w14:val="standardContextual"/>
              </w:rPr>
              <w:t>References</w:t>
            </w:r>
          </w:ins>
          <w:ins w:id="1522" w:author="asus" w:date="2025-01-28T02:03:00Z">
            <w:r>
              <w:rPr>
                <w:sz w:val="18"/>
                <w:rPrChange w:id="1523" w:author="asus" w:date="2025-01-28T02:06:00Z">
                  <w:rPr/>
                </w:rPrChange>
              </w:rPr>
              <w:tab/>
            </w:r>
          </w:ins>
          <w:ins w:id="1524" w:author="asus" w:date="2025-01-28T02:03:00Z">
            <w:r>
              <w:rPr>
                <w:sz w:val="18"/>
                <w:rPrChange w:id="1525" w:author="asus" w:date="2025-01-28T02:06:00Z">
                  <w:rPr/>
                </w:rPrChange>
              </w:rPr>
              <w:fldChar w:fldCharType="begin"/>
            </w:r>
          </w:ins>
          <w:ins w:id="1526" w:author="asus" w:date="2025-01-28T02:03:00Z">
            <w:r>
              <w:rPr>
                <w:sz w:val="18"/>
                <w:rPrChange w:id="1527" w:author="asus" w:date="2025-01-28T02:06:00Z">
                  <w:rPr/>
                </w:rPrChange>
              </w:rPr>
              <w:instrText xml:space="preserve"> PAGEREF _Toc188922320 \h </w:instrText>
            </w:r>
          </w:ins>
          <w:ins w:id="1528" w:author="asus" w:date="2025-01-28T02:03:00Z">
            <w:r>
              <w:rPr>
                <w:sz w:val="18"/>
                <w:rPrChange w:id="1529" w:author="asus" w:date="2025-01-28T02:06:00Z">
                  <w:rPr/>
                </w:rPrChange>
              </w:rPr>
              <w:fldChar w:fldCharType="separate"/>
            </w:r>
          </w:ins>
          <w:r>
            <w:rPr>
              <w:sz w:val="18"/>
            </w:rPr>
            <w:t>25</w:t>
          </w:r>
          <w:ins w:id="1530" w:author="asus" w:date="2025-01-28T02:03:00Z">
            <w:r>
              <w:rPr>
                <w:sz w:val="18"/>
                <w:rPrChange w:id="1531" w:author="asus" w:date="2025-01-28T02:06:00Z">
                  <w:rPr/>
                </w:rPrChange>
              </w:rPr>
              <w:fldChar w:fldCharType="end"/>
            </w:r>
          </w:ins>
          <w:ins w:id="1532" w:author="asus" w:date="2025-01-28T02:03:00Z">
            <w:r>
              <w:rPr>
                <w:rStyle w:val="26"/>
                <w:sz w:val="18"/>
                <w:rPrChange w:id="1533" w:author="asus" w:date="2025-01-28T02:06:00Z">
                  <w:rPr>
                    <w:rStyle w:val="26"/>
                  </w:rPr>
                </w:rPrChange>
              </w:rPr>
              <w:fldChar w:fldCharType="end"/>
            </w:r>
          </w:ins>
        </w:p>
        <w:p w14:paraId="4D4F16AF">
          <w:pPr>
            <w:pStyle w:val="17"/>
            <w:tabs>
              <w:tab w:val="right" w:leader="dot" w:pos="9060"/>
            </w:tabs>
            <w:rPr>
              <w:del w:id="1534" w:author="asus" w:date="2025-01-28T02:03:00Z"/>
              <w:sz w:val="18"/>
              <w:rPrChange w:id="1535" w:author="asus" w:date="2025-01-28T02:06:00Z">
                <w:rPr>
                  <w:del w:id="1536" w:author="asus" w:date="2025-01-28T02:03:00Z"/>
                </w:rPr>
              </w:rPrChange>
            </w:rPr>
          </w:pPr>
        </w:p>
        <w:p w14:paraId="22BD7202">
          <w:pPr>
            <w:pStyle w:val="19"/>
            <w:tabs>
              <w:tab w:val="right" w:leader="dot" w:pos="9060"/>
            </w:tabs>
            <w:rPr>
              <w:del w:id="1537" w:author="asus" w:date="2025-01-28T01:57:00Z"/>
              <w:sz w:val="18"/>
              <w:rPrChange w:id="1538" w:author="asus" w:date="2025-01-28T02:06:00Z">
                <w:rPr>
                  <w:del w:id="1539" w:author="asus" w:date="2025-01-28T01:57:00Z"/>
                </w:rPr>
              </w:rPrChange>
            </w:rPr>
          </w:pPr>
        </w:p>
        <w:p w14:paraId="5A84A45B">
          <w:pPr>
            <w:rPr>
              <w:del w:id="1540" w:author="asus" w:date="2025-01-28T01:55:00Z"/>
              <w:sz w:val="18"/>
              <w:rPrChange w:id="1541" w:author="asus" w:date="2025-01-28T02:06:00Z">
                <w:rPr>
                  <w:del w:id="1542" w:author="asus" w:date="2025-01-28T01:55:00Z"/>
                </w:rPr>
              </w:rPrChange>
            </w:rPr>
          </w:pPr>
        </w:p>
        <w:p w14:paraId="7BEDF009">
          <w:pPr>
            <w:spacing w:before="240" w:after="60"/>
            <w:jc w:val="center"/>
            <w:outlineLvl w:val="0"/>
            <w:rPr>
              <w:del w:id="1543" w:author="asus" w:date="2025-01-28T01:55:00Z"/>
              <w:rFonts w:ascii="Times New Roman" w:hAnsi="Times New Roman" w:eastAsia="宋体"/>
              <w:bCs/>
              <w:sz w:val="18"/>
              <w:szCs w:val="32"/>
              <w:rPrChange w:id="1544" w:author="asus" w:date="2025-01-28T02:06:00Z">
                <w:rPr>
                  <w:del w:id="1545" w:author="asus" w:date="2025-01-28T01:55:00Z"/>
                </w:rPr>
              </w:rPrChange>
              <w14:ligatures w14:val="standardContextual"/>
            </w:rPr>
          </w:pPr>
        </w:p>
        <w:p w14:paraId="131EC16E">
          <w:pPr>
            <w:pStyle w:val="17"/>
            <w:tabs>
              <w:tab w:val="right" w:leader="dot" w:pos="9060"/>
            </w:tabs>
            <w:rPr>
              <w:del w:id="1546" w:author="asus" w:date="2025-01-28T01:55:00Z"/>
              <w:rFonts w:ascii="Times New Roman" w:hAnsi="Times New Roman" w:eastAsia="宋体"/>
              <w:bCs/>
              <w:sz w:val="18"/>
              <w:szCs w:val="32"/>
              <w:rPrChange w:id="1547" w:author="asus" w:date="2025-01-28T02:06:00Z">
                <w:rPr>
                  <w:del w:id="1548" w:author="asus" w:date="2025-01-28T01:55:00Z"/>
                  <w:sz w:val="22"/>
                  <w:szCs w:val="24"/>
                  <w14:ligatures w14:val="standardContextual"/>
                </w:rPr>
              </w:rPrChange>
              <w14:ligatures w14:val="standardContextual"/>
            </w:rPr>
          </w:pPr>
          <w:del w:id="1549" w:author="asus" w:date="2025-01-28T01:55:00Z">
            <w:r>
              <w:rPr>
                <w:rStyle w:val="24"/>
                <w:rFonts w:hint="eastAsia" w:ascii="Times New Roman" w:hAnsi="Times New Roman" w:eastAsia="宋体" w:cs="Times New Roman"/>
                <w:b/>
                <w:bCs/>
                <w:sz w:val="18"/>
                <w:szCs w:val="32"/>
                <w:rPrChange w:id="1550" w:author="asus" w:date="2025-01-28T02:06:00Z">
                  <w:rPr>
                    <w:rStyle w:val="26"/>
                    <w:rFonts w:hint="eastAsia" w:ascii="Times New Roman" w:hAnsi="Times New Roman" w:eastAsia="Times New Roman" w:cs="Times New Roman"/>
                    <w:b/>
                    <w:bCs/>
                  </w:rPr>
                </w:rPrChange>
                <w14:ligatures w14:val="standardContextual"/>
              </w:rPr>
              <w:delText>1.Introduce</w:delText>
            </w:r>
          </w:del>
          <w:del w:id="1551" w:author="asus" w:date="2025-01-28T01:55:00Z">
            <w:r>
              <w:rPr>
                <w:rFonts w:hint="eastAsia" w:ascii="Times New Roman" w:hAnsi="Times New Roman" w:eastAsia="宋体"/>
                <w:bCs/>
                <w:sz w:val="18"/>
                <w:szCs w:val="32"/>
                <w:rPrChange w:id="1552" w:author="asus" w:date="2025-01-28T02:06:00Z">
                  <w:rPr>
                    <w:rFonts w:hint="eastAsia"/>
                  </w:rPr>
                </w:rPrChange>
                <w14:ligatures w14:val="standardContextual"/>
              </w:rPr>
              <w:tab/>
            </w:r>
          </w:del>
          <w:del w:id="1553" w:author="asus" w:date="2025-01-28T01:55:00Z">
            <w:r>
              <w:rPr>
                <w:rFonts w:ascii="Times New Roman" w:hAnsi="Times New Roman" w:eastAsia="宋体"/>
                <w:bCs/>
                <w:sz w:val="18"/>
                <w:szCs w:val="32"/>
                <w:rPrChange w:id="1554" w:author="asus" w:date="2025-01-28T02:06:00Z">
                  <w:rPr/>
                </w:rPrChange>
                <w14:ligatures w14:val="standardContextual"/>
              </w:rPr>
              <w:delText>1</w:delText>
            </w:r>
          </w:del>
        </w:p>
        <w:p w14:paraId="1DEF4492">
          <w:pPr>
            <w:pStyle w:val="19"/>
            <w:tabs>
              <w:tab w:val="right" w:leader="dot" w:pos="9060"/>
            </w:tabs>
            <w:rPr>
              <w:del w:id="1555" w:author="asus" w:date="2025-01-28T01:55:00Z"/>
              <w:rFonts w:ascii="Times New Roman" w:hAnsi="Times New Roman" w:eastAsia="宋体"/>
              <w:bCs/>
              <w:sz w:val="18"/>
              <w:szCs w:val="32"/>
              <w:rPrChange w:id="1556" w:author="asus" w:date="2025-01-28T02:06:00Z">
                <w:rPr>
                  <w:del w:id="1557" w:author="asus" w:date="2025-01-28T01:55:00Z"/>
                  <w:sz w:val="22"/>
                  <w:szCs w:val="24"/>
                  <w14:ligatures w14:val="standardContextual"/>
                </w:rPr>
              </w:rPrChange>
              <w14:ligatures w14:val="standardContextual"/>
            </w:rPr>
          </w:pPr>
          <w:del w:id="1558" w:author="asus" w:date="2025-01-28T01:55:00Z">
            <w:r>
              <w:rPr>
                <w:rStyle w:val="24"/>
                <w:rFonts w:hint="eastAsia" w:ascii="Times New Roman" w:hAnsi="Times New Roman" w:eastAsia="宋体" w:cs="Times New Roman"/>
                <w:b/>
                <w:bCs/>
                <w:sz w:val="18"/>
                <w:szCs w:val="32"/>
                <w:rPrChange w:id="1559" w:author="asus" w:date="2025-01-28T02:06:00Z">
                  <w:rPr>
                    <w:rStyle w:val="26"/>
                    <w:rFonts w:hint="eastAsia" w:ascii="Times New Roman" w:hAnsi="Times New Roman" w:eastAsia="Times New Roman" w:cs="Times New Roman"/>
                    <w:b/>
                    <w:bCs/>
                  </w:rPr>
                </w:rPrChange>
                <w14:ligatures w14:val="standardContextual"/>
              </w:rPr>
              <w:delText>1.1Problem Background</w:delText>
            </w:r>
          </w:del>
          <w:del w:id="1560" w:author="asus" w:date="2025-01-28T01:55:00Z">
            <w:r>
              <w:rPr>
                <w:rFonts w:hint="eastAsia" w:ascii="Times New Roman" w:hAnsi="Times New Roman" w:eastAsia="宋体"/>
                <w:bCs/>
                <w:sz w:val="18"/>
                <w:szCs w:val="32"/>
                <w:rPrChange w:id="1561" w:author="asus" w:date="2025-01-28T02:06:00Z">
                  <w:rPr>
                    <w:rFonts w:hint="eastAsia"/>
                  </w:rPr>
                </w:rPrChange>
                <w14:ligatures w14:val="standardContextual"/>
              </w:rPr>
              <w:tab/>
            </w:r>
          </w:del>
          <w:del w:id="1562" w:author="asus" w:date="2025-01-28T01:55:00Z">
            <w:r>
              <w:rPr>
                <w:rFonts w:ascii="Times New Roman" w:hAnsi="Times New Roman" w:eastAsia="宋体"/>
                <w:bCs/>
                <w:sz w:val="18"/>
                <w:szCs w:val="32"/>
                <w:rPrChange w:id="1563" w:author="asus" w:date="2025-01-28T02:06:00Z">
                  <w:rPr/>
                </w:rPrChange>
                <w14:ligatures w14:val="standardContextual"/>
              </w:rPr>
              <w:delText>1</w:delText>
            </w:r>
          </w:del>
        </w:p>
        <w:p w14:paraId="7F2663EF">
          <w:pPr>
            <w:pStyle w:val="19"/>
            <w:tabs>
              <w:tab w:val="right" w:leader="dot" w:pos="9060"/>
            </w:tabs>
            <w:rPr>
              <w:del w:id="1564" w:author="asus" w:date="2025-01-28T01:55:00Z"/>
              <w:rFonts w:ascii="Times New Roman" w:hAnsi="Times New Roman" w:eastAsia="宋体"/>
              <w:bCs/>
              <w:sz w:val="18"/>
              <w:szCs w:val="32"/>
              <w:rPrChange w:id="1565" w:author="asus" w:date="2025-01-28T02:06:00Z">
                <w:rPr>
                  <w:del w:id="1566" w:author="asus" w:date="2025-01-28T01:55:00Z"/>
                  <w:sz w:val="22"/>
                  <w:szCs w:val="24"/>
                  <w14:ligatures w14:val="standardContextual"/>
                </w:rPr>
              </w:rPrChange>
              <w14:ligatures w14:val="standardContextual"/>
            </w:rPr>
          </w:pPr>
          <w:del w:id="1567" w:author="asus" w:date="2025-01-28T01:55:00Z">
            <w:r>
              <w:rPr>
                <w:rStyle w:val="24"/>
                <w:rFonts w:hint="eastAsia" w:ascii="Times New Roman" w:hAnsi="Times New Roman" w:eastAsia="宋体" w:cs="Times New Roman"/>
                <w:b/>
                <w:bCs/>
                <w:sz w:val="18"/>
                <w:szCs w:val="32"/>
                <w:rPrChange w:id="1568" w:author="asus" w:date="2025-01-28T02:06:00Z">
                  <w:rPr>
                    <w:rStyle w:val="26"/>
                    <w:rFonts w:hint="eastAsia" w:ascii="Times New Roman" w:hAnsi="Times New Roman" w:eastAsia="Times New Roman" w:cs="Times New Roman"/>
                    <w:b/>
                    <w:bCs/>
                  </w:rPr>
                </w:rPrChange>
                <w14:ligatures w14:val="standardContextual"/>
              </w:rPr>
              <w:delText>1.2Restatement of the Problem</w:delText>
            </w:r>
          </w:del>
          <w:del w:id="1569" w:author="asus" w:date="2025-01-28T01:55:00Z">
            <w:r>
              <w:rPr>
                <w:rFonts w:hint="eastAsia" w:ascii="Times New Roman" w:hAnsi="Times New Roman" w:eastAsia="宋体"/>
                <w:bCs/>
                <w:sz w:val="18"/>
                <w:szCs w:val="32"/>
                <w:rPrChange w:id="1570" w:author="asus" w:date="2025-01-28T02:06:00Z">
                  <w:rPr>
                    <w:rFonts w:hint="eastAsia"/>
                  </w:rPr>
                </w:rPrChange>
                <w14:ligatures w14:val="standardContextual"/>
              </w:rPr>
              <w:tab/>
            </w:r>
          </w:del>
          <w:del w:id="1571" w:author="asus" w:date="2025-01-28T01:55:00Z">
            <w:r>
              <w:rPr>
                <w:rFonts w:ascii="Times New Roman" w:hAnsi="Times New Roman" w:eastAsia="宋体"/>
                <w:bCs/>
                <w:sz w:val="18"/>
                <w:szCs w:val="32"/>
                <w:rPrChange w:id="1572" w:author="asus" w:date="2025-01-28T02:06:00Z">
                  <w:rPr/>
                </w:rPrChange>
                <w14:ligatures w14:val="standardContextual"/>
              </w:rPr>
              <w:delText>1</w:delText>
            </w:r>
          </w:del>
        </w:p>
        <w:p w14:paraId="7ED4D24A">
          <w:pPr>
            <w:pStyle w:val="19"/>
            <w:tabs>
              <w:tab w:val="right" w:leader="dot" w:pos="9060"/>
            </w:tabs>
            <w:rPr>
              <w:del w:id="1573" w:author="asus" w:date="2025-01-28T01:55:00Z"/>
              <w:rFonts w:ascii="Times New Roman" w:hAnsi="Times New Roman" w:eastAsia="宋体"/>
              <w:bCs/>
              <w:sz w:val="18"/>
              <w:szCs w:val="32"/>
              <w:rPrChange w:id="1574" w:author="asus" w:date="2025-01-28T02:06:00Z">
                <w:rPr>
                  <w:del w:id="1575" w:author="asus" w:date="2025-01-28T01:55:00Z"/>
                  <w:sz w:val="22"/>
                  <w:szCs w:val="24"/>
                  <w14:ligatures w14:val="standardContextual"/>
                </w:rPr>
              </w:rPrChange>
              <w14:ligatures w14:val="standardContextual"/>
            </w:rPr>
          </w:pPr>
          <w:del w:id="1576" w:author="asus" w:date="2025-01-28T01:55:00Z">
            <w:r>
              <w:rPr>
                <w:rStyle w:val="24"/>
                <w:rFonts w:hint="eastAsia" w:ascii="Times New Roman" w:hAnsi="Times New Roman" w:eastAsia="宋体" w:cs="Times New Roman"/>
                <w:b/>
                <w:bCs/>
                <w:sz w:val="18"/>
                <w:szCs w:val="32"/>
                <w:rPrChange w:id="1577" w:author="asus" w:date="2025-01-28T02:06:00Z">
                  <w:rPr>
                    <w:rStyle w:val="26"/>
                    <w:rFonts w:hint="eastAsia" w:ascii="Times New Roman" w:hAnsi="Times New Roman" w:eastAsia="Times New Roman" w:cs="Times New Roman"/>
                    <w:b/>
                    <w:bCs/>
                  </w:rPr>
                </w:rPrChange>
                <w14:ligatures w14:val="standardContextual"/>
              </w:rPr>
              <w:delText>1.3 Literature Review</w:delText>
            </w:r>
          </w:del>
          <w:del w:id="1578" w:author="asus" w:date="2025-01-28T01:55:00Z">
            <w:r>
              <w:rPr>
                <w:rFonts w:hint="eastAsia" w:ascii="Times New Roman" w:hAnsi="Times New Roman" w:eastAsia="宋体"/>
                <w:bCs/>
                <w:sz w:val="18"/>
                <w:szCs w:val="32"/>
                <w:rPrChange w:id="1579" w:author="asus" w:date="2025-01-28T02:06:00Z">
                  <w:rPr>
                    <w:rFonts w:hint="eastAsia"/>
                  </w:rPr>
                </w:rPrChange>
                <w14:ligatures w14:val="standardContextual"/>
              </w:rPr>
              <w:tab/>
            </w:r>
          </w:del>
          <w:del w:id="1580" w:author="asus" w:date="2025-01-28T01:55:00Z">
            <w:r>
              <w:rPr>
                <w:rFonts w:ascii="Times New Roman" w:hAnsi="Times New Roman" w:eastAsia="宋体"/>
                <w:bCs/>
                <w:sz w:val="18"/>
                <w:szCs w:val="32"/>
                <w:rPrChange w:id="1581" w:author="asus" w:date="2025-01-28T02:06:00Z">
                  <w:rPr/>
                </w:rPrChange>
                <w14:ligatures w14:val="standardContextual"/>
              </w:rPr>
              <w:delText>1</w:delText>
            </w:r>
          </w:del>
        </w:p>
        <w:p w14:paraId="4594547F">
          <w:pPr>
            <w:pStyle w:val="19"/>
            <w:tabs>
              <w:tab w:val="right" w:leader="dot" w:pos="9060"/>
            </w:tabs>
            <w:rPr>
              <w:del w:id="1582" w:author="asus" w:date="2025-01-28T01:55:00Z"/>
              <w:rFonts w:ascii="Times New Roman" w:hAnsi="Times New Roman" w:eastAsia="宋体"/>
              <w:bCs/>
              <w:sz w:val="18"/>
              <w:szCs w:val="32"/>
              <w:rPrChange w:id="1583" w:author="asus" w:date="2025-01-28T02:06:00Z">
                <w:rPr>
                  <w:del w:id="1584" w:author="asus" w:date="2025-01-28T01:55:00Z"/>
                  <w:sz w:val="22"/>
                  <w:szCs w:val="24"/>
                  <w14:ligatures w14:val="standardContextual"/>
                </w:rPr>
              </w:rPrChange>
              <w14:ligatures w14:val="standardContextual"/>
            </w:rPr>
          </w:pPr>
          <w:del w:id="1585" w:author="asus" w:date="2025-01-28T01:55:00Z">
            <w:r>
              <w:rPr>
                <w:rStyle w:val="24"/>
                <w:rFonts w:hint="eastAsia" w:ascii="Times New Roman" w:hAnsi="Times New Roman" w:eastAsia="宋体" w:cs="Times New Roman"/>
                <w:b/>
                <w:bCs/>
                <w:sz w:val="18"/>
                <w:szCs w:val="32"/>
                <w:rPrChange w:id="1586" w:author="asus" w:date="2025-01-28T02:06:00Z">
                  <w:rPr>
                    <w:rStyle w:val="26"/>
                    <w:rFonts w:hint="eastAsia" w:ascii="Times New Roman" w:hAnsi="Times New Roman" w:eastAsia="Times New Roman" w:cs="Times New Roman"/>
                    <w:b/>
                    <w:bCs/>
                  </w:rPr>
                </w:rPrChange>
                <w14:ligatures w14:val="standardContextual"/>
              </w:rPr>
              <w:delText>1.4 Our Work</w:delText>
            </w:r>
          </w:del>
          <w:del w:id="1587" w:author="asus" w:date="2025-01-28T01:55:00Z">
            <w:r>
              <w:rPr>
                <w:rFonts w:hint="eastAsia" w:ascii="Times New Roman" w:hAnsi="Times New Roman" w:eastAsia="宋体"/>
                <w:bCs/>
                <w:sz w:val="18"/>
                <w:szCs w:val="32"/>
                <w:rPrChange w:id="1588" w:author="asus" w:date="2025-01-28T02:06:00Z">
                  <w:rPr>
                    <w:rFonts w:hint="eastAsia"/>
                  </w:rPr>
                </w:rPrChange>
                <w14:ligatures w14:val="standardContextual"/>
              </w:rPr>
              <w:tab/>
            </w:r>
          </w:del>
          <w:del w:id="1589" w:author="asus" w:date="2025-01-28T01:55:00Z">
            <w:r>
              <w:rPr>
                <w:rFonts w:ascii="Times New Roman" w:hAnsi="Times New Roman" w:eastAsia="宋体"/>
                <w:bCs/>
                <w:sz w:val="18"/>
                <w:szCs w:val="32"/>
                <w:rPrChange w:id="1590" w:author="asus" w:date="2025-01-28T02:06:00Z">
                  <w:rPr/>
                </w:rPrChange>
                <w14:ligatures w14:val="standardContextual"/>
              </w:rPr>
              <w:delText>2</w:delText>
            </w:r>
          </w:del>
        </w:p>
        <w:p w14:paraId="667A7077">
          <w:pPr>
            <w:pStyle w:val="17"/>
            <w:tabs>
              <w:tab w:val="right" w:leader="dot" w:pos="9060"/>
            </w:tabs>
            <w:rPr>
              <w:del w:id="1591" w:author="asus" w:date="2025-01-28T01:55:00Z"/>
              <w:rFonts w:ascii="Times New Roman" w:hAnsi="Times New Roman" w:eastAsia="宋体"/>
              <w:bCs/>
              <w:sz w:val="18"/>
              <w:szCs w:val="32"/>
              <w:rPrChange w:id="1592" w:author="asus" w:date="2025-01-28T02:06:00Z">
                <w:rPr>
                  <w:del w:id="1593" w:author="asus" w:date="2025-01-28T01:55:00Z"/>
                  <w:sz w:val="22"/>
                  <w:szCs w:val="24"/>
                  <w14:ligatures w14:val="standardContextual"/>
                </w:rPr>
              </w:rPrChange>
              <w14:ligatures w14:val="standardContextual"/>
            </w:rPr>
          </w:pPr>
          <w:del w:id="1594" w:author="asus" w:date="2025-01-28T01:55:00Z">
            <w:r>
              <w:rPr>
                <w:rStyle w:val="24"/>
                <w:rFonts w:hint="eastAsia" w:ascii="Times New Roman" w:hAnsi="Times New Roman" w:eastAsia="宋体" w:cs="Times New Roman"/>
                <w:b/>
                <w:bCs/>
                <w:sz w:val="18"/>
                <w:szCs w:val="32"/>
                <w:rPrChange w:id="1595" w:author="asus" w:date="2025-01-28T02:06:00Z">
                  <w:rPr>
                    <w:rStyle w:val="26"/>
                    <w:rFonts w:hint="eastAsia" w:ascii="Times New Roman" w:hAnsi="Times New Roman" w:eastAsia="Times New Roman" w:cs="Times New Roman"/>
                    <w:b/>
                    <w:bCs/>
                  </w:rPr>
                </w:rPrChange>
                <w14:ligatures w14:val="standardContextual"/>
              </w:rPr>
              <w:delText>2 Assumptions and Justifications</w:delText>
            </w:r>
          </w:del>
          <w:del w:id="1596" w:author="asus" w:date="2025-01-28T01:55:00Z">
            <w:r>
              <w:rPr>
                <w:rFonts w:hint="eastAsia" w:ascii="Times New Roman" w:hAnsi="Times New Roman" w:eastAsia="宋体"/>
                <w:bCs/>
                <w:sz w:val="18"/>
                <w:szCs w:val="32"/>
                <w:rPrChange w:id="1597" w:author="asus" w:date="2025-01-28T02:06:00Z">
                  <w:rPr>
                    <w:rFonts w:hint="eastAsia"/>
                  </w:rPr>
                </w:rPrChange>
                <w14:ligatures w14:val="standardContextual"/>
              </w:rPr>
              <w:tab/>
            </w:r>
          </w:del>
          <w:del w:id="1598" w:author="asus" w:date="2025-01-28T01:55:00Z">
            <w:r>
              <w:rPr>
                <w:rFonts w:ascii="Times New Roman" w:hAnsi="Times New Roman" w:eastAsia="宋体"/>
                <w:bCs/>
                <w:sz w:val="18"/>
                <w:szCs w:val="32"/>
                <w:rPrChange w:id="1599" w:author="asus" w:date="2025-01-28T02:06:00Z">
                  <w:rPr/>
                </w:rPrChange>
                <w14:ligatures w14:val="standardContextual"/>
              </w:rPr>
              <w:delText>3</w:delText>
            </w:r>
          </w:del>
        </w:p>
        <w:p w14:paraId="02396764">
          <w:pPr>
            <w:pStyle w:val="17"/>
            <w:tabs>
              <w:tab w:val="right" w:leader="dot" w:pos="9060"/>
            </w:tabs>
            <w:rPr>
              <w:del w:id="1600" w:author="asus" w:date="2025-01-28T01:55:00Z"/>
              <w:rFonts w:ascii="Times New Roman" w:hAnsi="Times New Roman" w:eastAsia="宋体"/>
              <w:bCs/>
              <w:sz w:val="18"/>
              <w:szCs w:val="32"/>
              <w:rPrChange w:id="1601" w:author="asus" w:date="2025-01-28T02:06:00Z">
                <w:rPr>
                  <w:del w:id="1602" w:author="asus" w:date="2025-01-28T01:55:00Z"/>
                  <w:sz w:val="22"/>
                  <w:szCs w:val="24"/>
                  <w14:ligatures w14:val="standardContextual"/>
                </w:rPr>
              </w:rPrChange>
              <w14:ligatures w14:val="standardContextual"/>
            </w:rPr>
          </w:pPr>
          <w:del w:id="1603" w:author="asus" w:date="2025-01-28T01:55:00Z">
            <w:r>
              <w:rPr>
                <w:rStyle w:val="24"/>
                <w:rFonts w:hint="eastAsia" w:ascii="Times New Roman" w:hAnsi="Times New Roman" w:eastAsia="宋体" w:cs="Times New Roman"/>
                <w:b/>
                <w:bCs/>
                <w:sz w:val="18"/>
                <w:szCs w:val="32"/>
                <w:rPrChange w:id="1604" w:author="asus" w:date="2025-01-28T02:06:00Z">
                  <w:rPr>
                    <w:rStyle w:val="26"/>
                    <w:rFonts w:hint="eastAsia" w:ascii="Times New Roman" w:hAnsi="Times New Roman" w:eastAsia="Times New Roman" w:cs="Times New Roman"/>
                    <w:b/>
                    <w:bCs/>
                  </w:rPr>
                </w:rPrChange>
                <w14:ligatures w14:val="standardContextual"/>
              </w:rPr>
              <w:delText>3 Notations</w:delText>
            </w:r>
          </w:del>
          <w:del w:id="1605" w:author="asus" w:date="2025-01-28T01:55:00Z">
            <w:r>
              <w:rPr>
                <w:rFonts w:hint="eastAsia" w:ascii="Times New Roman" w:hAnsi="Times New Roman" w:eastAsia="宋体"/>
                <w:bCs/>
                <w:sz w:val="18"/>
                <w:szCs w:val="32"/>
                <w:rPrChange w:id="1606" w:author="asus" w:date="2025-01-28T02:06:00Z">
                  <w:rPr>
                    <w:rFonts w:hint="eastAsia"/>
                  </w:rPr>
                </w:rPrChange>
                <w14:ligatures w14:val="standardContextual"/>
              </w:rPr>
              <w:tab/>
            </w:r>
          </w:del>
          <w:del w:id="1607" w:author="asus" w:date="2025-01-28T01:55:00Z">
            <w:r>
              <w:rPr>
                <w:rFonts w:ascii="Times New Roman" w:hAnsi="Times New Roman" w:eastAsia="宋体"/>
                <w:bCs/>
                <w:sz w:val="18"/>
                <w:szCs w:val="32"/>
                <w:rPrChange w:id="1608" w:author="asus" w:date="2025-01-28T02:06:00Z">
                  <w:rPr/>
                </w:rPrChange>
                <w14:ligatures w14:val="standardContextual"/>
              </w:rPr>
              <w:delText>4</w:delText>
            </w:r>
          </w:del>
        </w:p>
        <w:p w14:paraId="6F4018DA">
          <w:pPr>
            <w:pStyle w:val="17"/>
            <w:tabs>
              <w:tab w:val="right" w:leader="dot" w:pos="9060"/>
            </w:tabs>
            <w:rPr>
              <w:del w:id="1609" w:author="asus" w:date="2025-01-28T01:55:00Z"/>
              <w:rFonts w:ascii="Times New Roman" w:hAnsi="Times New Roman" w:eastAsia="宋体"/>
              <w:bCs/>
              <w:sz w:val="18"/>
              <w:szCs w:val="32"/>
              <w:rPrChange w:id="1610" w:author="asus" w:date="2025-01-28T02:06:00Z">
                <w:rPr>
                  <w:del w:id="1611" w:author="asus" w:date="2025-01-28T01:55:00Z"/>
                  <w:sz w:val="22"/>
                  <w:szCs w:val="24"/>
                  <w14:ligatures w14:val="standardContextual"/>
                </w:rPr>
              </w:rPrChange>
              <w14:ligatures w14:val="standardContextual"/>
            </w:rPr>
          </w:pPr>
          <w:del w:id="1612" w:author="asus" w:date="2025-01-28T01:55:00Z">
            <w:r>
              <w:rPr>
                <w:rStyle w:val="24"/>
                <w:rFonts w:hint="eastAsia" w:ascii="Times New Roman" w:hAnsi="Times New Roman" w:eastAsia="宋体" w:cs="Times New Roman"/>
                <w:b/>
                <w:bCs/>
                <w:sz w:val="18"/>
                <w:szCs w:val="32"/>
                <w:rPrChange w:id="1613" w:author="asus" w:date="2025-01-28T02:06:00Z">
                  <w:rPr>
                    <w:rStyle w:val="26"/>
                    <w:rFonts w:hint="eastAsia" w:ascii="Times New Roman" w:hAnsi="Times New Roman" w:eastAsia="Times New Roman" w:cs="Times New Roman"/>
                    <w:b/>
                    <w:bCs/>
                  </w:rPr>
                </w:rPrChange>
                <w14:ligatures w14:val="standardContextual"/>
              </w:rPr>
              <w:delText>4. Information entropy weighted prediction model</w:delText>
            </w:r>
          </w:del>
          <w:del w:id="1614" w:author="asus" w:date="2025-01-28T01:55:00Z">
            <w:r>
              <w:rPr>
                <w:rFonts w:hint="eastAsia" w:ascii="Times New Roman" w:hAnsi="Times New Roman" w:eastAsia="宋体"/>
                <w:bCs/>
                <w:sz w:val="18"/>
                <w:szCs w:val="32"/>
                <w:rPrChange w:id="1615" w:author="asus" w:date="2025-01-28T02:06:00Z">
                  <w:rPr>
                    <w:rFonts w:hint="eastAsia"/>
                  </w:rPr>
                </w:rPrChange>
                <w14:ligatures w14:val="standardContextual"/>
              </w:rPr>
              <w:tab/>
            </w:r>
          </w:del>
          <w:del w:id="1616" w:author="asus" w:date="2025-01-28T01:55:00Z">
            <w:r>
              <w:rPr>
                <w:rFonts w:ascii="Times New Roman" w:hAnsi="Times New Roman" w:eastAsia="宋体"/>
                <w:bCs/>
                <w:sz w:val="18"/>
                <w:szCs w:val="32"/>
                <w:rPrChange w:id="1617" w:author="asus" w:date="2025-01-28T02:06:00Z">
                  <w:rPr/>
                </w:rPrChange>
                <w14:ligatures w14:val="standardContextual"/>
              </w:rPr>
              <w:delText>5</w:delText>
            </w:r>
          </w:del>
        </w:p>
        <w:p w14:paraId="090665E0">
          <w:pPr>
            <w:pStyle w:val="19"/>
            <w:tabs>
              <w:tab w:val="right" w:leader="dot" w:pos="9060"/>
            </w:tabs>
            <w:rPr>
              <w:del w:id="1618" w:author="asus" w:date="2025-01-28T01:55:00Z"/>
              <w:rFonts w:ascii="Times New Roman" w:hAnsi="Times New Roman" w:eastAsia="宋体"/>
              <w:bCs/>
              <w:sz w:val="18"/>
              <w:szCs w:val="32"/>
              <w:rPrChange w:id="1619" w:author="asus" w:date="2025-01-28T02:06:00Z">
                <w:rPr>
                  <w:del w:id="1620" w:author="asus" w:date="2025-01-28T01:55:00Z"/>
                  <w:sz w:val="22"/>
                  <w:szCs w:val="24"/>
                  <w14:ligatures w14:val="standardContextual"/>
                </w:rPr>
              </w:rPrChange>
              <w14:ligatures w14:val="standardContextual"/>
            </w:rPr>
          </w:pPr>
          <w:del w:id="1621" w:author="asus" w:date="2025-01-28T01:55:00Z">
            <w:r>
              <w:rPr>
                <w:rStyle w:val="24"/>
                <w:rFonts w:hint="eastAsia" w:ascii="Times New Roman" w:hAnsi="Times New Roman" w:eastAsia="宋体" w:cs="Times New Roman"/>
                <w:b/>
                <w:bCs/>
                <w:sz w:val="18"/>
                <w:szCs w:val="32"/>
                <w:rPrChange w:id="1622" w:author="asus" w:date="2025-01-28T02:06:00Z">
                  <w:rPr>
                    <w:rStyle w:val="26"/>
                    <w:rFonts w:hint="eastAsia" w:ascii="Times New Roman" w:hAnsi="Times New Roman" w:eastAsia="Times New Roman" w:cs="Times New Roman"/>
                    <w:b/>
                    <w:bCs/>
                  </w:rPr>
                </w:rPrChange>
                <w14:ligatures w14:val="standardContextual"/>
              </w:rPr>
              <w:delText>4.1 Data analysis and establishment of prediction model</w:delText>
            </w:r>
          </w:del>
          <w:del w:id="1623" w:author="asus" w:date="2025-01-28T01:55:00Z">
            <w:r>
              <w:rPr>
                <w:rFonts w:hint="eastAsia" w:ascii="Times New Roman" w:hAnsi="Times New Roman" w:eastAsia="宋体"/>
                <w:bCs/>
                <w:sz w:val="18"/>
                <w:szCs w:val="32"/>
                <w:rPrChange w:id="1624" w:author="asus" w:date="2025-01-28T02:06:00Z">
                  <w:rPr>
                    <w:rFonts w:hint="eastAsia"/>
                  </w:rPr>
                </w:rPrChange>
                <w14:ligatures w14:val="standardContextual"/>
              </w:rPr>
              <w:tab/>
            </w:r>
          </w:del>
          <w:del w:id="1625" w:author="asus" w:date="2025-01-28T01:55:00Z">
            <w:r>
              <w:rPr>
                <w:rFonts w:ascii="Times New Roman" w:hAnsi="Times New Roman" w:eastAsia="宋体"/>
                <w:bCs/>
                <w:sz w:val="18"/>
                <w:szCs w:val="32"/>
                <w:rPrChange w:id="1626" w:author="asus" w:date="2025-01-28T02:06:00Z">
                  <w:rPr/>
                </w:rPrChange>
                <w14:ligatures w14:val="standardContextual"/>
              </w:rPr>
              <w:delText>5</w:delText>
            </w:r>
          </w:del>
        </w:p>
        <w:p w14:paraId="557F0489">
          <w:pPr>
            <w:pStyle w:val="13"/>
            <w:tabs>
              <w:tab w:val="right" w:leader="dot" w:pos="9060"/>
            </w:tabs>
            <w:rPr>
              <w:del w:id="1627" w:author="asus" w:date="2025-01-28T01:55:00Z"/>
              <w:rFonts w:ascii="Times New Roman" w:hAnsi="Times New Roman" w:eastAsia="宋体"/>
              <w:bCs/>
              <w:sz w:val="18"/>
              <w:szCs w:val="32"/>
              <w:rPrChange w:id="1628" w:author="asus" w:date="2025-01-28T02:06:00Z">
                <w:rPr>
                  <w:del w:id="1629" w:author="asus" w:date="2025-01-28T01:55:00Z"/>
                  <w:sz w:val="22"/>
                  <w:szCs w:val="24"/>
                  <w14:ligatures w14:val="standardContextual"/>
                </w:rPr>
              </w:rPrChange>
              <w14:ligatures w14:val="standardContextual"/>
            </w:rPr>
          </w:pPr>
          <w:del w:id="1630" w:author="asus" w:date="2025-01-28T01:55:00Z">
            <w:r>
              <w:rPr>
                <w:rStyle w:val="24"/>
                <w:rFonts w:hint="eastAsia" w:ascii="Times New Roman" w:hAnsi="Times New Roman" w:eastAsia="宋体" w:cs="Times New Roman"/>
                <w:bCs/>
                <w:sz w:val="18"/>
                <w:szCs w:val="32"/>
                <w:rPrChange w:id="1631" w:author="asus" w:date="2025-01-28T02:06:00Z">
                  <w:rPr>
                    <w:rStyle w:val="26"/>
                    <w:rFonts w:hint="eastAsia" w:ascii="Times New Roman" w:hAnsi="Times New Roman" w:eastAsia="Times New Roman" w:cs="Times New Roman"/>
                    <w:bCs/>
                  </w:rPr>
                </w:rPrChange>
                <w14:ligatures w14:val="standardContextual"/>
              </w:rPr>
              <w:delText>4.1.1 Discussion of independent variables affecting the number of MEDALS</w:delText>
            </w:r>
          </w:del>
          <w:del w:id="1632" w:author="asus" w:date="2025-01-28T01:55:00Z">
            <w:r>
              <w:rPr>
                <w:rFonts w:hint="eastAsia" w:ascii="Times New Roman" w:hAnsi="Times New Roman" w:eastAsia="宋体"/>
                <w:bCs/>
                <w:sz w:val="18"/>
                <w:szCs w:val="32"/>
                <w:rPrChange w:id="1633" w:author="asus" w:date="2025-01-28T02:06:00Z">
                  <w:rPr>
                    <w:rFonts w:hint="eastAsia"/>
                  </w:rPr>
                </w:rPrChange>
                <w14:ligatures w14:val="standardContextual"/>
              </w:rPr>
              <w:tab/>
            </w:r>
          </w:del>
          <w:del w:id="1634" w:author="asus" w:date="2025-01-28T01:55:00Z">
            <w:r>
              <w:rPr>
                <w:rFonts w:ascii="Times New Roman" w:hAnsi="Times New Roman" w:eastAsia="宋体"/>
                <w:bCs/>
                <w:sz w:val="18"/>
                <w:szCs w:val="32"/>
                <w:rPrChange w:id="1635" w:author="asus" w:date="2025-01-28T02:06:00Z">
                  <w:rPr/>
                </w:rPrChange>
                <w14:ligatures w14:val="standardContextual"/>
              </w:rPr>
              <w:delText>5</w:delText>
            </w:r>
          </w:del>
        </w:p>
        <w:p w14:paraId="04DDE486">
          <w:pPr>
            <w:pStyle w:val="13"/>
            <w:tabs>
              <w:tab w:val="right" w:leader="dot" w:pos="9060"/>
            </w:tabs>
            <w:rPr>
              <w:del w:id="1636" w:author="asus" w:date="2025-01-28T01:55:00Z"/>
              <w:rFonts w:ascii="Times New Roman" w:hAnsi="Times New Roman" w:eastAsia="宋体"/>
              <w:bCs/>
              <w:sz w:val="18"/>
              <w:szCs w:val="32"/>
              <w:rPrChange w:id="1637" w:author="asus" w:date="2025-01-28T02:06:00Z">
                <w:rPr>
                  <w:del w:id="1638" w:author="asus" w:date="2025-01-28T01:55:00Z"/>
                  <w:sz w:val="22"/>
                  <w:szCs w:val="24"/>
                  <w14:ligatures w14:val="standardContextual"/>
                </w:rPr>
              </w:rPrChange>
              <w14:ligatures w14:val="standardContextual"/>
            </w:rPr>
          </w:pPr>
          <w:del w:id="1639" w:author="asus" w:date="2025-01-28T01:55:00Z">
            <w:r>
              <w:rPr>
                <w:rStyle w:val="24"/>
                <w:rFonts w:hint="eastAsia" w:ascii="Times New Roman" w:hAnsi="Times New Roman" w:eastAsia="宋体" w:cs="Times New Roman"/>
                <w:bCs/>
                <w:sz w:val="18"/>
                <w:szCs w:val="32"/>
                <w:rPrChange w:id="1640" w:author="asus" w:date="2025-01-28T02:06:00Z">
                  <w:rPr>
                    <w:rStyle w:val="26"/>
                    <w:rFonts w:hint="eastAsia" w:ascii="Times New Roman" w:hAnsi="Times New Roman" w:eastAsia="Times New Roman" w:cs="Times New Roman"/>
                    <w:bCs/>
                  </w:rPr>
                </w:rPrChange>
                <w14:ligatures w14:val="standardContextual"/>
              </w:rPr>
              <w:delText>4.1.2 Selection of algorithm and overview of model</w:delText>
            </w:r>
          </w:del>
          <w:del w:id="1641" w:author="asus" w:date="2025-01-28T01:55:00Z">
            <w:r>
              <w:rPr>
                <w:rFonts w:hint="eastAsia" w:ascii="Times New Roman" w:hAnsi="Times New Roman" w:eastAsia="宋体"/>
                <w:bCs/>
                <w:sz w:val="18"/>
                <w:szCs w:val="32"/>
                <w:rPrChange w:id="1642" w:author="asus" w:date="2025-01-28T02:06:00Z">
                  <w:rPr>
                    <w:rFonts w:hint="eastAsia"/>
                  </w:rPr>
                </w:rPrChange>
                <w14:ligatures w14:val="standardContextual"/>
              </w:rPr>
              <w:tab/>
            </w:r>
          </w:del>
          <w:del w:id="1643" w:author="asus" w:date="2025-01-28T01:55:00Z">
            <w:r>
              <w:rPr>
                <w:rFonts w:ascii="Times New Roman" w:hAnsi="Times New Roman" w:eastAsia="宋体"/>
                <w:bCs/>
                <w:sz w:val="18"/>
                <w:szCs w:val="32"/>
                <w:rPrChange w:id="1644" w:author="asus" w:date="2025-01-28T02:06:00Z">
                  <w:rPr/>
                </w:rPrChange>
                <w14:ligatures w14:val="standardContextual"/>
              </w:rPr>
              <w:delText>6</w:delText>
            </w:r>
          </w:del>
        </w:p>
        <w:p w14:paraId="4F94999B">
          <w:pPr>
            <w:pStyle w:val="19"/>
            <w:tabs>
              <w:tab w:val="left" w:pos="783"/>
              <w:tab w:val="right" w:leader="dot" w:pos="9060"/>
            </w:tabs>
            <w:rPr>
              <w:del w:id="1645" w:author="asus" w:date="2025-01-28T01:55:00Z"/>
              <w:rFonts w:ascii="Times New Roman" w:hAnsi="Times New Roman" w:eastAsia="宋体"/>
              <w:bCs/>
              <w:sz w:val="18"/>
              <w:szCs w:val="32"/>
              <w:rPrChange w:id="1646" w:author="asus" w:date="2025-01-28T02:06:00Z">
                <w:rPr>
                  <w:del w:id="1647" w:author="asus" w:date="2025-01-28T01:55:00Z"/>
                  <w:sz w:val="22"/>
                  <w:szCs w:val="24"/>
                  <w14:ligatures w14:val="standardContextual"/>
                </w:rPr>
              </w:rPrChange>
              <w14:ligatures w14:val="standardContextual"/>
            </w:rPr>
          </w:pPr>
          <w:del w:id="1648" w:author="asus" w:date="2025-01-28T01:55:00Z">
            <w:r>
              <w:rPr>
                <w:rStyle w:val="24"/>
                <w:rFonts w:hint="eastAsia" w:ascii="Times New Roman" w:hAnsi="Times New Roman" w:eastAsia="宋体"/>
                <w:b/>
                <w:bCs/>
                <w:sz w:val="18"/>
                <w:szCs w:val="32"/>
                <w:rPrChange w:id="1649" w:author="asus" w:date="2025-01-28T02:06:00Z">
                  <w:rPr>
                    <w:rStyle w:val="26"/>
                    <w:rFonts w:hint="eastAsia" w:ascii="Times New Roman" w:hAnsi="Times New Roman" w:eastAsia="宋体"/>
                    <w:b/>
                    <w:bCs/>
                  </w:rPr>
                </w:rPrChange>
                <w14:ligatures w14:val="standardContextual"/>
              </w:rPr>
              <w:delText>4.1</w:delText>
            </w:r>
          </w:del>
          <w:del w:id="1650" w:author="asus" w:date="2025-01-28T01:55:00Z">
            <w:r>
              <w:rPr>
                <w:rFonts w:hint="eastAsia" w:ascii="Times New Roman" w:hAnsi="Times New Roman" w:eastAsia="宋体"/>
                <w:bCs/>
                <w:sz w:val="18"/>
                <w:szCs w:val="32"/>
                <w:rPrChange w:id="1651" w:author="asus" w:date="2025-01-28T02:06:00Z">
                  <w:rPr>
                    <w:rFonts w:hint="eastAsia"/>
                    <w:sz w:val="22"/>
                    <w:szCs w:val="24"/>
                    <w14:ligatures w14:val="standardContextual"/>
                  </w:rPr>
                </w:rPrChange>
                <w14:ligatures w14:val="standardContextual"/>
              </w:rPr>
              <w:tab/>
            </w:r>
          </w:del>
          <w:del w:id="1652" w:author="asus" w:date="2025-01-28T01:55:00Z">
            <w:r>
              <w:rPr>
                <w:rStyle w:val="24"/>
                <w:rFonts w:hint="eastAsia" w:ascii="Times New Roman" w:hAnsi="Times New Roman" w:eastAsia="宋体" w:cs="Times New Roman"/>
                <w:b/>
                <w:bCs/>
                <w:sz w:val="18"/>
                <w:szCs w:val="32"/>
                <w:rPrChange w:id="1653" w:author="asus" w:date="2025-01-28T02:06:00Z">
                  <w:rPr>
                    <w:rStyle w:val="26"/>
                    <w:rFonts w:hint="eastAsia" w:ascii="Times New Roman" w:hAnsi="Times New Roman" w:eastAsia="Times New Roman" w:cs="Times New Roman"/>
                    <w:b/>
                    <w:bCs/>
                  </w:rPr>
                </w:rPrChange>
                <w14:ligatures w14:val="standardContextual"/>
              </w:rPr>
              <w:delText>Solving the model</w:delText>
            </w:r>
          </w:del>
          <w:del w:id="1654" w:author="asus" w:date="2025-01-28T01:55:00Z">
            <w:r>
              <w:rPr>
                <w:rFonts w:hint="eastAsia" w:ascii="Times New Roman" w:hAnsi="Times New Roman" w:eastAsia="宋体"/>
                <w:bCs/>
                <w:sz w:val="18"/>
                <w:szCs w:val="32"/>
                <w:rPrChange w:id="1655" w:author="asus" w:date="2025-01-28T02:06:00Z">
                  <w:rPr>
                    <w:rFonts w:hint="eastAsia"/>
                  </w:rPr>
                </w:rPrChange>
                <w14:ligatures w14:val="standardContextual"/>
              </w:rPr>
              <w:tab/>
            </w:r>
          </w:del>
          <w:del w:id="1656" w:author="asus" w:date="2025-01-28T01:55:00Z">
            <w:r>
              <w:rPr>
                <w:rFonts w:ascii="Times New Roman" w:hAnsi="Times New Roman" w:eastAsia="宋体"/>
                <w:bCs/>
                <w:sz w:val="18"/>
                <w:szCs w:val="32"/>
                <w:rPrChange w:id="1657" w:author="asus" w:date="2025-01-28T02:06:00Z">
                  <w:rPr/>
                </w:rPrChange>
                <w14:ligatures w14:val="standardContextual"/>
              </w:rPr>
              <w:delText>7</w:delText>
            </w:r>
          </w:del>
        </w:p>
        <w:p w14:paraId="12D5C09A">
          <w:pPr>
            <w:pStyle w:val="13"/>
            <w:tabs>
              <w:tab w:val="right" w:leader="dot" w:pos="9060"/>
            </w:tabs>
            <w:rPr>
              <w:del w:id="1658" w:author="asus" w:date="2025-01-28T01:55:00Z"/>
              <w:rFonts w:ascii="Times New Roman" w:hAnsi="Times New Roman" w:eastAsia="宋体"/>
              <w:bCs/>
              <w:sz w:val="18"/>
              <w:szCs w:val="32"/>
              <w:rPrChange w:id="1659" w:author="asus" w:date="2025-01-28T02:06:00Z">
                <w:rPr>
                  <w:del w:id="1660" w:author="asus" w:date="2025-01-28T01:55:00Z"/>
                  <w:sz w:val="22"/>
                  <w:szCs w:val="24"/>
                  <w14:ligatures w14:val="standardContextual"/>
                </w:rPr>
              </w:rPrChange>
              <w14:ligatures w14:val="standardContextual"/>
            </w:rPr>
          </w:pPr>
          <w:del w:id="1661" w:author="asus" w:date="2025-01-28T01:55:00Z">
            <w:r>
              <w:rPr>
                <w:rStyle w:val="24"/>
                <w:rFonts w:hint="eastAsia" w:ascii="Times New Roman" w:hAnsi="Times New Roman" w:eastAsia="宋体" w:cs="Times New Roman"/>
                <w:bCs/>
                <w:sz w:val="18"/>
                <w:szCs w:val="32"/>
                <w:rPrChange w:id="1662" w:author="asus" w:date="2025-01-28T02:06:00Z">
                  <w:rPr>
                    <w:rStyle w:val="26"/>
                    <w:rFonts w:hint="eastAsia" w:ascii="Times New Roman" w:hAnsi="Times New Roman" w:eastAsia="Times New Roman" w:cs="Times New Roman"/>
                    <w:bCs/>
                  </w:rPr>
                </w:rPrChange>
                <w14:ligatures w14:val="standardContextual"/>
              </w:rPr>
              <w:delText>4.2.1 Calculation of specific parameters</w:delText>
            </w:r>
          </w:del>
          <w:del w:id="1663" w:author="asus" w:date="2025-01-28T01:55:00Z">
            <w:r>
              <w:rPr>
                <w:rFonts w:hint="eastAsia" w:ascii="Times New Roman" w:hAnsi="Times New Roman" w:eastAsia="宋体"/>
                <w:bCs/>
                <w:sz w:val="18"/>
                <w:szCs w:val="32"/>
                <w:rPrChange w:id="1664" w:author="asus" w:date="2025-01-28T02:06:00Z">
                  <w:rPr>
                    <w:rFonts w:hint="eastAsia"/>
                  </w:rPr>
                </w:rPrChange>
                <w14:ligatures w14:val="standardContextual"/>
              </w:rPr>
              <w:tab/>
            </w:r>
          </w:del>
          <w:del w:id="1665" w:author="asus" w:date="2025-01-28T01:55:00Z">
            <w:r>
              <w:rPr>
                <w:rFonts w:ascii="Times New Roman" w:hAnsi="Times New Roman" w:eastAsia="宋体"/>
                <w:bCs/>
                <w:sz w:val="18"/>
                <w:szCs w:val="32"/>
                <w:rPrChange w:id="1666" w:author="asus" w:date="2025-01-28T02:06:00Z">
                  <w:rPr/>
                </w:rPrChange>
                <w14:ligatures w14:val="standardContextual"/>
              </w:rPr>
              <w:delText>7</w:delText>
            </w:r>
          </w:del>
        </w:p>
        <w:p w14:paraId="2D4AA000">
          <w:pPr>
            <w:pStyle w:val="13"/>
            <w:tabs>
              <w:tab w:val="right" w:leader="dot" w:pos="9060"/>
            </w:tabs>
            <w:rPr>
              <w:del w:id="1667" w:author="asus" w:date="2025-01-28T01:55:00Z"/>
              <w:rFonts w:ascii="Times New Roman" w:hAnsi="Times New Roman" w:eastAsia="宋体"/>
              <w:bCs/>
              <w:sz w:val="18"/>
              <w:szCs w:val="32"/>
              <w:rPrChange w:id="1668" w:author="asus" w:date="2025-01-28T02:06:00Z">
                <w:rPr>
                  <w:del w:id="1669" w:author="asus" w:date="2025-01-28T01:55:00Z"/>
                  <w:sz w:val="22"/>
                  <w:szCs w:val="24"/>
                  <w14:ligatures w14:val="standardContextual"/>
                </w:rPr>
              </w:rPrChange>
              <w14:ligatures w14:val="standardContextual"/>
            </w:rPr>
          </w:pPr>
          <w:del w:id="1670" w:author="asus" w:date="2025-01-28T01:55:00Z">
            <w:r>
              <w:rPr>
                <w:rStyle w:val="24"/>
                <w:rFonts w:hint="eastAsia" w:ascii="Times New Roman" w:hAnsi="Times New Roman" w:eastAsia="宋体" w:cs="Times New Roman"/>
                <w:bCs/>
                <w:sz w:val="18"/>
                <w:szCs w:val="32"/>
                <w:rPrChange w:id="1671" w:author="asus" w:date="2025-01-28T02:06:00Z">
                  <w:rPr>
                    <w:rStyle w:val="26"/>
                    <w:rFonts w:hint="eastAsia" w:ascii="Times New Roman" w:hAnsi="Times New Roman" w:eastAsia="Times New Roman" w:cs="Times New Roman"/>
                    <w:bCs/>
                  </w:rPr>
                </w:rPrChange>
                <w14:ligatures w14:val="standardContextual"/>
              </w:rPr>
              <w:delText>4.2.2 Predictions for the medal table in 2028.</w:delText>
            </w:r>
          </w:del>
          <w:del w:id="1672" w:author="asus" w:date="2025-01-28T01:55:00Z">
            <w:r>
              <w:rPr>
                <w:rFonts w:hint="eastAsia" w:ascii="Times New Roman" w:hAnsi="Times New Roman" w:eastAsia="宋体"/>
                <w:bCs/>
                <w:sz w:val="18"/>
                <w:szCs w:val="32"/>
                <w:rPrChange w:id="1673" w:author="asus" w:date="2025-01-28T02:06:00Z">
                  <w:rPr>
                    <w:rFonts w:hint="eastAsia"/>
                  </w:rPr>
                </w:rPrChange>
                <w14:ligatures w14:val="standardContextual"/>
              </w:rPr>
              <w:tab/>
            </w:r>
          </w:del>
          <w:del w:id="1674" w:author="asus" w:date="2025-01-28T01:55:00Z">
            <w:r>
              <w:rPr>
                <w:rFonts w:ascii="Times New Roman" w:hAnsi="Times New Roman" w:eastAsia="宋体"/>
                <w:bCs/>
                <w:sz w:val="18"/>
                <w:szCs w:val="32"/>
                <w:rPrChange w:id="1675" w:author="asus" w:date="2025-01-28T02:06:00Z">
                  <w:rPr/>
                </w:rPrChange>
                <w14:ligatures w14:val="standardContextual"/>
              </w:rPr>
              <w:delText>8</w:delText>
            </w:r>
          </w:del>
        </w:p>
        <w:p w14:paraId="22E8E17D">
          <w:pPr>
            <w:pStyle w:val="13"/>
            <w:tabs>
              <w:tab w:val="right" w:leader="dot" w:pos="9060"/>
            </w:tabs>
            <w:rPr>
              <w:del w:id="1676" w:author="asus" w:date="2025-01-28T01:55:00Z"/>
              <w:rFonts w:ascii="Times New Roman" w:hAnsi="Times New Roman" w:eastAsia="宋体"/>
              <w:bCs/>
              <w:sz w:val="18"/>
              <w:szCs w:val="32"/>
              <w:rPrChange w:id="1677" w:author="asus" w:date="2025-01-28T02:06:00Z">
                <w:rPr>
                  <w:del w:id="1678" w:author="asus" w:date="2025-01-28T01:55:00Z"/>
                  <w:sz w:val="22"/>
                  <w:szCs w:val="24"/>
                  <w14:ligatures w14:val="standardContextual"/>
                </w:rPr>
              </w:rPrChange>
              <w14:ligatures w14:val="standardContextual"/>
            </w:rPr>
          </w:pPr>
          <w:del w:id="1679" w:author="asus" w:date="2025-01-28T01:55:00Z">
            <w:r>
              <w:rPr>
                <w:rStyle w:val="24"/>
                <w:rFonts w:hint="eastAsia" w:ascii="Times New Roman" w:hAnsi="Times New Roman" w:eastAsia="宋体" w:cs="Times New Roman"/>
                <w:bCs/>
                <w:sz w:val="18"/>
                <w:szCs w:val="32"/>
                <w:rPrChange w:id="1680" w:author="asus" w:date="2025-01-28T02:06:00Z">
                  <w:rPr>
                    <w:rStyle w:val="26"/>
                    <w:rFonts w:hint="eastAsia" w:ascii="Times New Roman" w:hAnsi="Times New Roman" w:eastAsia="Times New Roman" w:cs="Times New Roman"/>
                    <w:bCs/>
                  </w:rPr>
                </w:rPrChange>
                <w14:ligatures w14:val="standardContextual"/>
              </w:rPr>
              <w:delText>4.2.3 Evaluation of the importance of each country's events</w:delText>
            </w:r>
          </w:del>
          <w:del w:id="1681" w:author="asus" w:date="2025-01-28T01:55:00Z">
            <w:r>
              <w:rPr>
                <w:rFonts w:hint="eastAsia" w:ascii="Times New Roman" w:hAnsi="Times New Roman" w:eastAsia="宋体"/>
                <w:bCs/>
                <w:sz w:val="18"/>
                <w:szCs w:val="32"/>
                <w:rPrChange w:id="1682" w:author="asus" w:date="2025-01-28T02:06:00Z">
                  <w:rPr>
                    <w:rFonts w:hint="eastAsia"/>
                  </w:rPr>
                </w:rPrChange>
                <w14:ligatures w14:val="standardContextual"/>
              </w:rPr>
              <w:tab/>
            </w:r>
          </w:del>
          <w:del w:id="1683" w:author="asus" w:date="2025-01-28T01:55:00Z">
            <w:r>
              <w:rPr>
                <w:rFonts w:ascii="Times New Roman" w:hAnsi="Times New Roman" w:eastAsia="宋体"/>
                <w:bCs/>
                <w:sz w:val="18"/>
                <w:szCs w:val="32"/>
                <w:rPrChange w:id="1684" w:author="asus" w:date="2025-01-28T02:06:00Z">
                  <w:rPr/>
                </w:rPrChange>
                <w14:ligatures w14:val="standardContextual"/>
              </w:rPr>
              <w:delText>10</w:delText>
            </w:r>
          </w:del>
        </w:p>
        <w:p w14:paraId="5B1F48CF">
          <w:pPr>
            <w:pStyle w:val="19"/>
            <w:tabs>
              <w:tab w:val="right" w:leader="dot" w:pos="9060"/>
            </w:tabs>
            <w:rPr>
              <w:del w:id="1685" w:author="asus" w:date="2025-01-28T01:55:00Z"/>
              <w:rFonts w:ascii="Times New Roman" w:hAnsi="Times New Roman" w:eastAsia="宋体"/>
              <w:bCs/>
              <w:sz w:val="18"/>
              <w:szCs w:val="32"/>
              <w:rPrChange w:id="1686" w:author="asus" w:date="2025-01-28T02:06:00Z">
                <w:rPr>
                  <w:del w:id="1687" w:author="asus" w:date="2025-01-28T01:55:00Z"/>
                  <w:sz w:val="22"/>
                  <w:szCs w:val="24"/>
                  <w14:ligatures w14:val="standardContextual"/>
                </w:rPr>
              </w:rPrChange>
              <w14:ligatures w14:val="standardContextual"/>
            </w:rPr>
          </w:pPr>
          <w:del w:id="1688" w:author="asus" w:date="2025-01-28T01:55:00Z">
            <w:r>
              <w:rPr>
                <w:rStyle w:val="24"/>
                <w:rFonts w:hint="eastAsia" w:ascii="Times New Roman" w:hAnsi="Times New Roman" w:eastAsia="宋体" w:cs="Times New Roman"/>
                <w:b/>
                <w:bCs/>
                <w:sz w:val="18"/>
                <w:szCs w:val="32"/>
                <w:rPrChange w:id="1689" w:author="asus" w:date="2025-01-28T02:06:00Z">
                  <w:rPr>
                    <w:rStyle w:val="26"/>
                    <w:rFonts w:hint="eastAsia" w:ascii="Times New Roman" w:hAnsi="Times New Roman" w:eastAsia="Times New Roman" w:cs="Times New Roman"/>
                    <w:b/>
                    <w:bCs/>
                  </w:rPr>
                </w:rPrChange>
                <w14:ligatures w14:val="standardContextual"/>
              </w:rPr>
              <w:delText xml:space="preserve">4.3 </w:delText>
            </w:r>
          </w:del>
          <w:del w:id="1690" w:author="asus" w:date="2025-01-28T01:55:00Z">
            <w:r>
              <w:rPr>
                <w:rStyle w:val="24"/>
                <w:rFonts w:hint="eastAsia" w:ascii="Times New Roman" w:hAnsi="Times New Roman" w:eastAsia="宋体" w:cs="Times New Roman"/>
                <w:b/>
                <w:bCs/>
                <w:sz w:val="18"/>
                <w:szCs w:val="32"/>
                <w:rPrChange w:id="1691" w:author="asus" w:date="2025-01-28T02:06:00Z">
                  <w:rPr>
                    <w:rStyle w:val="26"/>
                    <w:rFonts w:hint="eastAsia" w:ascii="Times New Roman" w:hAnsi="Times New Roman" w:cs="Times New Roman"/>
                    <w:b/>
                    <w:bCs/>
                  </w:rPr>
                </w:rPrChange>
                <w14:ligatures w14:val="standardContextual"/>
              </w:rPr>
              <w:delText>Comparision Test</w:delText>
            </w:r>
          </w:del>
          <w:del w:id="1692" w:author="asus" w:date="2025-01-28T01:55:00Z">
            <w:r>
              <w:rPr>
                <w:rFonts w:hint="eastAsia" w:ascii="Times New Roman" w:hAnsi="Times New Roman" w:eastAsia="宋体"/>
                <w:bCs/>
                <w:sz w:val="18"/>
                <w:szCs w:val="32"/>
                <w:rPrChange w:id="1693" w:author="asus" w:date="2025-01-28T02:06:00Z">
                  <w:rPr>
                    <w:rFonts w:hint="eastAsia"/>
                  </w:rPr>
                </w:rPrChange>
                <w14:ligatures w14:val="standardContextual"/>
              </w:rPr>
              <w:tab/>
            </w:r>
          </w:del>
          <w:del w:id="1694" w:author="asus" w:date="2025-01-28T01:55:00Z">
            <w:r>
              <w:rPr>
                <w:rFonts w:ascii="Times New Roman" w:hAnsi="Times New Roman" w:eastAsia="宋体"/>
                <w:bCs/>
                <w:sz w:val="18"/>
                <w:szCs w:val="32"/>
                <w:rPrChange w:id="1695" w:author="asus" w:date="2025-01-28T02:06:00Z">
                  <w:rPr/>
                </w:rPrChange>
                <w14:ligatures w14:val="standardContextual"/>
              </w:rPr>
              <w:delText>11</w:delText>
            </w:r>
          </w:del>
        </w:p>
        <w:p w14:paraId="5A390337">
          <w:pPr>
            <w:pStyle w:val="19"/>
            <w:tabs>
              <w:tab w:val="right" w:leader="dot" w:pos="9060"/>
            </w:tabs>
            <w:rPr>
              <w:del w:id="1696" w:author="asus" w:date="2025-01-28T01:55:00Z"/>
              <w:rFonts w:ascii="Times New Roman" w:hAnsi="Times New Roman" w:eastAsia="宋体"/>
              <w:bCs/>
              <w:sz w:val="18"/>
              <w:szCs w:val="32"/>
              <w:rPrChange w:id="1697" w:author="asus" w:date="2025-01-28T02:06:00Z">
                <w:rPr>
                  <w:del w:id="1698" w:author="asus" w:date="2025-01-28T01:55:00Z"/>
                  <w:sz w:val="22"/>
                  <w:szCs w:val="24"/>
                  <w14:ligatures w14:val="standardContextual"/>
                </w:rPr>
              </w:rPrChange>
              <w14:ligatures w14:val="standardContextual"/>
            </w:rPr>
          </w:pPr>
          <w:del w:id="1699" w:author="asus" w:date="2025-01-28T01:55:00Z">
            <w:r>
              <w:rPr>
                <w:rStyle w:val="24"/>
                <w:rFonts w:hint="eastAsia" w:ascii="Times New Roman" w:hAnsi="Times New Roman" w:eastAsia="宋体" w:cs="Times New Roman"/>
                <w:b/>
                <w:bCs/>
                <w:sz w:val="18"/>
                <w:szCs w:val="32"/>
                <w:rPrChange w:id="1700" w:author="asus" w:date="2025-01-28T02:06:00Z">
                  <w:rPr>
                    <w:rStyle w:val="26"/>
                    <w:rFonts w:hint="eastAsia" w:ascii="Times New Roman" w:hAnsi="Times New Roman" w:eastAsia="Times New Roman" w:cs="Times New Roman"/>
                    <w:b/>
                    <w:bCs/>
                  </w:rPr>
                </w:rPrChange>
                <w14:ligatures w14:val="standardContextual"/>
              </w:rPr>
              <w:delText>4.</w:delText>
            </w:r>
          </w:del>
          <w:del w:id="1701" w:author="asus" w:date="2025-01-28T01:55:00Z">
            <w:r>
              <w:rPr>
                <w:rStyle w:val="24"/>
                <w:rFonts w:hint="eastAsia" w:ascii="Times New Roman" w:hAnsi="Times New Roman" w:eastAsia="宋体" w:cs="Times New Roman"/>
                <w:b/>
                <w:bCs/>
                <w:sz w:val="18"/>
                <w:szCs w:val="32"/>
                <w:rPrChange w:id="1702" w:author="asus" w:date="2025-01-28T02:06:00Z">
                  <w:rPr>
                    <w:rStyle w:val="26"/>
                    <w:rFonts w:hint="eastAsia" w:ascii="Times New Roman" w:hAnsi="Times New Roman" w:cs="Times New Roman"/>
                    <w:b/>
                    <w:bCs/>
                  </w:rPr>
                </w:rPrChange>
                <w14:ligatures w14:val="standardContextual"/>
              </w:rPr>
              <w:delText>4</w:delText>
            </w:r>
          </w:del>
          <w:del w:id="1703" w:author="asus" w:date="2025-01-28T01:55:00Z">
            <w:r>
              <w:rPr>
                <w:rStyle w:val="24"/>
                <w:rFonts w:hint="eastAsia" w:ascii="Times New Roman" w:hAnsi="Times New Roman" w:eastAsia="宋体" w:cs="Times New Roman"/>
                <w:b/>
                <w:bCs/>
                <w:sz w:val="18"/>
                <w:szCs w:val="32"/>
                <w:rPrChange w:id="1704" w:author="asus" w:date="2025-01-28T02:06:00Z">
                  <w:rPr>
                    <w:rStyle w:val="26"/>
                    <w:rFonts w:hint="eastAsia" w:ascii="Times New Roman" w:hAnsi="Times New Roman" w:eastAsia="Times New Roman" w:cs="Times New Roman"/>
                    <w:b/>
                    <w:bCs/>
                  </w:rPr>
                </w:rPrChange>
                <w14:ligatures w14:val="standardContextual"/>
              </w:rPr>
              <w:delText xml:space="preserve"> Reliability Test</w:delText>
            </w:r>
          </w:del>
          <w:del w:id="1705" w:author="asus" w:date="2025-01-28T01:55:00Z">
            <w:r>
              <w:rPr>
                <w:rFonts w:hint="eastAsia" w:ascii="Times New Roman" w:hAnsi="Times New Roman" w:eastAsia="宋体"/>
                <w:bCs/>
                <w:sz w:val="18"/>
                <w:szCs w:val="32"/>
                <w:rPrChange w:id="1706" w:author="asus" w:date="2025-01-28T02:06:00Z">
                  <w:rPr>
                    <w:rFonts w:hint="eastAsia"/>
                  </w:rPr>
                </w:rPrChange>
                <w14:ligatures w14:val="standardContextual"/>
              </w:rPr>
              <w:tab/>
            </w:r>
          </w:del>
          <w:del w:id="1707" w:author="asus" w:date="2025-01-28T01:55:00Z">
            <w:r>
              <w:rPr>
                <w:rFonts w:ascii="Times New Roman" w:hAnsi="Times New Roman" w:eastAsia="宋体"/>
                <w:bCs/>
                <w:sz w:val="18"/>
                <w:szCs w:val="32"/>
                <w:rPrChange w:id="1708" w:author="asus" w:date="2025-01-28T02:06:00Z">
                  <w:rPr/>
                </w:rPrChange>
                <w14:ligatures w14:val="standardContextual"/>
              </w:rPr>
              <w:delText>11</w:delText>
            </w:r>
          </w:del>
        </w:p>
        <w:p w14:paraId="583D42E6">
          <w:pPr>
            <w:pStyle w:val="17"/>
            <w:tabs>
              <w:tab w:val="left" w:pos="207"/>
              <w:tab w:val="right" w:leader="dot" w:pos="9060"/>
            </w:tabs>
            <w:rPr>
              <w:del w:id="1709" w:author="asus" w:date="2025-01-28T01:55:00Z"/>
              <w:rFonts w:ascii="Times New Roman" w:hAnsi="Times New Roman" w:eastAsia="宋体"/>
              <w:bCs/>
              <w:sz w:val="18"/>
              <w:szCs w:val="32"/>
              <w:rPrChange w:id="1710" w:author="asus" w:date="2025-01-28T02:06:00Z">
                <w:rPr>
                  <w:del w:id="1711" w:author="asus" w:date="2025-01-28T01:55:00Z"/>
                  <w:sz w:val="22"/>
                  <w:szCs w:val="24"/>
                  <w14:ligatures w14:val="standardContextual"/>
                </w:rPr>
              </w:rPrChange>
              <w14:ligatures w14:val="standardContextual"/>
            </w:rPr>
          </w:pPr>
          <w:del w:id="1712" w:author="asus" w:date="2025-01-28T01:55:00Z">
            <w:r>
              <w:rPr>
                <w:rStyle w:val="24"/>
                <w:rFonts w:hint="eastAsia" w:ascii="Times New Roman" w:hAnsi="Times New Roman" w:eastAsia="宋体"/>
                <w:b/>
                <w:bCs/>
                <w:sz w:val="18"/>
                <w:szCs w:val="32"/>
                <w:rPrChange w:id="1713" w:author="asus" w:date="2025-01-28T02:06:00Z">
                  <w:rPr>
                    <w:rStyle w:val="26"/>
                    <w:rFonts w:hint="eastAsia" w:ascii="Times New Roman" w:hAnsi="Times New Roman" w:eastAsia="宋体"/>
                    <w:b/>
                    <w:bCs/>
                  </w:rPr>
                </w:rPrChange>
                <w14:ligatures w14:val="standardContextual"/>
              </w:rPr>
              <w:delText>5</w:delText>
            </w:r>
          </w:del>
          <w:del w:id="1714" w:author="asus" w:date="2025-01-28T01:55:00Z">
            <w:r>
              <w:rPr>
                <w:rFonts w:hint="eastAsia" w:ascii="Times New Roman" w:hAnsi="Times New Roman" w:eastAsia="宋体"/>
                <w:bCs/>
                <w:sz w:val="18"/>
                <w:szCs w:val="32"/>
                <w:rPrChange w:id="1715" w:author="asus" w:date="2025-01-28T02:06:00Z">
                  <w:rPr>
                    <w:rFonts w:hint="eastAsia"/>
                    <w:sz w:val="22"/>
                    <w:szCs w:val="24"/>
                    <w14:ligatures w14:val="standardContextual"/>
                  </w:rPr>
                </w:rPrChange>
                <w14:ligatures w14:val="standardContextual"/>
              </w:rPr>
              <w:tab/>
            </w:r>
          </w:del>
          <w:del w:id="1716" w:author="asus" w:date="2025-01-28T01:55:00Z">
            <w:r>
              <w:rPr>
                <w:rStyle w:val="24"/>
                <w:rFonts w:hint="eastAsia" w:ascii="Times New Roman" w:hAnsi="Times New Roman" w:eastAsia="宋体" w:cs="Times New Roman"/>
                <w:b/>
                <w:bCs/>
                <w:sz w:val="18"/>
                <w:szCs w:val="32"/>
                <w:rPrChange w:id="1717" w:author="asus" w:date="2025-01-28T02:06:00Z">
                  <w:rPr>
                    <w:rStyle w:val="26"/>
                    <w:rFonts w:hint="eastAsia" w:ascii="Times New Roman" w:hAnsi="Times New Roman" w:eastAsia="Times New Roman" w:cs="Times New Roman"/>
                    <w:b/>
                    <w:bCs/>
                  </w:rPr>
                </w:rPrChange>
                <w14:ligatures w14:val="standardContextual"/>
              </w:rPr>
              <w:delText>TOPSIS method prediction model</w:delText>
            </w:r>
          </w:del>
          <w:del w:id="1718" w:author="asus" w:date="2025-01-28T01:55:00Z">
            <w:r>
              <w:rPr>
                <w:rFonts w:hint="eastAsia" w:ascii="Times New Roman" w:hAnsi="Times New Roman" w:eastAsia="宋体"/>
                <w:bCs/>
                <w:sz w:val="18"/>
                <w:szCs w:val="32"/>
                <w:rPrChange w:id="1719" w:author="asus" w:date="2025-01-28T02:06:00Z">
                  <w:rPr>
                    <w:rFonts w:hint="eastAsia"/>
                  </w:rPr>
                </w:rPrChange>
                <w14:ligatures w14:val="standardContextual"/>
              </w:rPr>
              <w:tab/>
            </w:r>
          </w:del>
          <w:del w:id="1720" w:author="asus" w:date="2025-01-28T01:55:00Z">
            <w:r>
              <w:rPr>
                <w:rFonts w:ascii="Times New Roman" w:hAnsi="Times New Roman" w:eastAsia="宋体"/>
                <w:bCs/>
                <w:sz w:val="18"/>
                <w:szCs w:val="32"/>
                <w:rPrChange w:id="1721" w:author="asus" w:date="2025-01-28T02:06:00Z">
                  <w:rPr/>
                </w:rPrChange>
                <w14:ligatures w14:val="standardContextual"/>
              </w:rPr>
              <w:delText>12</w:delText>
            </w:r>
          </w:del>
        </w:p>
        <w:p w14:paraId="413C5D4D">
          <w:pPr>
            <w:pStyle w:val="19"/>
            <w:tabs>
              <w:tab w:val="right" w:leader="dot" w:pos="9060"/>
            </w:tabs>
            <w:rPr>
              <w:del w:id="1722" w:author="asus" w:date="2025-01-28T01:55:00Z"/>
              <w:rFonts w:ascii="Times New Roman" w:hAnsi="Times New Roman" w:eastAsia="宋体"/>
              <w:bCs/>
              <w:sz w:val="18"/>
              <w:szCs w:val="32"/>
              <w:rPrChange w:id="1723" w:author="asus" w:date="2025-01-28T02:06:00Z">
                <w:rPr>
                  <w:del w:id="1724" w:author="asus" w:date="2025-01-28T01:55:00Z"/>
                  <w:sz w:val="22"/>
                  <w:szCs w:val="24"/>
                  <w14:ligatures w14:val="standardContextual"/>
                </w:rPr>
              </w:rPrChange>
              <w14:ligatures w14:val="standardContextual"/>
            </w:rPr>
          </w:pPr>
          <w:del w:id="1725" w:author="asus" w:date="2025-01-28T01:55:00Z">
            <w:r>
              <w:rPr>
                <w:rStyle w:val="24"/>
                <w:rFonts w:hint="eastAsia" w:ascii="Times New Roman" w:hAnsi="Times New Roman" w:eastAsia="宋体" w:cs="Times New Roman"/>
                <w:b/>
                <w:bCs/>
                <w:sz w:val="18"/>
                <w:szCs w:val="32"/>
                <w:rPrChange w:id="1726" w:author="asus" w:date="2025-01-28T02:06:00Z">
                  <w:rPr>
                    <w:rStyle w:val="26"/>
                    <w:rFonts w:hint="eastAsia" w:ascii="Times New Roman" w:hAnsi="Times New Roman" w:eastAsia="Times New Roman" w:cs="Times New Roman"/>
                    <w:b/>
                    <w:bCs/>
                  </w:rPr>
                </w:rPrChange>
                <w14:ligatures w14:val="standardContextual"/>
              </w:rPr>
              <w:delText>5.1 Data analysis and establishment of prediction model</w:delText>
            </w:r>
          </w:del>
          <w:del w:id="1727" w:author="asus" w:date="2025-01-28T01:55:00Z">
            <w:r>
              <w:rPr>
                <w:rFonts w:hint="eastAsia" w:ascii="Times New Roman" w:hAnsi="Times New Roman" w:eastAsia="宋体"/>
                <w:bCs/>
                <w:sz w:val="18"/>
                <w:szCs w:val="32"/>
                <w:rPrChange w:id="1728" w:author="asus" w:date="2025-01-28T02:06:00Z">
                  <w:rPr>
                    <w:rFonts w:hint="eastAsia"/>
                  </w:rPr>
                </w:rPrChange>
                <w14:ligatures w14:val="standardContextual"/>
              </w:rPr>
              <w:tab/>
            </w:r>
          </w:del>
          <w:del w:id="1729" w:author="asus" w:date="2025-01-28T01:55:00Z">
            <w:r>
              <w:rPr>
                <w:rFonts w:ascii="Times New Roman" w:hAnsi="Times New Roman" w:eastAsia="宋体"/>
                <w:bCs/>
                <w:sz w:val="18"/>
                <w:szCs w:val="32"/>
                <w:rPrChange w:id="1730" w:author="asus" w:date="2025-01-28T02:06:00Z">
                  <w:rPr/>
                </w:rPrChange>
                <w14:ligatures w14:val="standardContextual"/>
              </w:rPr>
              <w:delText>12</w:delText>
            </w:r>
          </w:del>
        </w:p>
        <w:p w14:paraId="43D43474">
          <w:pPr>
            <w:pStyle w:val="13"/>
            <w:tabs>
              <w:tab w:val="right" w:leader="dot" w:pos="9060"/>
            </w:tabs>
            <w:rPr>
              <w:del w:id="1731" w:author="asus" w:date="2025-01-28T01:55:00Z"/>
              <w:rFonts w:ascii="Times New Roman" w:hAnsi="Times New Roman" w:eastAsia="宋体"/>
              <w:bCs/>
              <w:sz w:val="18"/>
              <w:szCs w:val="32"/>
              <w:rPrChange w:id="1732" w:author="asus" w:date="2025-01-28T02:06:00Z">
                <w:rPr>
                  <w:del w:id="1733" w:author="asus" w:date="2025-01-28T01:55:00Z"/>
                  <w:sz w:val="22"/>
                  <w:szCs w:val="24"/>
                  <w14:ligatures w14:val="standardContextual"/>
                </w:rPr>
              </w:rPrChange>
              <w14:ligatures w14:val="standardContextual"/>
            </w:rPr>
          </w:pPr>
          <w:del w:id="1734" w:author="asus" w:date="2025-01-28T01:55:00Z">
            <w:r>
              <w:rPr>
                <w:rStyle w:val="24"/>
                <w:rFonts w:hint="eastAsia" w:ascii="Times New Roman" w:hAnsi="Times New Roman" w:eastAsia="宋体" w:cs="Times New Roman"/>
                <w:bCs/>
                <w:sz w:val="18"/>
                <w:szCs w:val="32"/>
                <w:rPrChange w:id="1735" w:author="asus" w:date="2025-01-28T02:06:00Z">
                  <w:rPr>
                    <w:rStyle w:val="26"/>
                    <w:rFonts w:hint="eastAsia" w:ascii="Times New Roman" w:hAnsi="Times New Roman" w:eastAsia="Times New Roman" w:cs="Times New Roman"/>
                    <w:bCs/>
                  </w:rPr>
                </w:rPrChange>
                <w14:ligatures w14:val="standardContextual"/>
              </w:rPr>
              <w:delText>5.1.1 Discussion of independent variables and selection of algorithms</w:delText>
            </w:r>
          </w:del>
          <w:del w:id="1736" w:author="asus" w:date="2025-01-28T01:55:00Z">
            <w:r>
              <w:rPr>
                <w:rFonts w:hint="eastAsia" w:ascii="Times New Roman" w:hAnsi="Times New Roman" w:eastAsia="宋体"/>
                <w:bCs/>
                <w:sz w:val="18"/>
                <w:szCs w:val="32"/>
                <w:rPrChange w:id="1737" w:author="asus" w:date="2025-01-28T02:06:00Z">
                  <w:rPr>
                    <w:rFonts w:hint="eastAsia"/>
                  </w:rPr>
                </w:rPrChange>
                <w14:ligatures w14:val="standardContextual"/>
              </w:rPr>
              <w:tab/>
            </w:r>
          </w:del>
          <w:del w:id="1738" w:author="asus" w:date="2025-01-28T01:55:00Z">
            <w:r>
              <w:rPr>
                <w:rFonts w:ascii="Times New Roman" w:hAnsi="Times New Roman" w:eastAsia="宋体"/>
                <w:bCs/>
                <w:sz w:val="18"/>
                <w:szCs w:val="32"/>
                <w:rPrChange w:id="1739" w:author="asus" w:date="2025-01-28T02:06:00Z">
                  <w:rPr/>
                </w:rPrChange>
                <w14:ligatures w14:val="standardContextual"/>
              </w:rPr>
              <w:delText>12</w:delText>
            </w:r>
          </w:del>
        </w:p>
        <w:p w14:paraId="3EED2C0B">
          <w:pPr>
            <w:pStyle w:val="19"/>
            <w:tabs>
              <w:tab w:val="right" w:leader="dot" w:pos="9060"/>
            </w:tabs>
            <w:rPr>
              <w:del w:id="1740" w:author="asus" w:date="2025-01-28T01:55:00Z"/>
              <w:rFonts w:ascii="Times New Roman" w:hAnsi="Times New Roman" w:eastAsia="宋体"/>
              <w:bCs/>
              <w:sz w:val="18"/>
              <w:szCs w:val="32"/>
              <w:rPrChange w:id="1741" w:author="asus" w:date="2025-01-28T02:06:00Z">
                <w:rPr>
                  <w:del w:id="1742" w:author="asus" w:date="2025-01-28T01:55:00Z"/>
                  <w:sz w:val="22"/>
                  <w:szCs w:val="24"/>
                  <w14:ligatures w14:val="standardContextual"/>
                </w:rPr>
              </w:rPrChange>
              <w14:ligatures w14:val="standardContextual"/>
            </w:rPr>
          </w:pPr>
          <w:del w:id="1743" w:author="asus" w:date="2025-01-28T01:55:00Z">
            <w:r>
              <w:rPr>
                <w:rStyle w:val="24"/>
                <w:rFonts w:hint="eastAsia" w:ascii="Times New Roman" w:hAnsi="Times New Roman" w:eastAsia="宋体" w:cs="Times New Roman"/>
                <w:b/>
                <w:bCs/>
                <w:sz w:val="18"/>
                <w:szCs w:val="32"/>
                <w:rPrChange w:id="1744" w:author="asus" w:date="2025-01-28T02:06:00Z">
                  <w:rPr>
                    <w:rStyle w:val="26"/>
                    <w:rFonts w:hint="eastAsia" w:ascii="Times New Roman" w:hAnsi="Times New Roman" w:eastAsia="Times New Roman" w:cs="Times New Roman"/>
                    <w:b/>
                    <w:bCs/>
                  </w:rPr>
                </w:rPrChange>
                <w14:ligatures w14:val="standardContextual"/>
              </w:rPr>
              <w:delText>5.2 Overview and solution of the model</w:delText>
            </w:r>
          </w:del>
          <w:del w:id="1745" w:author="asus" w:date="2025-01-28T01:55:00Z">
            <w:r>
              <w:rPr>
                <w:rFonts w:hint="eastAsia" w:ascii="Times New Roman" w:hAnsi="Times New Roman" w:eastAsia="宋体"/>
                <w:bCs/>
                <w:sz w:val="18"/>
                <w:szCs w:val="32"/>
                <w:rPrChange w:id="1746" w:author="asus" w:date="2025-01-28T02:06:00Z">
                  <w:rPr>
                    <w:rFonts w:hint="eastAsia"/>
                  </w:rPr>
                </w:rPrChange>
                <w14:ligatures w14:val="standardContextual"/>
              </w:rPr>
              <w:tab/>
            </w:r>
          </w:del>
          <w:del w:id="1747" w:author="asus" w:date="2025-01-28T01:55:00Z">
            <w:r>
              <w:rPr>
                <w:rFonts w:ascii="Times New Roman" w:hAnsi="Times New Roman" w:eastAsia="宋体"/>
                <w:bCs/>
                <w:sz w:val="18"/>
                <w:szCs w:val="32"/>
                <w:rPrChange w:id="1748" w:author="asus" w:date="2025-01-28T02:06:00Z">
                  <w:rPr/>
                </w:rPrChange>
                <w14:ligatures w14:val="standardContextual"/>
              </w:rPr>
              <w:delText>14</w:delText>
            </w:r>
          </w:del>
        </w:p>
        <w:p w14:paraId="2BBF7D09">
          <w:pPr>
            <w:pStyle w:val="19"/>
            <w:tabs>
              <w:tab w:val="right" w:leader="dot" w:pos="9060"/>
            </w:tabs>
            <w:rPr>
              <w:del w:id="1749" w:author="asus" w:date="2025-01-28T01:55:00Z"/>
              <w:rFonts w:ascii="Times New Roman" w:hAnsi="Times New Roman" w:eastAsia="宋体"/>
              <w:bCs/>
              <w:sz w:val="18"/>
              <w:szCs w:val="32"/>
              <w:rPrChange w:id="1750" w:author="asus" w:date="2025-01-28T02:06:00Z">
                <w:rPr>
                  <w:del w:id="1751" w:author="asus" w:date="2025-01-28T01:55:00Z"/>
                  <w:sz w:val="22"/>
                  <w:szCs w:val="24"/>
                  <w14:ligatures w14:val="standardContextual"/>
                </w:rPr>
              </w:rPrChange>
              <w14:ligatures w14:val="standardContextual"/>
            </w:rPr>
          </w:pPr>
          <w:del w:id="1752" w:author="asus" w:date="2025-01-28T01:55:00Z">
            <w:r>
              <w:rPr>
                <w:rStyle w:val="24"/>
                <w:rFonts w:hint="eastAsia" w:ascii="Times New Roman" w:hAnsi="Times New Roman" w:eastAsia="宋体" w:cs="Times New Roman"/>
                <w:b/>
                <w:bCs/>
                <w:sz w:val="18"/>
                <w:szCs w:val="32"/>
                <w:rPrChange w:id="1753" w:author="asus" w:date="2025-01-28T02:06:00Z">
                  <w:rPr>
                    <w:rStyle w:val="26"/>
                    <w:rFonts w:hint="eastAsia" w:ascii="Times New Roman" w:hAnsi="Times New Roman" w:eastAsia="Times New Roman" w:cs="Times New Roman"/>
                    <w:b/>
                    <w:bCs/>
                  </w:rPr>
                </w:rPrChange>
                <w14:ligatures w14:val="standardContextual"/>
              </w:rPr>
              <w:delText>5.3 Solving the model</w:delText>
            </w:r>
          </w:del>
          <w:del w:id="1754" w:author="asus" w:date="2025-01-28T01:55:00Z">
            <w:r>
              <w:rPr>
                <w:rFonts w:hint="eastAsia" w:ascii="Times New Roman" w:hAnsi="Times New Roman" w:eastAsia="宋体"/>
                <w:bCs/>
                <w:sz w:val="18"/>
                <w:szCs w:val="32"/>
                <w:rPrChange w:id="1755" w:author="asus" w:date="2025-01-28T02:06:00Z">
                  <w:rPr>
                    <w:rFonts w:hint="eastAsia"/>
                  </w:rPr>
                </w:rPrChange>
                <w14:ligatures w14:val="standardContextual"/>
              </w:rPr>
              <w:tab/>
            </w:r>
          </w:del>
          <w:del w:id="1756" w:author="asus" w:date="2025-01-28T01:55:00Z">
            <w:r>
              <w:rPr>
                <w:rFonts w:ascii="Times New Roman" w:hAnsi="Times New Roman" w:eastAsia="宋体"/>
                <w:bCs/>
                <w:sz w:val="18"/>
                <w:szCs w:val="32"/>
                <w:rPrChange w:id="1757" w:author="asus" w:date="2025-01-28T02:06:00Z">
                  <w:rPr/>
                </w:rPrChange>
                <w14:ligatures w14:val="standardContextual"/>
              </w:rPr>
              <w:delText>14</w:delText>
            </w:r>
          </w:del>
        </w:p>
        <w:p w14:paraId="6C2C9058">
          <w:pPr>
            <w:pStyle w:val="17"/>
            <w:tabs>
              <w:tab w:val="left" w:pos="207"/>
              <w:tab w:val="right" w:leader="dot" w:pos="9060"/>
            </w:tabs>
            <w:rPr>
              <w:del w:id="1758" w:author="asus" w:date="2025-01-28T01:55:00Z"/>
              <w:rFonts w:ascii="Times New Roman" w:hAnsi="Times New Roman" w:eastAsia="宋体"/>
              <w:bCs/>
              <w:sz w:val="18"/>
              <w:szCs w:val="32"/>
              <w:rPrChange w:id="1759" w:author="asus" w:date="2025-01-28T02:06:00Z">
                <w:rPr>
                  <w:del w:id="1760" w:author="asus" w:date="2025-01-28T01:55:00Z"/>
                  <w:sz w:val="22"/>
                  <w:szCs w:val="24"/>
                  <w14:ligatures w14:val="standardContextual"/>
                </w:rPr>
              </w:rPrChange>
              <w14:ligatures w14:val="standardContextual"/>
            </w:rPr>
          </w:pPr>
          <w:del w:id="1761" w:author="asus" w:date="2025-01-28T01:55:00Z">
            <w:r>
              <w:rPr>
                <w:rStyle w:val="24"/>
                <w:rFonts w:hint="eastAsia" w:ascii="Times New Roman" w:hAnsi="Times New Roman" w:eastAsia="宋体"/>
                <w:b/>
                <w:bCs/>
                <w:sz w:val="18"/>
                <w:szCs w:val="32"/>
                <w:rPrChange w:id="1762" w:author="asus" w:date="2025-01-28T02:06:00Z">
                  <w:rPr>
                    <w:rStyle w:val="26"/>
                    <w:rFonts w:hint="eastAsia" w:ascii="Times New Roman" w:hAnsi="Times New Roman" w:eastAsia="宋体"/>
                    <w:b/>
                    <w:bCs/>
                  </w:rPr>
                </w:rPrChange>
                <w14:ligatures w14:val="standardContextual"/>
              </w:rPr>
              <w:delText>6</w:delText>
            </w:r>
          </w:del>
          <w:del w:id="1763" w:author="asus" w:date="2025-01-28T01:55:00Z">
            <w:r>
              <w:rPr>
                <w:rFonts w:hint="eastAsia" w:ascii="Times New Roman" w:hAnsi="Times New Roman" w:eastAsia="宋体"/>
                <w:bCs/>
                <w:sz w:val="18"/>
                <w:szCs w:val="32"/>
                <w:rPrChange w:id="1764" w:author="asus" w:date="2025-01-28T02:06:00Z">
                  <w:rPr>
                    <w:rFonts w:hint="eastAsia"/>
                    <w:sz w:val="22"/>
                    <w:szCs w:val="24"/>
                    <w14:ligatures w14:val="standardContextual"/>
                  </w:rPr>
                </w:rPrChange>
                <w14:ligatures w14:val="standardContextual"/>
              </w:rPr>
              <w:tab/>
            </w:r>
          </w:del>
          <w:del w:id="1765" w:author="asus" w:date="2025-01-28T01:55:00Z">
            <w:r>
              <w:rPr>
                <w:rStyle w:val="24"/>
                <w:rFonts w:hint="eastAsia" w:ascii="Times New Roman" w:hAnsi="Times New Roman" w:eastAsia="宋体" w:cs="Times New Roman"/>
                <w:b/>
                <w:bCs/>
                <w:sz w:val="18"/>
                <w:szCs w:val="32"/>
                <w:rPrChange w:id="1766" w:author="asus" w:date="2025-01-28T02:06:00Z">
                  <w:rPr>
                    <w:rStyle w:val="26"/>
                    <w:rFonts w:hint="eastAsia" w:ascii="Times New Roman" w:hAnsi="Times New Roman" w:eastAsia="Times New Roman" w:cs="Times New Roman"/>
                    <w:b/>
                    <w:bCs/>
                  </w:rPr>
                </w:rPrChange>
                <w14:ligatures w14:val="standardContextual"/>
              </w:rPr>
              <w:delText>Star coach discussion on the influence of the number of MEDALS</w:delText>
            </w:r>
          </w:del>
          <w:del w:id="1767" w:author="asus" w:date="2025-01-28T01:55:00Z">
            <w:r>
              <w:rPr>
                <w:rFonts w:hint="eastAsia" w:ascii="Times New Roman" w:hAnsi="Times New Roman" w:eastAsia="宋体"/>
                <w:bCs/>
                <w:sz w:val="18"/>
                <w:szCs w:val="32"/>
                <w:rPrChange w:id="1768" w:author="asus" w:date="2025-01-28T02:06:00Z">
                  <w:rPr>
                    <w:rFonts w:hint="eastAsia"/>
                  </w:rPr>
                </w:rPrChange>
                <w14:ligatures w14:val="standardContextual"/>
              </w:rPr>
              <w:tab/>
            </w:r>
          </w:del>
          <w:del w:id="1769" w:author="asus" w:date="2025-01-28T01:55:00Z">
            <w:r>
              <w:rPr>
                <w:rFonts w:ascii="Times New Roman" w:hAnsi="Times New Roman" w:eastAsia="宋体"/>
                <w:bCs/>
                <w:sz w:val="18"/>
                <w:szCs w:val="32"/>
                <w:rPrChange w:id="1770" w:author="asus" w:date="2025-01-28T02:06:00Z">
                  <w:rPr/>
                </w:rPrChange>
                <w14:ligatures w14:val="standardContextual"/>
              </w:rPr>
              <w:delText>15</w:delText>
            </w:r>
          </w:del>
        </w:p>
        <w:p w14:paraId="04AA6427">
          <w:pPr>
            <w:pStyle w:val="19"/>
            <w:tabs>
              <w:tab w:val="right" w:leader="dot" w:pos="9060"/>
            </w:tabs>
            <w:rPr>
              <w:del w:id="1771" w:author="asus" w:date="2025-01-28T01:55:00Z"/>
              <w:rFonts w:ascii="Times New Roman" w:hAnsi="Times New Roman" w:eastAsia="宋体"/>
              <w:bCs/>
              <w:sz w:val="18"/>
              <w:szCs w:val="32"/>
              <w:rPrChange w:id="1772" w:author="asus" w:date="2025-01-28T02:06:00Z">
                <w:rPr>
                  <w:del w:id="1773" w:author="asus" w:date="2025-01-28T01:55:00Z"/>
                  <w:sz w:val="22"/>
                  <w:szCs w:val="24"/>
                  <w14:ligatures w14:val="standardContextual"/>
                </w:rPr>
              </w:rPrChange>
              <w14:ligatures w14:val="standardContextual"/>
            </w:rPr>
          </w:pPr>
          <w:del w:id="1774" w:author="asus" w:date="2025-01-28T01:55:00Z">
            <w:r>
              <w:rPr>
                <w:rStyle w:val="24"/>
                <w:rFonts w:hint="eastAsia" w:ascii="Times New Roman" w:hAnsi="Times New Roman" w:eastAsia="宋体" w:cs="Times New Roman"/>
                <w:b/>
                <w:bCs/>
                <w:sz w:val="18"/>
                <w:szCs w:val="32"/>
                <w:rPrChange w:id="1775" w:author="asus" w:date="2025-01-28T02:06:00Z">
                  <w:rPr>
                    <w:rStyle w:val="26"/>
                    <w:rFonts w:hint="eastAsia" w:ascii="Times New Roman" w:hAnsi="Times New Roman" w:eastAsia="Times New Roman" w:cs="Times New Roman"/>
                    <w:b/>
                    <w:bCs/>
                  </w:rPr>
                </w:rPrChange>
                <w14:ligatures w14:val="standardContextual"/>
              </w:rPr>
              <w:delText>6.1 Data analysis and algorithm selection</w:delText>
            </w:r>
          </w:del>
          <w:del w:id="1776" w:author="asus" w:date="2025-01-28T01:55:00Z">
            <w:r>
              <w:rPr>
                <w:rFonts w:hint="eastAsia" w:ascii="Times New Roman" w:hAnsi="Times New Roman" w:eastAsia="宋体"/>
                <w:bCs/>
                <w:sz w:val="18"/>
                <w:szCs w:val="32"/>
                <w:rPrChange w:id="1777" w:author="asus" w:date="2025-01-28T02:06:00Z">
                  <w:rPr>
                    <w:rFonts w:hint="eastAsia"/>
                  </w:rPr>
                </w:rPrChange>
                <w14:ligatures w14:val="standardContextual"/>
              </w:rPr>
              <w:tab/>
            </w:r>
          </w:del>
          <w:del w:id="1778" w:author="asus" w:date="2025-01-28T01:55:00Z">
            <w:r>
              <w:rPr>
                <w:rFonts w:ascii="Times New Roman" w:hAnsi="Times New Roman" w:eastAsia="宋体"/>
                <w:bCs/>
                <w:sz w:val="18"/>
                <w:szCs w:val="32"/>
                <w:rPrChange w:id="1779" w:author="asus" w:date="2025-01-28T02:06:00Z">
                  <w:rPr/>
                </w:rPrChange>
                <w14:ligatures w14:val="standardContextual"/>
              </w:rPr>
              <w:delText>15</w:delText>
            </w:r>
          </w:del>
        </w:p>
        <w:p w14:paraId="17D0DA1A">
          <w:pPr>
            <w:pStyle w:val="19"/>
            <w:tabs>
              <w:tab w:val="right" w:leader="dot" w:pos="9060"/>
            </w:tabs>
            <w:rPr>
              <w:del w:id="1780" w:author="asus" w:date="2025-01-28T01:55:00Z"/>
              <w:rFonts w:ascii="Times New Roman" w:hAnsi="Times New Roman" w:eastAsia="宋体"/>
              <w:bCs/>
              <w:sz w:val="18"/>
              <w:szCs w:val="32"/>
              <w:rPrChange w:id="1781" w:author="asus" w:date="2025-01-28T02:06:00Z">
                <w:rPr>
                  <w:del w:id="1782" w:author="asus" w:date="2025-01-28T01:55:00Z"/>
                  <w:sz w:val="22"/>
                  <w:szCs w:val="24"/>
                  <w14:ligatures w14:val="standardContextual"/>
                </w:rPr>
              </w:rPrChange>
              <w14:ligatures w14:val="standardContextual"/>
            </w:rPr>
          </w:pPr>
          <w:del w:id="1783" w:author="asus" w:date="2025-01-28T01:55:00Z">
            <w:r>
              <w:rPr>
                <w:rStyle w:val="24"/>
                <w:rFonts w:hint="eastAsia" w:ascii="Times New Roman" w:hAnsi="Times New Roman" w:eastAsia="宋体" w:cs="Times New Roman"/>
                <w:b/>
                <w:bCs/>
                <w:sz w:val="18"/>
                <w:szCs w:val="32"/>
                <w:rPrChange w:id="1784" w:author="asus" w:date="2025-01-28T02:06:00Z">
                  <w:rPr>
                    <w:rStyle w:val="26"/>
                    <w:rFonts w:hint="eastAsia" w:ascii="Times New Roman" w:hAnsi="Times New Roman" w:eastAsia="Times New Roman" w:cs="Times New Roman"/>
                    <w:b/>
                    <w:bCs/>
                  </w:rPr>
                </w:rPrChange>
                <w14:ligatures w14:val="standardContextual"/>
              </w:rPr>
              <w:delText>6.2 Formulating Hypotheses</w:delText>
            </w:r>
          </w:del>
          <w:del w:id="1785" w:author="asus" w:date="2025-01-28T01:55:00Z">
            <w:r>
              <w:rPr>
                <w:rFonts w:hint="eastAsia" w:ascii="Times New Roman" w:hAnsi="Times New Roman" w:eastAsia="宋体"/>
                <w:bCs/>
                <w:sz w:val="18"/>
                <w:szCs w:val="32"/>
                <w:rPrChange w:id="1786" w:author="asus" w:date="2025-01-28T02:06:00Z">
                  <w:rPr>
                    <w:rFonts w:hint="eastAsia"/>
                  </w:rPr>
                </w:rPrChange>
                <w14:ligatures w14:val="standardContextual"/>
              </w:rPr>
              <w:tab/>
            </w:r>
          </w:del>
          <w:del w:id="1787" w:author="asus" w:date="2025-01-28T01:55:00Z">
            <w:r>
              <w:rPr>
                <w:rFonts w:ascii="Times New Roman" w:hAnsi="Times New Roman" w:eastAsia="宋体"/>
                <w:bCs/>
                <w:sz w:val="18"/>
                <w:szCs w:val="32"/>
                <w:rPrChange w:id="1788" w:author="asus" w:date="2025-01-28T02:06:00Z">
                  <w:rPr/>
                </w:rPrChange>
                <w14:ligatures w14:val="standardContextual"/>
              </w:rPr>
              <w:delText>18</w:delText>
            </w:r>
          </w:del>
        </w:p>
        <w:p w14:paraId="424BD82F">
          <w:pPr>
            <w:pStyle w:val="19"/>
            <w:tabs>
              <w:tab w:val="right" w:leader="dot" w:pos="9060"/>
            </w:tabs>
            <w:rPr>
              <w:del w:id="1789" w:author="asus" w:date="2025-01-28T01:55:00Z"/>
              <w:rFonts w:ascii="Times New Roman" w:hAnsi="Times New Roman" w:eastAsia="宋体"/>
              <w:bCs/>
              <w:sz w:val="18"/>
              <w:szCs w:val="32"/>
              <w:rPrChange w:id="1790" w:author="asus" w:date="2025-01-28T02:06:00Z">
                <w:rPr>
                  <w:del w:id="1791" w:author="asus" w:date="2025-01-28T01:55:00Z"/>
                  <w:sz w:val="22"/>
                  <w:szCs w:val="24"/>
                  <w14:ligatures w14:val="standardContextual"/>
                </w:rPr>
              </w:rPrChange>
              <w14:ligatures w14:val="standardContextual"/>
            </w:rPr>
          </w:pPr>
          <w:del w:id="1792" w:author="asus" w:date="2025-01-28T01:55:00Z">
            <w:r>
              <w:rPr>
                <w:rStyle w:val="24"/>
                <w:rFonts w:hint="eastAsia" w:ascii="Times New Roman" w:hAnsi="Times New Roman" w:eastAsia="宋体" w:cs="Times New Roman"/>
                <w:b/>
                <w:bCs/>
                <w:sz w:val="18"/>
                <w:szCs w:val="32"/>
                <w:rPrChange w:id="1793" w:author="asus" w:date="2025-01-28T02:06:00Z">
                  <w:rPr>
                    <w:rStyle w:val="26"/>
                    <w:rFonts w:hint="eastAsia" w:ascii="Times New Roman" w:hAnsi="Times New Roman" w:eastAsia="Times New Roman" w:cs="Times New Roman"/>
                    <w:b/>
                    <w:bCs/>
                  </w:rPr>
                </w:rPrChange>
                <w14:ligatures w14:val="standardContextual"/>
              </w:rPr>
              <w:delText>6.3 Making Decisions</w:delText>
            </w:r>
          </w:del>
          <w:del w:id="1794" w:author="asus" w:date="2025-01-28T01:55:00Z">
            <w:r>
              <w:rPr>
                <w:rFonts w:hint="eastAsia" w:ascii="Times New Roman" w:hAnsi="Times New Roman" w:eastAsia="宋体"/>
                <w:bCs/>
                <w:sz w:val="18"/>
                <w:szCs w:val="32"/>
                <w:rPrChange w:id="1795" w:author="asus" w:date="2025-01-28T02:06:00Z">
                  <w:rPr>
                    <w:rFonts w:hint="eastAsia"/>
                  </w:rPr>
                </w:rPrChange>
                <w14:ligatures w14:val="standardContextual"/>
              </w:rPr>
              <w:tab/>
            </w:r>
          </w:del>
          <w:del w:id="1796" w:author="asus" w:date="2025-01-28T01:55:00Z">
            <w:r>
              <w:rPr>
                <w:rFonts w:ascii="Times New Roman" w:hAnsi="Times New Roman" w:eastAsia="宋体"/>
                <w:bCs/>
                <w:sz w:val="18"/>
                <w:szCs w:val="32"/>
                <w:rPrChange w:id="1797" w:author="asus" w:date="2025-01-28T02:06:00Z">
                  <w:rPr/>
                </w:rPrChange>
                <w14:ligatures w14:val="standardContextual"/>
              </w:rPr>
              <w:delText>19</w:delText>
            </w:r>
          </w:del>
        </w:p>
        <w:p w14:paraId="72B15A83">
          <w:pPr>
            <w:pStyle w:val="17"/>
            <w:tabs>
              <w:tab w:val="left" w:pos="207"/>
              <w:tab w:val="right" w:leader="dot" w:pos="9060"/>
            </w:tabs>
            <w:rPr>
              <w:del w:id="1798" w:author="asus" w:date="2025-01-28T01:55:00Z"/>
              <w:rFonts w:ascii="Times New Roman" w:hAnsi="Times New Roman" w:eastAsia="宋体"/>
              <w:bCs/>
              <w:sz w:val="18"/>
              <w:szCs w:val="32"/>
              <w:rPrChange w:id="1799" w:author="asus" w:date="2025-01-28T02:06:00Z">
                <w:rPr>
                  <w:del w:id="1800" w:author="asus" w:date="2025-01-28T01:55:00Z"/>
                  <w:sz w:val="22"/>
                  <w:szCs w:val="24"/>
                  <w14:ligatures w14:val="standardContextual"/>
                </w:rPr>
              </w:rPrChange>
              <w14:ligatures w14:val="standardContextual"/>
            </w:rPr>
          </w:pPr>
          <w:del w:id="1801" w:author="asus" w:date="2025-01-28T01:55:00Z">
            <w:r>
              <w:rPr>
                <w:rStyle w:val="24"/>
                <w:rFonts w:hint="eastAsia" w:ascii="Times New Roman" w:hAnsi="Times New Roman" w:eastAsia="宋体"/>
                <w:b/>
                <w:bCs/>
                <w:sz w:val="18"/>
                <w:szCs w:val="32"/>
                <w:rPrChange w:id="1802" w:author="asus" w:date="2025-01-28T02:06:00Z">
                  <w:rPr>
                    <w:rStyle w:val="26"/>
                    <w:rFonts w:hint="eastAsia" w:ascii="Times New Roman" w:hAnsi="Times New Roman" w:eastAsia="宋体"/>
                    <w:b/>
                    <w:bCs/>
                  </w:rPr>
                </w:rPrChange>
                <w14:ligatures w14:val="standardContextual"/>
              </w:rPr>
              <w:delText>7</w:delText>
            </w:r>
          </w:del>
          <w:del w:id="1803" w:author="asus" w:date="2025-01-28T01:55:00Z">
            <w:r>
              <w:rPr>
                <w:rFonts w:hint="eastAsia" w:ascii="Times New Roman" w:hAnsi="Times New Roman" w:eastAsia="宋体"/>
                <w:bCs/>
                <w:sz w:val="18"/>
                <w:szCs w:val="32"/>
                <w:rPrChange w:id="1804" w:author="asus" w:date="2025-01-28T02:06:00Z">
                  <w:rPr>
                    <w:rFonts w:hint="eastAsia"/>
                    <w:sz w:val="22"/>
                    <w:szCs w:val="24"/>
                    <w14:ligatures w14:val="standardContextual"/>
                  </w:rPr>
                </w:rPrChange>
                <w14:ligatures w14:val="standardContextual"/>
              </w:rPr>
              <w:tab/>
            </w:r>
          </w:del>
          <w:del w:id="1805" w:author="asus" w:date="2025-01-28T01:55:00Z">
            <w:r>
              <w:rPr>
                <w:rStyle w:val="24"/>
                <w:rFonts w:hint="eastAsia" w:ascii="Times New Roman" w:hAnsi="Times New Roman" w:eastAsia="宋体" w:cs="Times New Roman"/>
                <w:b/>
                <w:bCs/>
                <w:sz w:val="18"/>
                <w:szCs w:val="32"/>
                <w:rPrChange w:id="1806" w:author="asus" w:date="2025-01-28T02:06:00Z">
                  <w:rPr>
                    <w:rStyle w:val="26"/>
                    <w:rFonts w:hint="eastAsia" w:ascii="Times New Roman" w:hAnsi="Times New Roman" w:cs="Times New Roman"/>
                    <w:b/>
                    <w:bCs/>
                  </w:rPr>
                </w:rPrChange>
                <w14:ligatures w14:val="standardContextual"/>
              </w:rPr>
              <w:delText>Insights</w:delText>
            </w:r>
          </w:del>
          <w:del w:id="1807" w:author="asus" w:date="2025-01-28T01:55:00Z">
            <w:r>
              <w:rPr>
                <w:rFonts w:hint="eastAsia" w:ascii="Times New Roman" w:hAnsi="Times New Roman" w:eastAsia="宋体"/>
                <w:bCs/>
                <w:sz w:val="18"/>
                <w:szCs w:val="32"/>
                <w:rPrChange w:id="1808" w:author="asus" w:date="2025-01-28T02:06:00Z">
                  <w:rPr>
                    <w:rFonts w:hint="eastAsia"/>
                  </w:rPr>
                </w:rPrChange>
                <w14:ligatures w14:val="standardContextual"/>
              </w:rPr>
              <w:tab/>
            </w:r>
          </w:del>
          <w:del w:id="1809" w:author="asus" w:date="2025-01-28T01:55:00Z">
            <w:r>
              <w:rPr>
                <w:rFonts w:ascii="Times New Roman" w:hAnsi="Times New Roman" w:eastAsia="宋体"/>
                <w:bCs/>
                <w:sz w:val="18"/>
                <w:szCs w:val="32"/>
                <w:rPrChange w:id="1810" w:author="asus" w:date="2025-01-28T02:06:00Z">
                  <w:rPr/>
                </w:rPrChange>
                <w14:ligatures w14:val="standardContextual"/>
              </w:rPr>
              <w:delText>21</w:delText>
            </w:r>
          </w:del>
        </w:p>
        <w:p w14:paraId="18EA52D2">
          <w:pPr>
            <w:pStyle w:val="19"/>
            <w:tabs>
              <w:tab w:val="left" w:pos="783"/>
              <w:tab w:val="right" w:leader="dot" w:pos="9060"/>
            </w:tabs>
            <w:rPr>
              <w:del w:id="1811" w:author="asus" w:date="2025-01-28T01:55:00Z"/>
              <w:rFonts w:ascii="Times New Roman" w:hAnsi="Times New Roman" w:eastAsia="宋体"/>
              <w:bCs/>
              <w:sz w:val="18"/>
              <w:szCs w:val="32"/>
              <w:rPrChange w:id="1812" w:author="asus" w:date="2025-01-28T02:06:00Z">
                <w:rPr>
                  <w:del w:id="1813" w:author="asus" w:date="2025-01-28T01:55:00Z"/>
                  <w:sz w:val="22"/>
                  <w:szCs w:val="24"/>
                  <w14:ligatures w14:val="standardContextual"/>
                </w:rPr>
              </w:rPrChange>
              <w14:ligatures w14:val="standardContextual"/>
            </w:rPr>
          </w:pPr>
          <w:del w:id="1814" w:author="asus" w:date="2025-01-28T01:55:00Z">
            <w:r>
              <w:rPr>
                <w:rStyle w:val="24"/>
                <w:rFonts w:hint="eastAsia" w:ascii="Times New Roman" w:hAnsi="Times New Roman" w:eastAsia="宋体" w:cs="Times New Roman"/>
                <w:b/>
                <w:bCs/>
                <w:sz w:val="18"/>
                <w:szCs w:val="32"/>
                <w:rPrChange w:id="1815" w:author="asus" w:date="2025-01-28T02:06:00Z">
                  <w:rPr>
                    <w:rStyle w:val="26"/>
                    <w:rFonts w:hint="eastAsia" w:ascii="Times New Roman" w:hAnsi="Times New Roman" w:eastAsia="Times New Roman" w:cs="Times New Roman"/>
                    <w:b/>
                    <w:bCs/>
                  </w:rPr>
                </w:rPrChange>
                <w14:ligatures w14:val="standardContextual"/>
              </w:rPr>
              <w:delText>7.1</w:delText>
            </w:r>
          </w:del>
          <w:del w:id="1816" w:author="asus" w:date="2025-01-28T01:55:00Z">
            <w:r>
              <w:rPr>
                <w:rFonts w:hint="eastAsia" w:ascii="Times New Roman" w:hAnsi="Times New Roman" w:eastAsia="宋体"/>
                <w:bCs/>
                <w:sz w:val="18"/>
                <w:szCs w:val="32"/>
                <w:rPrChange w:id="1817" w:author="asus" w:date="2025-01-28T02:06:00Z">
                  <w:rPr>
                    <w:rFonts w:hint="eastAsia"/>
                    <w:sz w:val="22"/>
                    <w:szCs w:val="24"/>
                    <w14:ligatures w14:val="standardContextual"/>
                  </w:rPr>
                </w:rPrChange>
                <w14:ligatures w14:val="standardContextual"/>
              </w:rPr>
              <w:tab/>
            </w:r>
          </w:del>
          <w:del w:id="1818" w:author="asus" w:date="2025-01-28T01:55:00Z">
            <w:r>
              <w:rPr>
                <w:rStyle w:val="24"/>
                <w:rFonts w:hint="eastAsia" w:ascii="Times New Roman" w:hAnsi="Times New Roman" w:eastAsia="宋体" w:cs="Times New Roman"/>
                <w:b/>
                <w:bCs/>
                <w:sz w:val="18"/>
                <w:szCs w:val="32"/>
                <w:rPrChange w:id="1819" w:author="asus" w:date="2025-01-28T02:06:00Z">
                  <w:rPr>
                    <w:rStyle w:val="26"/>
                    <w:rFonts w:hint="eastAsia" w:ascii="Times New Roman" w:hAnsi="Times New Roman" w:eastAsia="Times New Roman" w:cs="Times New Roman"/>
                    <w:b/>
                    <w:bCs/>
                  </w:rPr>
                </w:rPrChange>
                <w14:ligatures w14:val="standardContextual"/>
              </w:rPr>
              <w:delText>Winning the award for inefficient countries and efficient countries</w:delText>
            </w:r>
          </w:del>
          <w:del w:id="1820" w:author="asus" w:date="2025-01-28T01:55:00Z">
            <w:r>
              <w:rPr>
                <w:rFonts w:hint="eastAsia" w:ascii="Times New Roman" w:hAnsi="Times New Roman" w:eastAsia="宋体"/>
                <w:bCs/>
                <w:sz w:val="18"/>
                <w:szCs w:val="32"/>
                <w:rPrChange w:id="1821" w:author="asus" w:date="2025-01-28T02:06:00Z">
                  <w:rPr>
                    <w:rFonts w:hint="eastAsia"/>
                  </w:rPr>
                </w:rPrChange>
                <w14:ligatures w14:val="standardContextual"/>
              </w:rPr>
              <w:tab/>
            </w:r>
          </w:del>
          <w:del w:id="1822" w:author="asus" w:date="2025-01-28T01:55:00Z">
            <w:r>
              <w:rPr>
                <w:rFonts w:ascii="Times New Roman" w:hAnsi="Times New Roman" w:eastAsia="宋体"/>
                <w:bCs/>
                <w:sz w:val="18"/>
                <w:szCs w:val="32"/>
                <w:rPrChange w:id="1823" w:author="asus" w:date="2025-01-28T02:06:00Z">
                  <w:rPr/>
                </w:rPrChange>
                <w14:ligatures w14:val="standardContextual"/>
              </w:rPr>
              <w:delText>21</w:delText>
            </w:r>
          </w:del>
        </w:p>
        <w:p w14:paraId="7078063F">
          <w:pPr>
            <w:pStyle w:val="19"/>
            <w:tabs>
              <w:tab w:val="left" w:pos="783"/>
              <w:tab w:val="right" w:leader="dot" w:pos="9060"/>
            </w:tabs>
            <w:rPr>
              <w:del w:id="1824" w:author="asus" w:date="2025-01-28T01:55:00Z"/>
              <w:rFonts w:ascii="Times New Roman" w:hAnsi="Times New Roman" w:eastAsia="宋体"/>
              <w:bCs/>
              <w:sz w:val="18"/>
              <w:szCs w:val="32"/>
              <w:rPrChange w:id="1825" w:author="asus" w:date="2025-01-28T02:06:00Z">
                <w:rPr>
                  <w:del w:id="1826" w:author="asus" w:date="2025-01-28T01:55:00Z"/>
                  <w:sz w:val="22"/>
                  <w:szCs w:val="24"/>
                  <w14:ligatures w14:val="standardContextual"/>
                </w:rPr>
              </w:rPrChange>
              <w14:ligatures w14:val="standardContextual"/>
            </w:rPr>
          </w:pPr>
          <w:del w:id="1827" w:author="asus" w:date="2025-01-28T01:55:00Z">
            <w:r>
              <w:rPr>
                <w:rStyle w:val="24"/>
                <w:rFonts w:hint="eastAsia" w:ascii="Times New Roman" w:hAnsi="Times New Roman" w:eastAsia="宋体" w:cs="Times New Roman"/>
                <w:b/>
                <w:bCs/>
                <w:sz w:val="18"/>
                <w:szCs w:val="32"/>
                <w:rPrChange w:id="1828" w:author="asus" w:date="2025-01-28T02:06:00Z">
                  <w:rPr>
                    <w:rStyle w:val="26"/>
                    <w:rFonts w:hint="eastAsia" w:ascii="Times New Roman" w:hAnsi="Times New Roman" w:cs="Times New Roman"/>
                    <w:b/>
                    <w:bCs/>
                  </w:rPr>
                </w:rPrChange>
                <w14:ligatures w14:val="standardContextual"/>
              </w:rPr>
              <w:delText>7.2</w:delText>
            </w:r>
          </w:del>
          <w:del w:id="1829" w:author="asus" w:date="2025-01-28T01:55:00Z">
            <w:r>
              <w:rPr>
                <w:rFonts w:hint="eastAsia" w:ascii="Times New Roman" w:hAnsi="Times New Roman" w:eastAsia="宋体"/>
                <w:bCs/>
                <w:sz w:val="18"/>
                <w:szCs w:val="32"/>
                <w:rPrChange w:id="1830" w:author="asus" w:date="2025-01-28T02:06:00Z">
                  <w:rPr>
                    <w:rFonts w:hint="eastAsia"/>
                    <w:sz w:val="22"/>
                    <w:szCs w:val="24"/>
                    <w14:ligatures w14:val="standardContextual"/>
                  </w:rPr>
                </w:rPrChange>
                <w14:ligatures w14:val="standardContextual"/>
              </w:rPr>
              <w:tab/>
            </w:r>
          </w:del>
          <w:del w:id="1831" w:author="asus" w:date="2025-01-28T01:55:00Z">
            <w:r>
              <w:rPr>
                <w:rStyle w:val="24"/>
                <w:rFonts w:hint="eastAsia" w:ascii="Times New Roman" w:hAnsi="Times New Roman" w:eastAsia="宋体" w:cs="Times New Roman"/>
                <w:b/>
                <w:bCs/>
                <w:sz w:val="18"/>
                <w:szCs w:val="32"/>
                <w:rPrChange w:id="1832" w:author="asus" w:date="2025-01-28T02:06:00Z">
                  <w:rPr>
                    <w:rStyle w:val="26"/>
                    <w:rFonts w:hint="eastAsia" w:ascii="Times New Roman" w:hAnsi="Times New Roman" w:eastAsia="Times New Roman" w:cs="Times New Roman"/>
                    <w:b/>
                    <w:bCs/>
                  </w:rPr>
                </w:rPrChange>
                <w14:ligatures w14:val="standardContextual"/>
              </w:rPr>
              <w:delText>Gender and the Olympiad</w:delText>
            </w:r>
          </w:del>
          <w:del w:id="1833" w:author="asus" w:date="2025-01-28T01:55:00Z">
            <w:r>
              <w:rPr>
                <w:rFonts w:hint="eastAsia" w:ascii="Times New Roman" w:hAnsi="Times New Roman" w:eastAsia="宋体"/>
                <w:bCs/>
                <w:sz w:val="18"/>
                <w:szCs w:val="32"/>
                <w:rPrChange w:id="1834" w:author="asus" w:date="2025-01-28T02:06:00Z">
                  <w:rPr>
                    <w:rFonts w:hint="eastAsia"/>
                  </w:rPr>
                </w:rPrChange>
                <w14:ligatures w14:val="standardContextual"/>
              </w:rPr>
              <w:tab/>
            </w:r>
          </w:del>
          <w:del w:id="1835" w:author="asus" w:date="2025-01-28T01:55:00Z">
            <w:r>
              <w:rPr>
                <w:rFonts w:ascii="Times New Roman" w:hAnsi="Times New Roman" w:eastAsia="宋体"/>
                <w:bCs/>
                <w:sz w:val="18"/>
                <w:szCs w:val="32"/>
                <w:rPrChange w:id="1836" w:author="asus" w:date="2025-01-28T02:06:00Z">
                  <w:rPr/>
                </w:rPrChange>
                <w14:ligatures w14:val="standardContextual"/>
              </w:rPr>
              <w:delText>21</w:delText>
            </w:r>
          </w:del>
        </w:p>
        <w:p w14:paraId="4794956C">
          <w:pPr>
            <w:pStyle w:val="19"/>
            <w:tabs>
              <w:tab w:val="left" w:pos="783"/>
              <w:tab w:val="right" w:leader="dot" w:pos="9060"/>
            </w:tabs>
            <w:rPr>
              <w:del w:id="1837" w:author="asus" w:date="2025-01-28T01:55:00Z"/>
              <w:rFonts w:ascii="Times New Roman" w:hAnsi="Times New Roman" w:eastAsia="宋体"/>
              <w:bCs/>
              <w:sz w:val="18"/>
              <w:szCs w:val="32"/>
              <w:rPrChange w:id="1838" w:author="asus" w:date="2025-01-28T02:06:00Z">
                <w:rPr>
                  <w:del w:id="1839" w:author="asus" w:date="2025-01-28T01:55:00Z"/>
                  <w:sz w:val="22"/>
                  <w:szCs w:val="24"/>
                  <w14:ligatures w14:val="standardContextual"/>
                </w:rPr>
              </w:rPrChange>
              <w14:ligatures w14:val="standardContextual"/>
            </w:rPr>
          </w:pPr>
          <w:del w:id="1840" w:author="asus" w:date="2025-01-28T01:55:00Z">
            <w:r>
              <w:rPr>
                <w:rStyle w:val="24"/>
                <w:rFonts w:hint="eastAsia" w:ascii="Times New Roman" w:hAnsi="Times New Roman" w:eastAsia="宋体" w:cs="Times New Roman"/>
                <w:b/>
                <w:bCs/>
                <w:sz w:val="18"/>
                <w:szCs w:val="32"/>
                <w:rPrChange w:id="1841" w:author="asus" w:date="2025-01-28T02:06:00Z">
                  <w:rPr>
                    <w:rStyle w:val="26"/>
                    <w:rFonts w:hint="eastAsia" w:ascii="Times New Roman" w:hAnsi="Times New Roman" w:eastAsia="Times New Roman" w:cs="Times New Roman"/>
                    <w:b/>
                    <w:bCs/>
                  </w:rPr>
                </w:rPrChange>
                <w14:ligatures w14:val="standardContextual"/>
              </w:rPr>
              <w:delText>7.3</w:delText>
            </w:r>
          </w:del>
          <w:del w:id="1842" w:author="asus" w:date="2025-01-28T01:55:00Z">
            <w:r>
              <w:rPr>
                <w:rFonts w:hint="eastAsia" w:ascii="Times New Roman" w:hAnsi="Times New Roman" w:eastAsia="宋体"/>
                <w:bCs/>
                <w:sz w:val="18"/>
                <w:szCs w:val="32"/>
                <w:rPrChange w:id="1843" w:author="asus" w:date="2025-01-28T02:06:00Z">
                  <w:rPr>
                    <w:rFonts w:hint="eastAsia"/>
                    <w:sz w:val="22"/>
                    <w:szCs w:val="24"/>
                    <w14:ligatures w14:val="standardContextual"/>
                  </w:rPr>
                </w:rPrChange>
                <w14:ligatures w14:val="standardContextual"/>
              </w:rPr>
              <w:tab/>
            </w:r>
          </w:del>
          <w:del w:id="1844" w:author="asus" w:date="2025-01-28T01:55:00Z">
            <w:r>
              <w:rPr>
                <w:rStyle w:val="24"/>
                <w:rFonts w:hint="eastAsia" w:ascii="Times New Roman" w:hAnsi="Times New Roman" w:eastAsia="宋体" w:cs="Times New Roman"/>
                <w:b/>
                <w:bCs/>
                <w:sz w:val="18"/>
                <w:szCs w:val="32"/>
                <w:rPrChange w:id="1845" w:author="asus" w:date="2025-01-28T02:06:00Z">
                  <w:rPr>
                    <w:rStyle w:val="26"/>
                    <w:rFonts w:hint="eastAsia" w:ascii="Times New Roman" w:hAnsi="Times New Roman" w:eastAsia="Times New Roman" w:cs="Times New Roman"/>
                    <w:b/>
                    <w:bCs/>
                  </w:rPr>
                </w:rPrChange>
                <w14:ligatures w14:val="standardContextual"/>
              </w:rPr>
              <w:delText>Host distribution</w:delText>
            </w:r>
          </w:del>
          <w:del w:id="1846" w:author="asus" w:date="2025-01-28T01:55:00Z">
            <w:r>
              <w:rPr>
                <w:rFonts w:hint="eastAsia" w:ascii="Times New Roman" w:hAnsi="Times New Roman" w:eastAsia="宋体"/>
                <w:bCs/>
                <w:sz w:val="18"/>
                <w:szCs w:val="32"/>
                <w:rPrChange w:id="1847" w:author="asus" w:date="2025-01-28T02:06:00Z">
                  <w:rPr>
                    <w:rFonts w:hint="eastAsia"/>
                  </w:rPr>
                </w:rPrChange>
                <w14:ligatures w14:val="standardContextual"/>
              </w:rPr>
              <w:tab/>
            </w:r>
          </w:del>
          <w:del w:id="1848" w:author="asus" w:date="2025-01-28T01:55:00Z">
            <w:r>
              <w:rPr>
                <w:rFonts w:ascii="Times New Roman" w:hAnsi="Times New Roman" w:eastAsia="宋体"/>
                <w:bCs/>
                <w:sz w:val="18"/>
                <w:szCs w:val="32"/>
                <w:rPrChange w:id="1849" w:author="asus" w:date="2025-01-28T02:06:00Z">
                  <w:rPr/>
                </w:rPrChange>
                <w14:ligatures w14:val="standardContextual"/>
              </w:rPr>
              <w:delText>23</w:delText>
            </w:r>
          </w:del>
        </w:p>
        <w:p w14:paraId="2A3537DD">
          <w:pPr>
            <w:pStyle w:val="19"/>
            <w:tabs>
              <w:tab w:val="right" w:leader="dot" w:pos="9060"/>
            </w:tabs>
            <w:rPr>
              <w:del w:id="1850" w:author="asus" w:date="2025-01-28T01:55:00Z"/>
              <w:rFonts w:ascii="Times New Roman" w:hAnsi="Times New Roman" w:eastAsia="宋体"/>
              <w:bCs/>
              <w:sz w:val="18"/>
              <w:szCs w:val="32"/>
              <w:rPrChange w:id="1851" w:author="asus" w:date="2025-01-28T02:06:00Z">
                <w:rPr>
                  <w:del w:id="1852" w:author="asus" w:date="2025-01-28T01:55:00Z"/>
                  <w:sz w:val="22"/>
                  <w:szCs w:val="24"/>
                  <w14:ligatures w14:val="standardContextual"/>
                </w:rPr>
              </w:rPrChange>
              <w14:ligatures w14:val="standardContextual"/>
            </w:rPr>
          </w:pPr>
          <w:del w:id="1853" w:author="asus" w:date="2025-01-28T01:55:00Z">
            <w:r>
              <w:rPr>
                <w:rStyle w:val="24"/>
                <w:rFonts w:hint="eastAsia" w:ascii="Times New Roman" w:hAnsi="Times New Roman" w:eastAsia="宋体" w:cs="Times New Roman"/>
                <w:b/>
                <w:bCs/>
                <w:sz w:val="18"/>
                <w:szCs w:val="32"/>
                <w:rPrChange w:id="1854" w:author="asus" w:date="2025-01-28T02:06:00Z">
                  <w:rPr>
                    <w:rStyle w:val="26"/>
                    <w:rFonts w:hint="eastAsia" w:ascii="Times New Roman" w:hAnsi="Times New Roman" w:cs="Times New Roman"/>
                    <w:b/>
                    <w:bCs/>
                  </w:rPr>
                </w:rPrChange>
                <w14:ligatures w14:val="standardContextual"/>
              </w:rPr>
              <w:delText xml:space="preserve">7.4 </w:delText>
            </w:r>
          </w:del>
          <w:del w:id="1855" w:author="asus" w:date="2025-01-28T01:55:00Z">
            <w:r>
              <w:rPr>
                <w:rStyle w:val="24"/>
                <w:rFonts w:hint="eastAsia" w:ascii="Times New Roman" w:hAnsi="Times New Roman" w:eastAsia="宋体" w:cs="Times New Roman"/>
                <w:b/>
                <w:bCs/>
                <w:sz w:val="18"/>
                <w:szCs w:val="32"/>
                <w:rPrChange w:id="1856" w:author="asus" w:date="2025-01-28T02:06:00Z">
                  <w:rPr>
                    <w:rStyle w:val="26"/>
                    <w:rFonts w:hint="eastAsia" w:ascii="Times New Roman" w:hAnsi="Times New Roman" w:eastAsia="Times New Roman" w:cs="Times New Roman"/>
                    <w:b/>
                    <w:bCs/>
                  </w:rPr>
                </w:rPrChange>
                <w14:ligatures w14:val="standardContextual"/>
              </w:rPr>
              <w:delText>The difference between the awards of the sports powerhouses in traditional and emerging sports</w:delText>
            </w:r>
          </w:del>
          <w:del w:id="1857" w:author="asus" w:date="2025-01-28T01:55:00Z">
            <w:r>
              <w:rPr>
                <w:rFonts w:hint="eastAsia" w:ascii="Times New Roman" w:hAnsi="Times New Roman" w:eastAsia="宋体"/>
                <w:bCs/>
                <w:sz w:val="18"/>
                <w:szCs w:val="32"/>
                <w:rPrChange w:id="1858" w:author="asus" w:date="2025-01-28T02:06:00Z">
                  <w:rPr>
                    <w:rFonts w:hint="eastAsia"/>
                  </w:rPr>
                </w:rPrChange>
                <w14:ligatures w14:val="standardContextual"/>
              </w:rPr>
              <w:tab/>
            </w:r>
          </w:del>
          <w:del w:id="1859" w:author="asus" w:date="2025-01-28T01:55:00Z">
            <w:r>
              <w:rPr>
                <w:rFonts w:ascii="Times New Roman" w:hAnsi="Times New Roman" w:eastAsia="宋体"/>
                <w:b w:val="0"/>
                <w:bCs/>
                <w:sz w:val="18"/>
                <w:szCs w:val="32"/>
                <w:rPrChange w:id="1860" w:author="asus" w:date="2025-01-28T02:06:00Z">
                  <w:rPr>
                    <w:b/>
                  </w:rPr>
                </w:rPrChange>
                <w14:ligatures w14:val="standardContextual"/>
              </w:rPr>
              <w:delText>错误！未定义书签。</w:delText>
            </w:r>
          </w:del>
        </w:p>
        <w:p w14:paraId="56ACD4C7">
          <w:pPr>
            <w:pStyle w:val="17"/>
            <w:tabs>
              <w:tab w:val="right" w:leader="dot" w:pos="9060"/>
            </w:tabs>
            <w:rPr>
              <w:del w:id="1861" w:author="asus" w:date="2025-01-28T01:55:00Z"/>
              <w:rFonts w:ascii="Times New Roman" w:hAnsi="Times New Roman" w:eastAsia="宋体"/>
              <w:bCs/>
              <w:sz w:val="18"/>
              <w:szCs w:val="32"/>
              <w:rPrChange w:id="1862" w:author="asus" w:date="2025-01-28T02:06:00Z">
                <w:rPr>
                  <w:del w:id="1863" w:author="asus" w:date="2025-01-28T01:55:00Z"/>
                  <w:sz w:val="22"/>
                  <w:szCs w:val="24"/>
                  <w14:ligatures w14:val="standardContextual"/>
                </w:rPr>
              </w:rPrChange>
              <w14:ligatures w14:val="standardContextual"/>
            </w:rPr>
          </w:pPr>
          <w:del w:id="1864" w:author="asus" w:date="2025-01-28T01:55:00Z">
            <w:r>
              <w:rPr>
                <w:rStyle w:val="24"/>
                <w:rFonts w:hint="eastAsia" w:ascii="Times New Roman" w:hAnsi="Times New Roman" w:eastAsia="宋体" w:cs="Times New Roman"/>
                <w:b/>
                <w:bCs/>
                <w:sz w:val="18"/>
                <w:szCs w:val="32"/>
                <w:rPrChange w:id="1865" w:author="asus" w:date="2025-01-28T02:06:00Z">
                  <w:rPr>
                    <w:rStyle w:val="26"/>
                    <w:rFonts w:hint="eastAsia" w:ascii="Times New Roman" w:hAnsi="Times New Roman" w:cs="Times New Roman"/>
                    <w:b/>
                    <w:bCs/>
                  </w:rPr>
                </w:rPrChange>
                <w14:ligatures w14:val="standardContextual"/>
              </w:rPr>
              <w:delText>8</w:delText>
            </w:r>
          </w:del>
          <w:del w:id="1866" w:author="asus" w:date="2025-01-28T01:55:00Z">
            <w:r>
              <w:rPr>
                <w:rStyle w:val="24"/>
                <w:rFonts w:hint="eastAsia" w:ascii="Times New Roman" w:hAnsi="Times New Roman" w:eastAsia="宋体" w:cs="Times New Roman"/>
                <w:b/>
                <w:bCs/>
                <w:sz w:val="18"/>
                <w:szCs w:val="32"/>
                <w:rPrChange w:id="1867" w:author="asus" w:date="2025-01-28T02:06:00Z">
                  <w:rPr>
                    <w:rStyle w:val="26"/>
                    <w:rFonts w:hint="eastAsia" w:ascii="Times New Roman" w:hAnsi="Times New Roman" w:eastAsia="Times New Roman" w:cs="Times New Roman"/>
                    <w:b/>
                    <w:bCs/>
                  </w:rPr>
                </w:rPrChange>
                <w14:ligatures w14:val="standardContextual"/>
              </w:rPr>
              <w:delText xml:space="preserve"> Sensitivity Analysis</w:delText>
            </w:r>
          </w:del>
          <w:del w:id="1868" w:author="asus" w:date="2025-01-28T01:55:00Z">
            <w:r>
              <w:rPr>
                <w:rFonts w:hint="eastAsia" w:ascii="Times New Roman" w:hAnsi="Times New Roman" w:eastAsia="宋体"/>
                <w:bCs/>
                <w:sz w:val="18"/>
                <w:szCs w:val="32"/>
                <w:rPrChange w:id="1869" w:author="asus" w:date="2025-01-28T02:06:00Z">
                  <w:rPr>
                    <w:rFonts w:hint="eastAsia"/>
                  </w:rPr>
                </w:rPrChange>
                <w14:ligatures w14:val="standardContextual"/>
              </w:rPr>
              <w:tab/>
            </w:r>
          </w:del>
          <w:del w:id="1870" w:author="asus" w:date="2025-01-28T01:55:00Z">
            <w:r>
              <w:rPr>
                <w:rFonts w:ascii="Times New Roman" w:hAnsi="Times New Roman" w:eastAsia="宋体"/>
                <w:bCs/>
                <w:sz w:val="18"/>
                <w:szCs w:val="32"/>
                <w:rPrChange w:id="1871" w:author="asus" w:date="2025-01-28T02:06:00Z">
                  <w:rPr/>
                </w:rPrChange>
                <w14:ligatures w14:val="standardContextual"/>
              </w:rPr>
              <w:delText>25</w:delText>
            </w:r>
          </w:del>
        </w:p>
        <w:p w14:paraId="3F6BB8AD">
          <w:pPr>
            <w:pStyle w:val="17"/>
            <w:tabs>
              <w:tab w:val="right" w:leader="dot" w:pos="9060"/>
            </w:tabs>
            <w:rPr>
              <w:del w:id="1872" w:author="asus" w:date="2025-01-28T01:55:00Z"/>
              <w:rFonts w:ascii="Times New Roman" w:hAnsi="Times New Roman" w:eastAsia="宋体"/>
              <w:bCs/>
              <w:sz w:val="18"/>
              <w:szCs w:val="32"/>
              <w:rPrChange w:id="1873" w:author="asus" w:date="2025-01-28T02:06:00Z">
                <w:rPr>
                  <w:del w:id="1874" w:author="asus" w:date="2025-01-28T01:55:00Z"/>
                  <w:sz w:val="22"/>
                  <w:szCs w:val="24"/>
                  <w14:ligatures w14:val="standardContextual"/>
                </w:rPr>
              </w:rPrChange>
              <w14:ligatures w14:val="standardContextual"/>
            </w:rPr>
          </w:pPr>
          <w:del w:id="1875" w:author="asus" w:date="2025-01-28T01:55:00Z">
            <w:r>
              <w:rPr>
                <w:rStyle w:val="24"/>
                <w:rFonts w:hint="eastAsia" w:ascii="Times New Roman" w:hAnsi="Times New Roman" w:eastAsia="宋体" w:cs="Times New Roman"/>
                <w:b/>
                <w:bCs/>
                <w:sz w:val="18"/>
                <w:szCs w:val="32"/>
                <w:rPrChange w:id="1876" w:author="asus" w:date="2025-01-28T02:06:00Z">
                  <w:rPr>
                    <w:rStyle w:val="26"/>
                    <w:rFonts w:hint="eastAsia" w:ascii="Times New Roman" w:hAnsi="Times New Roman" w:cs="Times New Roman"/>
                    <w:b/>
                    <w:bCs/>
                  </w:rPr>
                </w:rPrChange>
                <w14:ligatures w14:val="standardContextual"/>
              </w:rPr>
              <w:delText>9</w:delText>
            </w:r>
          </w:del>
          <w:del w:id="1877" w:author="asus" w:date="2025-01-28T01:55:00Z">
            <w:r>
              <w:rPr>
                <w:rStyle w:val="24"/>
                <w:rFonts w:hint="eastAsia" w:ascii="Times New Roman" w:hAnsi="Times New Roman" w:eastAsia="宋体" w:cs="Times New Roman"/>
                <w:b/>
                <w:bCs/>
                <w:sz w:val="18"/>
                <w:szCs w:val="32"/>
                <w:rPrChange w:id="1878" w:author="asus" w:date="2025-01-28T02:06:00Z">
                  <w:rPr>
                    <w:rStyle w:val="26"/>
                    <w:rFonts w:hint="eastAsia" w:ascii="Times New Roman" w:hAnsi="Times New Roman" w:eastAsia="Times New Roman" w:cs="Times New Roman"/>
                    <w:b/>
                    <w:bCs/>
                  </w:rPr>
                </w:rPrChange>
                <w14:ligatures w14:val="standardContextual"/>
              </w:rPr>
              <w:delText xml:space="preserve"> Model Evaluation and Further Discussion</w:delText>
            </w:r>
          </w:del>
          <w:del w:id="1879" w:author="asus" w:date="2025-01-28T01:55:00Z">
            <w:r>
              <w:rPr>
                <w:rFonts w:hint="eastAsia" w:ascii="Times New Roman" w:hAnsi="Times New Roman" w:eastAsia="宋体"/>
                <w:bCs/>
                <w:sz w:val="18"/>
                <w:szCs w:val="32"/>
                <w:rPrChange w:id="1880" w:author="asus" w:date="2025-01-28T02:06:00Z">
                  <w:rPr>
                    <w:rFonts w:hint="eastAsia"/>
                  </w:rPr>
                </w:rPrChange>
                <w14:ligatures w14:val="standardContextual"/>
              </w:rPr>
              <w:tab/>
            </w:r>
          </w:del>
          <w:del w:id="1881" w:author="asus" w:date="2025-01-28T01:55:00Z">
            <w:r>
              <w:rPr>
                <w:rFonts w:ascii="Times New Roman" w:hAnsi="Times New Roman" w:eastAsia="宋体"/>
                <w:bCs/>
                <w:sz w:val="18"/>
                <w:szCs w:val="32"/>
                <w:rPrChange w:id="1882" w:author="asus" w:date="2025-01-28T02:06:00Z">
                  <w:rPr/>
                </w:rPrChange>
                <w14:ligatures w14:val="standardContextual"/>
              </w:rPr>
              <w:delText>25</w:delText>
            </w:r>
          </w:del>
        </w:p>
        <w:p w14:paraId="22988B48">
          <w:pPr>
            <w:pStyle w:val="19"/>
            <w:tabs>
              <w:tab w:val="right" w:leader="dot" w:pos="9060"/>
            </w:tabs>
            <w:rPr>
              <w:del w:id="1883" w:author="asus" w:date="2025-01-28T01:55:00Z"/>
              <w:rFonts w:ascii="Times New Roman" w:hAnsi="Times New Roman" w:eastAsia="宋体"/>
              <w:bCs/>
              <w:sz w:val="18"/>
              <w:szCs w:val="32"/>
              <w:rPrChange w:id="1884" w:author="asus" w:date="2025-01-28T02:06:00Z">
                <w:rPr>
                  <w:del w:id="1885" w:author="asus" w:date="2025-01-28T01:55:00Z"/>
                  <w:sz w:val="22"/>
                  <w:szCs w:val="24"/>
                  <w14:ligatures w14:val="standardContextual"/>
                </w:rPr>
              </w:rPrChange>
              <w14:ligatures w14:val="standardContextual"/>
            </w:rPr>
          </w:pPr>
          <w:del w:id="1886" w:author="asus" w:date="2025-01-28T01:55:00Z">
            <w:r>
              <w:rPr>
                <w:rStyle w:val="24"/>
                <w:rFonts w:hint="eastAsia" w:ascii="Times New Roman" w:hAnsi="Times New Roman" w:eastAsia="宋体" w:cs="Times New Roman"/>
                <w:b/>
                <w:bCs/>
                <w:sz w:val="18"/>
                <w:szCs w:val="32"/>
                <w:rPrChange w:id="1887" w:author="asus" w:date="2025-01-28T02:06:00Z">
                  <w:rPr>
                    <w:rStyle w:val="26"/>
                    <w:rFonts w:hint="eastAsia" w:ascii="Times New Roman" w:hAnsi="Times New Roman" w:cs="Times New Roman"/>
                    <w:b/>
                    <w:bCs/>
                  </w:rPr>
                </w:rPrChange>
                <w14:ligatures w14:val="standardContextual"/>
              </w:rPr>
              <w:delText>9</w:delText>
            </w:r>
          </w:del>
          <w:del w:id="1888" w:author="asus" w:date="2025-01-28T01:55:00Z">
            <w:r>
              <w:rPr>
                <w:rStyle w:val="24"/>
                <w:rFonts w:hint="eastAsia" w:ascii="Times New Roman" w:hAnsi="Times New Roman" w:eastAsia="宋体" w:cs="Times New Roman"/>
                <w:b/>
                <w:bCs/>
                <w:sz w:val="18"/>
                <w:szCs w:val="32"/>
                <w:rPrChange w:id="1889" w:author="asus" w:date="2025-01-28T02:06:00Z">
                  <w:rPr>
                    <w:rStyle w:val="26"/>
                    <w:rFonts w:hint="eastAsia" w:ascii="Times New Roman" w:hAnsi="Times New Roman" w:eastAsia="Times New Roman" w:cs="Times New Roman"/>
                    <w:b/>
                    <w:bCs/>
                  </w:rPr>
                </w:rPrChange>
                <w14:ligatures w14:val="standardContextual"/>
              </w:rPr>
              <w:delText>.1 Strengths</w:delText>
            </w:r>
          </w:del>
          <w:del w:id="1890" w:author="asus" w:date="2025-01-28T01:55:00Z">
            <w:r>
              <w:rPr>
                <w:rFonts w:hint="eastAsia" w:ascii="Times New Roman" w:hAnsi="Times New Roman" w:eastAsia="宋体"/>
                <w:bCs/>
                <w:sz w:val="18"/>
                <w:szCs w:val="32"/>
                <w:rPrChange w:id="1891" w:author="asus" w:date="2025-01-28T02:06:00Z">
                  <w:rPr>
                    <w:rFonts w:hint="eastAsia"/>
                  </w:rPr>
                </w:rPrChange>
                <w14:ligatures w14:val="standardContextual"/>
              </w:rPr>
              <w:tab/>
            </w:r>
          </w:del>
          <w:del w:id="1892" w:author="asus" w:date="2025-01-28T01:55:00Z">
            <w:r>
              <w:rPr>
                <w:rFonts w:ascii="Times New Roman" w:hAnsi="Times New Roman" w:eastAsia="宋体"/>
                <w:bCs/>
                <w:sz w:val="18"/>
                <w:szCs w:val="32"/>
                <w:rPrChange w:id="1893" w:author="asus" w:date="2025-01-28T02:06:00Z">
                  <w:rPr/>
                </w:rPrChange>
                <w14:ligatures w14:val="standardContextual"/>
              </w:rPr>
              <w:delText>25</w:delText>
            </w:r>
          </w:del>
        </w:p>
        <w:p w14:paraId="5124191B">
          <w:pPr>
            <w:pStyle w:val="19"/>
            <w:tabs>
              <w:tab w:val="right" w:leader="dot" w:pos="9060"/>
            </w:tabs>
            <w:rPr>
              <w:del w:id="1894" w:author="asus" w:date="2025-01-28T01:55:00Z"/>
              <w:rFonts w:ascii="Times New Roman" w:hAnsi="Times New Roman" w:eastAsia="宋体"/>
              <w:bCs/>
              <w:sz w:val="18"/>
              <w:szCs w:val="32"/>
              <w:rPrChange w:id="1895" w:author="asus" w:date="2025-01-28T02:06:00Z">
                <w:rPr>
                  <w:del w:id="1896" w:author="asus" w:date="2025-01-28T01:55:00Z"/>
                  <w:sz w:val="22"/>
                  <w:szCs w:val="24"/>
                  <w14:ligatures w14:val="standardContextual"/>
                </w:rPr>
              </w:rPrChange>
              <w14:ligatures w14:val="standardContextual"/>
            </w:rPr>
          </w:pPr>
          <w:del w:id="1897" w:author="asus" w:date="2025-01-28T01:55:00Z">
            <w:r>
              <w:rPr>
                <w:rStyle w:val="24"/>
                <w:rFonts w:hint="eastAsia" w:ascii="Times New Roman" w:hAnsi="Times New Roman" w:eastAsia="宋体" w:cs="Times New Roman"/>
                <w:b/>
                <w:bCs/>
                <w:sz w:val="18"/>
                <w:szCs w:val="32"/>
                <w:rPrChange w:id="1898" w:author="asus" w:date="2025-01-28T02:06:00Z">
                  <w:rPr>
                    <w:rStyle w:val="26"/>
                    <w:rFonts w:hint="eastAsia" w:ascii="Times New Roman" w:hAnsi="Times New Roman" w:cs="Times New Roman"/>
                    <w:b/>
                    <w:bCs/>
                  </w:rPr>
                </w:rPrChange>
                <w14:ligatures w14:val="standardContextual"/>
              </w:rPr>
              <w:delText>9</w:delText>
            </w:r>
          </w:del>
          <w:del w:id="1899" w:author="asus" w:date="2025-01-28T01:55:00Z">
            <w:r>
              <w:rPr>
                <w:rStyle w:val="24"/>
                <w:rFonts w:hint="eastAsia" w:ascii="Times New Roman" w:hAnsi="Times New Roman" w:eastAsia="宋体" w:cs="Times New Roman"/>
                <w:b/>
                <w:bCs/>
                <w:sz w:val="18"/>
                <w:szCs w:val="32"/>
                <w:rPrChange w:id="1900" w:author="asus" w:date="2025-01-28T02:06:00Z">
                  <w:rPr>
                    <w:rStyle w:val="26"/>
                    <w:rFonts w:hint="eastAsia" w:ascii="Times New Roman" w:hAnsi="Times New Roman" w:eastAsia="Times New Roman" w:cs="Times New Roman"/>
                    <w:b/>
                    <w:bCs/>
                  </w:rPr>
                </w:rPrChange>
                <w14:ligatures w14:val="standardContextual"/>
              </w:rPr>
              <w:delText>.2 Weaknesses</w:delText>
            </w:r>
          </w:del>
          <w:del w:id="1901" w:author="asus" w:date="2025-01-28T01:55:00Z">
            <w:r>
              <w:rPr>
                <w:rFonts w:hint="eastAsia" w:ascii="Times New Roman" w:hAnsi="Times New Roman" w:eastAsia="宋体"/>
                <w:bCs/>
                <w:sz w:val="18"/>
                <w:szCs w:val="32"/>
                <w:rPrChange w:id="1902" w:author="asus" w:date="2025-01-28T02:06:00Z">
                  <w:rPr>
                    <w:rFonts w:hint="eastAsia"/>
                  </w:rPr>
                </w:rPrChange>
                <w14:ligatures w14:val="standardContextual"/>
              </w:rPr>
              <w:tab/>
            </w:r>
          </w:del>
          <w:del w:id="1903" w:author="asus" w:date="2025-01-28T01:55:00Z">
            <w:r>
              <w:rPr>
                <w:rFonts w:ascii="Times New Roman" w:hAnsi="Times New Roman" w:eastAsia="宋体"/>
                <w:bCs/>
                <w:sz w:val="18"/>
                <w:szCs w:val="32"/>
                <w:rPrChange w:id="1904" w:author="asus" w:date="2025-01-28T02:06:00Z">
                  <w:rPr/>
                </w:rPrChange>
                <w14:ligatures w14:val="standardContextual"/>
              </w:rPr>
              <w:delText>26</w:delText>
            </w:r>
          </w:del>
        </w:p>
        <w:p w14:paraId="70E3F360">
          <w:pPr>
            <w:pStyle w:val="19"/>
            <w:tabs>
              <w:tab w:val="right" w:leader="dot" w:pos="9060"/>
            </w:tabs>
            <w:rPr>
              <w:del w:id="1905" w:author="asus" w:date="2025-01-28T01:55:00Z"/>
              <w:rFonts w:ascii="Times New Roman" w:hAnsi="Times New Roman" w:eastAsia="宋体"/>
              <w:bCs/>
              <w:sz w:val="18"/>
              <w:szCs w:val="32"/>
              <w:rPrChange w:id="1906" w:author="asus" w:date="2025-01-28T02:06:00Z">
                <w:rPr>
                  <w:del w:id="1907" w:author="asus" w:date="2025-01-28T01:55:00Z"/>
                  <w:sz w:val="22"/>
                  <w:szCs w:val="24"/>
                  <w14:ligatures w14:val="standardContextual"/>
                </w:rPr>
              </w:rPrChange>
              <w14:ligatures w14:val="standardContextual"/>
            </w:rPr>
          </w:pPr>
          <w:del w:id="1908" w:author="asus" w:date="2025-01-28T01:55:00Z">
            <w:r>
              <w:rPr>
                <w:rStyle w:val="24"/>
                <w:rFonts w:hint="eastAsia" w:ascii="Times New Roman" w:hAnsi="Times New Roman" w:eastAsia="宋体" w:cs="Times New Roman"/>
                <w:b/>
                <w:bCs/>
                <w:sz w:val="18"/>
                <w:szCs w:val="32"/>
                <w:rPrChange w:id="1909" w:author="asus" w:date="2025-01-28T02:06:00Z">
                  <w:rPr>
                    <w:rStyle w:val="26"/>
                    <w:rFonts w:hint="eastAsia" w:ascii="Times New Roman" w:hAnsi="Times New Roman" w:cs="Times New Roman"/>
                    <w:b/>
                    <w:bCs/>
                  </w:rPr>
                </w:rPrChange>
                <w14:ligatures w14:val="standardContextual"/>
              </w:rPr>
              <w:delText>9</w:delText>
            </w:r>
          </w:del>
          <w:del w:id="1910" w:author="asus" w:date="2025-01-28T01:55:00Z">
            <w:r>
              <w:rPr>
                <w:rStyle w:val="24"/>
                <w:rFonts w:hint="eastAsia" w:ascii="Times New Roman" w:hAnsi="Times New Roman" w:eastAsia="宋体" w:cs="Times New Roman"/>
                <w:b/>
                <w:bCs/>
                <w:sz w:val="18"/>
                <w:szCs w:val="32"/>
                <w:rPrChange w:id="1911" w:author="asus" w:date="2025-01-28T02:06:00Z">
                  <w:rPr>
                    <w:rStyle w:val="26"/>
                    <w:rFonts w:hint="eastAsia" w:ascii="Times New Roman" w:hAnsi="Times New Roman" w:eastAsia="Times New Roman" w:cs="Times New Roman"/>
                    <w:b/>
                    <w:bCs/>
                  </w:rPr>
                </w:rPrChange>
                <w14:ligatures w14:val="standardContextual"/>
              </w:rPr>
              <w:delText>.3 Further Discussion</w:delText>
            </w:r>
          </w:del>
          <w:del w:id="1912" w:author="asus" w:date="2025-01-28T01:55:00Z">
            <w:r>
              <w:rPr>
                <w:rFonts w:hint="eastAsia" w:ascii="Times New Roman" w:hAnsi="Times New Roman" w:eastAsia="宋体"/>
                <w:bCs/>
                <w:sz w:val="18"/>
                <w:szCs w:val="32"/>
                <w:rPrChange w:id="1913" w:author="asus" w:date="2025-01-28T02:06:00Z">
                  <w:rPr>
                    <w:rFonts w:hint="eastAsia"/>
                  </w:rPr>
                </w:rPrChange>
                <w14:ligatures w14:val="standardContextual"/>
              </w:rPr>
              <w:tab/>
            </w:r>
          </w:del>
          <w:del w:id="1914" w:author="asus" w:date="2025-01-28T01:55:00Z">
            <w:r>
              <w:rPr>
                <w:rFonts w:ascii="Times New Roman" w:hAnsi="Times New Roman" w:eastAsia="宋体"/>
                <w:bCs/>
                <w:sz w:val="18"/>
                <w:szCs w:val="32"/>
                <w:rPrChange w:id="1915" w:author="asus" w:date="2025-01-28T02:06:00Z">
                  <w:rPr/>
                </w:rPrChange>
                <w14:ligatures w14:val="standardContextual"/>
              </w:rPr>
              <w:delText>26</w:delText>
            </w:r>
          </w:del>
        </w:p>
        <w:p w14:paraId="73FCB085">
          <w:pPr>
            <w:pStyle w:val="17"/>
            <w:tabs>
              <w:tab w:val="right" w:leader="dot" w:pos="9060"/>
            </w:tabs>
            <w:rPr>
              <w:del w:id="1916" w:author="asus" w:date="2025-01-28T01:55:00Z"/>
              <w:rFonts w:ascii="Times New Roman" w:hAnsi="Times New Roman" w:eastAsia="宋体"/>
              <w:bCs/>
              <w:sz w:val="18"/>
              <w:szCs w:val="32"/>
              <w:rPrChange w:id="1917" w:author="asus" w:date="2025-01-28T02:06:00Z">
                <w:rPr>
                  <w:del w:id="1918" w:author="asus" w:date="2025-01-28T01:55:00Z"/>
                  <w:sz w:val="22"/>
                  <w:szCs w:val="24"/>
                  <w14:ligatures w14:val="standardContextual"/>
                </w:rPr>
              </w:rPrChange>
              <w14:ligatures w14:val="standardContextual"/>
            </w:rPr>
          </w:pPr>
          <w:del w:id="1919" w:author="asus" w:date="2025-01-28T01:55:00Z">
            <w:r>
              <w:rPr>
                <w:rStyle w:val="24"/>
                <w:rFonts w:hint="eastAsia" w:ascii="Times New Roman" w:hAnsi="Times New Roman" w:eastAsia="宋体" w:cs="Times New Roman"/>
                <w:b/>
                <w:bCs/>
                <w:sz w:val="18"/>
                <w:szCs w:val="32"/>
                <w:rPrChange w:id="1920" w:author="asus" w:date="2025-01-28T02:06:00Z">
                  <w:rPr>
                    <w:rStyle w:val="26"/>
                    <w:rFonts w:hint="eastAsia" w:ascii="Times New Roman" w:hAnsi="Times New Roman" w:eastAsia="Times New Roman" w:cs="Times New Roman"/>
                    <w:b/>
                    <w:bCs/>
                  </w:rPr>
                </w:rPrChange>
                <w14:ligatures w14:val="standardContextual"/>
              </w:rPr>
              <w:delText>Conclusion</w:delText>
            </w:r>
          </w:del>
          <w:del w:id="1921" w:author="asus" w:date="2025-01-28T01:55:00Z">
            <w:r>
              <w:rPr>
                <w:rFonts w:hint="eastAsia" w:ascii="Times New Roman" w:hAnsi="Times New Roman" w:eastAsia="宋体"/>
                <w:bCs/>
                <w:sz w:val="18"/>
                <w:szCs w:val="32"/>
                <w:rPrChange w:id="1922" w:author="asus" w:date="2025-01-28T02:06:00Z">
                  <w:rPr>
                    <w:rFonts w:hint="eastAsia"/>
                  </w:rPr>
                </w:rPrChange>
                <w14:ligatures w14:val="standardContextual"/>
              </w:rPr>
              <w:tab/>
            </w:r>
          </w:del>
          <w:del w:id="1923" w:author="asus" w:date="2025-01-28T01:55:00Z">
            <w:r>
              <w:rPr>
                <w:rFonts w:ascii="Times New Roman" w:hAnsi="Times New Roman" w:eastAsia="宋体"/>
                <w:bCs/>
                <w:sz w:val="18"/>
                <w:szCs w:val="32"/>
                <w:rPrChange w:id="1924" w:author="asus" w:date="2025-01-28T02:06:00Z">
                  <w:rPr/>
                </w:rPrChange>
                <w14:ligatures w14:val="standardContextual"/>
              </w:rPr>
              <w:delText>26</w:delText>
            </w:r>
          </w:del>
        </w:p>
        <w:p w14:paraId="400CC7E4">
          <w:pPr>
            <w:pStyle w:val="17"/>
            <w:tabs>
              <w:tab w:val="right" w:leader="dot" w:pos="9060"/>
            </w:tabs>
            <w:rPr>
              <w:del w:id="1925" w:author="asus" w:date="2025-01-28T01:55:00Z"/>
              <w:rFonts w:ascii="Times New Roman" w:hAnsi="Times New Roman" w:eastAsia="宋体"/>
              <w:bCs/>
              <w:sz w:val="18"/>
              <w:szCs w:val="32"/>
              <w:rPrChange w:id="1926" w:author="asus" w:date="2025-01-28T02:06:00Z">
                <w:rPr>
                  <w:del w:id="1927" w:author="asus" w:date="2025-01-28T01:55:00Z"/>
                  <w:sz w:val="22"/>
                  <w:szCs w:val="24"/>
                  <w14:ligatures w14:val="standardContextual"/>
                </w:rPr>
              </w:rPrChange>
              <w14:ligatures w14:val="standardContextual"/>
            </w:rPr>
          </w:pPr>
          <w:del w:id="1928" w:author="asus" w:date="2025-01-28T01:55:00Z">
            <w:r>
              <w:rPr>
                <w:rStyle w:val="24"/>
                <w:rFonts w:hint="eastAsia" w:ascii="Times New Roman" w:hAnsi="Times New Roman" w:eastAsia="宋体" w:cs="Times New Roman"/>
                <w:b/>
                <w:bCs/>
                <w:sz w:val="18"/>
                <w:szCs w:val="32"/>
                <w:rPrChange w:id="1929" w:author="asus" w:date="2025-01-28T02:06:00Z">
                  <w:rPr>
                    <w:rStyle w:val="26"/>
                    <w:rFonts w:hint="eastAsia" w:ascii="Times New Roman" w:hAnsi="Times New Roman" w:eastAsia="Times New Roman" w:cs="Times New Roman"/>
                    <w:b/>
                    <w:bCs/>
                  </w:rPr>
                </w:rPrChange>
                <w14:ligatures w14:val="standardContextual"/>
              </w:rPr>
              <w:delText>References</w:delText>
            </w:r>
          </w:del>
          <w:del w:id="1930" w:author="asus" w:date="2025-01-28T01:55:00Z">
            <w:r>
              <w:rPr>
                <w:rFonts w:hint="eastAsia" w:ascii="Times New Roman" w:hAnsi="Times New Roman" w:eastAsia="宋体"/>
                <w:bCs/>
                <w:sz w:val="18"/>
                <w:szCs w:val="32"/>
                <w:rPrChange w:id="1931" w:author="asus" w:date="2025-01-28T02:06:00Z">
                  <w:rPr>
                    <w:rFonts w:hint="eastAsia"/>
                  </w:rPr>
                </w:rPrChange>
                <w14:ligatures w14:val="standardContextual"/>
              </w:rPr>
              <w:tab/>
            </w:r>
          </w:del>
          <w:del w:id="1932" w:author="asus" w:date="2025-01-28T01:55:00Z">
            <w:r>
              <w:rPr>
                <w:rFonts w:ascii="Times New Roman" w:hAnsi="Times New Roman" w:eastAsia="宋体"/>
                <w:bCs/>
                <w:sz w:val="18"/>
                <w:szCs w:val="32"/>
                <w:rPrChange w:id="1933" w:author="asus" w:date="2025-01-28T02:06:00Z">
                  <w:rPr/>
                </w:rPrChange>
                <w14:ligatures w14:val="standardContextual"/>
              </w:rPr>
              <w:delText>27</w:delText>
            </w:r>
          </w:del>
        </w:p>
        <w:p w14:paraId="19AF3890">
          <w:pPr>
            <w:rPr>
              <w:ins w:id="1934" w:author="几" w:date="2025-01-28T01:07:00Z"/>
              <w:del w:id="1935" w:author="asus" w:date="2025-01-28T01:55:00Z"/>
              <w:rFonts w:ascii="Times New Roman" w:hAnsi="Times New Roman" w:eastAsia="宋体"/>
              <w:b w:val="0"/>
              <w:bCs/>
              <w:sz w:val="18"/>
              <w:szCs w:val="32"/>
              <w:lang w:val="en-US"/>
              <w:rPrChange w:id="1936" w:author="asus" w:date="2025-01-28T02:06:00Z">
                <w:rPr>
                  <w:ins w:id="1937" w:author="几" w:date="2025-01-28T01:07:00Z"/>
                  <w:del w:id="1938" w:author="asus" w:date="2025-01-28T01:55:00Z"/>
                  <w:b/>
                  <w:bCs/>
                  <w:lang w:val="zh-CN"/>
                </w:rPr>
              </w:rPrChange>
              <w14:ligatures w14:val="standardContextual"/>
            </w:rPr>
          </w:pPr>
        </w:p>
        <w:p w14:paraId="4A37FA8D">
          <w:pPr>
            <w:pStyle w:val="17"/>
            <w:tabs>
              <w:tab w:val="right" w:leader="dot" w:pos="9070"/>
            </w:tabs>
            <w:rPr>
              <w:ins w:id="1939" w:author="几" w:date="2025-01-28T01:07:00Z"/>
              <w:del w:id="1940" w:author="asus" w:date="2025-01-28T01:55:00Z"/>
              <w:rFonts w:ascii="Times New Roman" w:hAnsi="Times New Roman" w:eastAsia="宋体"/>
              <w:bCs/>
              <w:sz w:val="18"/>
              <w:szCs w:val="32"/>
              <w:rPrChange w:id="1941" w:author="asus" w:date="2025-01-28T02:06:00Z">
                <w:rPr>
                  <w:ins w:id="1942" w:author="几" w:date="2025-01-28T01:07:00Z"/>
                  <w:del w:id="1943" w:author="asus" w:date="2025-01-28T01:55:00Z"/>
                </w:rPr>
              </w:rPrChange>
              <w14:ligatures w14:val="standardContextual"/>
            </w:rPr>
          </w:pPr>
          <w:ins w:id="1944" w:author="几" w:date="2025-01-28T01:07:00Z">
            <w:del w:id="1945" w:author="asus" w:date="2025-01-28T01:55:00Z">
              <w:r>
                <w:rPr>
                  <w:rFonts w:hint="eastAsia" w:ascii="Times New Roman" w:hAnsi="Times New Roman" w:eastAsia="宋体" w:cstheme="minorBidi"/>
                  <w:bCs/>
                  <w:sz w:val="18"/>
                  <w:szCs w:val="32"/>
                  <w:rPrChange w:id="1946" w:author="asus" w:date="2025-01-28T02:06:00Z">
                    <w:rPr>
                      <w:rFonts w:hint="eastAsia" w:ascii="Times New Roman" w:hAnsi="Times New Roman" w:eastAsia="Times New Roman" w:cs="Times New Roman"/>
                      <w:bCs/>
                      <w:szCs w:val="32"/>
                      <w14:ligatures w14:val="standardContextual"/>
                    </w:rPr>
                  </w:rPrChange>
                  <w14:ligatures w14:val="standardContextual"/>
                </w:rPr>
                <w:delText>Contents</w:delText>
              </w:r>
            </w:del>
          </w:ins>
          <w:ins w:id="1947" w:author="几" w:date="2025-01-28T01:07:00Z">
            <w:del w:id="1948" w:author="asus" w:date="2025-01-28T01:55:00Z">
              <w:r>
                <w:rPr>
                  <w:rFonts w:ascii="Times New Roman" w:hAnsi="Times New Roman" w:eastAsia="宋体"/>
                  <w:bCs/>
                  <w:sz w:val="18"/>
                  <w:szCs w:val="32"/>
                  <w:rPrChange w:id="1949" w:author="asus" w:date="2025-01-28T02:06:00Z">
                    <w:rPr/>
                  </w:rPrChange>
                  <w14:ligatures w14:val="standardContextual"/>
                </w:rPr>
                <w:tab/>
              </w:r>
            </w:del>
          </w:ins>
          <w:del w:id="1950" w:author="asus" w:date="2025-01-28T01:41:00Z">
            <w:r>
              <w:rPr>
                <w:rFonts w:ascii="Times New Roman" w:hAnsi="Times New Roman" w:eastAsia="宋体"/>
                <w:bCs/>
                <w:sz w:val="18"/>
                <w:szCs w:val="32"/>
                <w:rPrChange w:id="1951" w:author="asus" w:date="2025-01-28T02:06:00Z">
                  <w:rPr/>
                </w:rPrChange>
                <w14:ligatures w14:val="standardContextual"/>
              </w:rPr>
              <w:delText>3</w:delText>
            </w:r>
          </w:del>
        </w:p>
        <w:p w14:paraId="445AB8D8">
          <w:pPr>
            <w:pStyle w:val="19"/>
            <w:tabs>
              <w:tab w:val="right" w:leader="dot" w:pos="9070"/>
            </w:tabs>
            <w:rPr>
              <w:ins w:id="1952" w:author="几" w:date="2025-01-28T01:07:00Z"/>
              <w:del w:id="1953" w:author="asus" w:date="2025-01-28T01:55:00Z"/>
              <w:rFonts w:ascii="Times New Roman" w:hAnsi="Times New Roman" w:eastAsia="宋体"/>
              <w:bCs/>
              <w:sz w:val="18"/>
              <w:szCs w:val="32"/>
              <w:rPrChange w:id="1954" w:author="asus" w:date="2025-01-28T02:06:00Z">
                <w:rPr>
                  <w:ins w:id="1955" w:author="几" w:date="2025-01-28T01:07:00Z"/>
                  <w:del w:id="1956" w:author="asus" w:date="2025-01-28T01:55:00Z"/>
                </w:rPr>
              </w:rPrChange>
              <w14:ligatures w14:val="standardContextual"/>
            </w:rPr>
          </w:pPr>
          <w:ins w:id="1957" w:author="几" w:date="2025-01-28T01:07:00Z">
            <w:del w:id="1958" w:author="asus" w:date="2025-01-28T01:55:00Z">
              <w:r>
                <w:rPr>
                  <w:rFonts w:hint="eastAsia" w:ascii="Times New Roman" w:hAnsi="Times New Roman" w:eastAsia="宋体" w:cstheme="minorBidi"/>
                  <w:bCs/>
                  <w:sz w:val="18"/>
                  <w:szCs w:val="32"/>
                  <w:rPrChange w:id="1959" w:author="asus" w:date="2025-01-28T02:06:00Z">
                    <w:rPr>
                      <w:rFonts w:hint="eastAsia" w:ascii="Times New Roman" w:hAnsi="Times New Roman" w:eastAsia="Times New Roman" w:cs="Times New Roman"/>
                      <w:bCs/>
                      <w:szCs w:val="28"/>
                      <w14:ligatures w14:val="standardContextual"/>
                    </w:rPr>
                  </w:rPrChange>
                  <w14:ligatures w14:val="standardContextual"/>
                </w:rPr>
                <w:delText>1.1</w:delText>
              </w:r>
            </w:del>
          </w:ins>
          <w:ins w:id="1960" w:author="几" w:date="2025-01-28T01:07:00Z">
            <w:del w:id="1961" w:author="asus" w:date="2025-01-28T01:55:00Z">
              <w:r>
                <w:rPr>
                  <w:rFonts w:hint="eastAsia" w:ascii="Times New Roman" w:hAnsi="Times New Roman" w:eastAsia="宋体" w:cstheme="minorBidi"/>
                  <w:bCs/>
                  <w:sz w:val="18"/>
                  <w:szCs w:val="32"/>
                  <w:lang w:eastAsia="zh-CN"/>
                  <w:rPrChange w:id="1962"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1963" w:author="几" w:date="2025-01-28T01:07:00Z">
            <w:del w:id="1964" w:author="asus" w:date="2025-01-28T01:55:00Z">
              <w:r>
                <w:rPr>
                  <w:rFonts w:hint="eastAsia" w:ascii="Times New Roman" w:hAnsi="Times New Roman" w:eastAsia="宋体" w:cstheme="minorBidi"/>
                  <w:bCs/>
                  <w:sz w:val="18"/>
                  <w:szCs w:val="32"/>
                  <w:rPrChange w:id="1965" w:author="asus" w:date="2025-01-28T02:06:00Z">
                    <w:rPr>
                      <w:rFonts w:hint="eastAsia" w:ascii="Times New Roman" w:hAnsi="Times New Roman" w:eastAsia="Times New Roman" w:cs="Times New Roman"/>
                      <w:bCs/>
                      <w:szCs w:val="28"/>
                      <w14:ligatures w14:val="standardContextual"/>
                    </w:rPr>
                  </w:rPrChange>
                  <w14:ligatures w14:val="standardContextual"/>
                </w:rPr>
                <w:delText>Problem Background</w:delText>
              </w:r>
            </w:del>
          </w:ins>
          <w:ins w:id="1966" w:author="几" w:date="2025-01-28T01:07:00Z">
            <w:del w:id="1967" w:author="asus" w:date="2025-01-28T01:55:00Z">
              <w:r>
                <w:rPr>
                  <w:rFonts w:ascii="Times New Roman" w:hAnsi="Times New Roman" w:eastAsia="宋体"/>
                  <w:bCs/>
                  <w:sz w:val="18"/>
                  <w:szCs w:val="32"/>
                  <w:rPrChange w:id="1968" w:author="asus" w:date="2025-01-28T02:06:00Z">
                    <w:rPr/>
                  </w:rPrChange>
                  <w14:ligatures w14:val="standardContextual"/>
                </w:rPr>
                <w:tab/>
              </w:r>
            </w:del>
          </w:ins>
          <w:del w:id="1969" w:author="asus" w:date="2025-01-28T01:41:00Z">
            <w:r>
              <w:rPr>
                <w:rFonts w:ascii="Times New Roman" w:hAnsi="Times New Roman" w:eastAsia="宋体"/>
                <w:bCs/>
                <w:sz w:val="18"/>
                <w:szCs w:val="32"/>
                <w:rPrChange w:id="1970" w:author="asus" w:date="2025-01-28T02:06:00Z">
                  <w:rPr/>
                </w:rPrChange>
                <w14:ligatures w14:val="standardContextual"/>
              </w:rPr>
              <w:delText>5</w:delText>
            </w:r>
          </w:del>
        </w:p>
        <w:p w14:paraId="4EA171A6">
          <w:pPr>
            <w:pStyle w:val="19"/>
            <w:tabs>
              <w:tab w:val="right" w:leader="dot" w:pos="9070"/>
            </w:tabs>
            <w:rPr>
              <w:ins w:id="1971" w:author="几" w:date="2025-01-28T01:07:00Z"/>
              <w:del w:id="1972" w:author="asus" w:date="2025-01-28T01:55:00Z"/>
              <w:rFonts w:ascii="Times New Roman" w:hAnsi="Times New Roman" w:eastAsia="宋体"/>
              <w:bCs/>
              <w:sz w:val="18"/>
              <w:szCs w:val="32"/>
              <w:rPrChange w:id="1973" w:author="asus" w:date="2025-01-28T02:06:00Z">
                <w:rPr>
                  <w:ins w:id="1974" w:author="几" w:date="2025-01-28T01:07:00Z"/>
                  <w:del w:id="1975" w:author="asus" w:date="2025-01-28T01:55:00Z"/>
                </w:rPr>
              </w:rPrChange>
              <w14:ligatures w14:val="standardContextual"/>
            </w:rPr>
          </w:pPr>
          <w:ins w:id="1976" w:author="几" w:date="2025-01-28T01:07:00Z">
            <w:del w:id="1977" w:author="asus" w:date="2025-01-28T01:55:00Z">
              <w:r>
                <w:rPr>
                  <w:rFonts w:hint="eastAsia" w:ascii="Times New Roman" w:hAnsi="Times New Roman" w:eastAsia="宋体" w:cstheme="minorBidi"/>
                  <w:bCs/>
                  <w:sz w:val="18"/>
                  <w:szCs w:val="32"/>
                  <w:rPrChange w:id="1978" w:author="asus" w:date="2025-01-28T02:06:00Z">
                    <w:rPr>
                      <w:rFonts w:hint="eastAsia" w:ascii="Times New Roman" w:hAnsi="Times New Roman" w:eastAsia="Times New Roman" w:cs="Times New Roman"/>
                      <w:bCs/>
                      <w:szCs w:val="28"/>
                      <w14:ligatures w14:val="standardContextual"/>
                    </w:rPr>
                  </w:rPrChange>
                  <w14:ligatures w14:val="standardContextual"/>
                </w:rPr>
                <w:delText>1.2</w:delText>
              </w:r>
            </w:del>
          </w:ins>
          <w:ins w:id="1979" w:author="几" w:date="2025-01-28T01:07:00Z">
            <w:del w:id="1980" w:author="asus" w:date="2025-01-28T01:55:00Z">
              <w:r>
                <w:rPr>
                  <w:rFonts w:hint="eastAsia" w:ascii="Times New Roman" w:hAnsi="Times New Roman" w:eastAsia="宋体" w:cstheme="minorBidi"/>
                  <w:bCs/>
                  <w:sz w:val="18"/>
                  <w:szCs w:val="32"/>
                  <w:lang w:eastAsia="zh-CN"/>
                  <w:rPrChange w:id="1981"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1982" w:author="几" w:date="2025-01-28T01:07:00Z">
            <w:del w:id="1983" w:author="asus" w:date="2025-01-28T01:55:00Z">
              <w:r>
                <w:rPr>
                  <w:rFonts w:hint="eastAsia" w:ascii="Times New Roman" w:hAnsi="Times New Roman" w:eastAsia="宋体" w:cstheme="minorBidi"/>
                  <w:bCs/>
                  <w:sz w:val="18"/>
                  <w:szCs w:val="32"/>
                  <w:rPrChange w:id="1984" w:author="asus" w:date="2025-01-28T02:06:00Z">
                    <w:rPr>
                      <w:rFonts w:hint="eastAsia" w:ascii="Times New Roman" w:hAnsi="Times New Roman" w:eastAsia="Times New Roman" w:cs="Times New Roman"/>
                      <w:bCs/>
                      <w:szCs w:val="28"/>
                      <w14:ligatures w14:val="standardContextual"/>
                    </w:rPr>
                  </w:rPrChange>
                  <w14:ligatures w14:val="standardContextual"/>
                </w:rPr>
                <w:delText>Restatement of the Problem</w:delText>
              </w:r>
            </w:del>
          </w:ins>
          <w:ins w:id="1985" w:author="几" w:date="2025-01-28T01:07:00Z">
            <w:del w:id="1986" w:author="asus" w:date="2025-01-28T01:55:00Z">
              <w:r>
                <w:rPr>
                  <w:rFonts w:ascii="Times New Roman" w:hAnsi="Times New Roman" w:eastAsia="宋体"/>
                  <w:bCs/>
                  <w:sz w:val="18"/>
                  <w:szCs w:val="32"/>
                  <w:rPrChange w:id="1987" w:author="asus" w:date="2025-01-28T02:06:00Z">
                    <w:rPr/>
                  </w:rPrChange>
                  <w14:ligatures w14:val="standardContextual"/>
                </w:rPr>
                <w:tab/>
              </w:r>
            </w:del>
          </w:ins>
          <w:del w:id="1988" w:author="asus" w:date="2025-01-28T01:41:00Z">
            <w:r>
              <w:rPr>
                <w:rFonts w:ascii="Times New Roman" w:hAnsi="Times New Roman" w:eastAsia="宋体"/>
                <w:bCs/>
                <w:sz w:val="18"/>
                <w:szCs w:val="32"/>
                <w:rPrChange w:id="1989" w:author="asus" w:date="2025-01-28T02:06:00Z">
                  <w:rPr/>
                </w:rPrChange>
                <w14:ligatures w14:val="standardContextual"/>
              </w:rPr>
              <w:delText>6</w:delText>
            </w:r>
          </w:del>
        </w:p>
        <w:p w14:paraId="60A5A7B1">
          <w:pPr>
            <w:pStyle w:val="19"/>
            <w:tabs>
              <w:tab w:val="right" w:leader="dot" w:pos="9070"/>
            </w:tabs>
            <w:rPr>
              <w:ins w:id="1990" w:author="几" w:date="2025-01-28T01:07:00Z"/>
              <w:del w:id="1991" w:author="asus" w:date="2025-01-28T01:55:00Z"/>
              <w:rFonts w:ascii="Times New Roman" w:hAnsi="Times New Roman" w:eastAsia="宋体"/>
              <w:bCs/>
              <w:sz w:val="18"/>
              <w:szCs w:val="32"/>
              <w:rPrChange w:id="1992" w:author="asus" w:date="2025-01-28T02:06:00Z">
                <w:rPr>
                  <w:ins w:id="1993" w:author="几" w:date="2025-01-28T01:07:00Z"/>
                  <w:del w:id="1994" w:author="asus" w:date="2025-01-28T01:55:00Z"/>
                </w:rPr>
              </w:rPrChange>
              <w14:ligatures w14:val="standardContextual"/>
            </w:rPr>
          </w:pPr>
          <w:ins w:id="1995" w:author="几" w:date="2025-01-28T01:07:00Z">
            <w:del w:id="1996" w:author="asus" w:date="2025-01-28T01:55:00Z">
              <w:r>
                <w:rPr>
                  <w:rFonts w:hint="eastAsia" w:ascii="Times New Roman" w:hAnsi="Times New Roman" w:eastAsia="宋体" w:cstheme="minorBidi"/>
                  <w:bCs/>
                  <w:sz w:val="18"/>
                  <w:szCs w:val="32"/>
                  <w:rPrChange w:id="1997" w:author="asus" w:date="2025-01-28T02:06:00Z">
                    <w:rPr>
                      <w:rFonts w:hint="eastAsia" w:ascii="Times New Roman" w:hAnsi="Times New Roman" w:eastAsia="Times New Roman" w:cs="Times New Roman"/>
                      <w:bCs/>
                      <w:szCs w:val="28"/>
                      <w14:ligatures w14:val="standardContextual"/>
                    </w:rPr>
                  </w:rPrChange>
                  <w14:ligatures w14:val="standardContextual"/>
                </w:rPr>
                <w:delText>1.3 Literature Review</w:delText>
              </w:r>
            </w:del>
          </w:ins>
          <w:ins w:id="1998" w:author="几" w:date="2025-01-28T01:07:00Z">
            <w:del w:id="1999" w:author="asus" w:date="2025-01-28T01:55:00Z">
              <w:r>
                <w:rPr>
                  <w:rFonts w:ascii="Times New Roman" w:hAnsi="Times New Roman" w:eastAsia="宋体"/>
                  <w:bCs/>
                  <w:sz w:val="18"/>
                  <w:szCs w:val="32"/>
                  <w:rPrChange w:id="2000" w:author="asus" w:date="2025-01-28T02:06:00Z">
                    <w:rPr/>
                  </w:rPrChange>
                  <w14:ligatures w14:val="standardContextual"/>
                </w:rPr>
                <w:tab/>
              </w:r>
            </w:del>
          </w:ins>
          <w:del w:id="2001" w:author="asus" w:date="2025-01-28T01:41:00Z">
            <w:r>
              <w:rPr>
                <w:rFonts w:ascii="Times New Roman" w:hAnsi="Times New Roman" w:eastAsia="宋体"/>
                <w:bCs/>
                <w:sz w:val="18"/>
                <w:szCs w:val="32"/>
                <w:rPrChange w:id="2002" w:author="asus" w:date="2025-01-28T02:06:00Z">
                  <w:rPr/>
                </w:rPrChange>
                <w14:ligatures w14:val="standardContextual"/>
              </w:rPr>
              <w:delText>6</w:delText>
            </w:r>
          </w:del>
        </w:p>
        <w:p w14:paraId="1AB50933">
          <w:pPr>
            <w:pStyle w:val="19"/>
            <w:tabs>
              <w:tab w:val="right" w:leader="dot" w:pos="9070"/>
            </w:tabs>
            <w:rPr>
              <w:ins w:id="2003" w:author="几" w:date="2025-01-28T01:07:00Z"/>
              <w:del w:id="2004" w:author="asus" w:date="2025-01-28T01:55:00Z"/>
              <w:rFonts w:ascii="Times New Roman" w:hAnsi="Times New Roman" w:eastAsia="宋体"/>
              <w:bCs/>
              <w:sz w:val="18"/>
              <w:szCs w:val="32"/>
              <w:rPrChange w:id="2005" w:author="asus" w:date="2025-01-28T02:06:00Z">
                <w:rPr>
                  <w:ins w:id="2006" w:author="几" w:date="2025-01-28T01:07:00Z"/>
                  <w:del w:id="2007" w:author="asus" w:date="2025-01-28T01:55:00Z"/>
                </w:rPr>
              </w:rPrChange>
              <w14:ligatures w14:val="standardContextual"/>
            </w:rPr>
          </w:pPr>
          <w:ins w:id="2008" w:author="几" w:date="2025-01-28T01:07:00Z">
            <w:del w:id="2009" w:author="asus" w:date="2025-01-28T01:55:00Z">
              <w:r>
                <w:rPr>
                  <w:rFonts w:hint="eastAsia" w:ascii="Times New Roman" w:hAnsi="Times New Roman" w:eastAsia="宋体" w:cstheme="minorBidi"/>
                  <w:bCs/>
                  <w:sz w:val="18"/>
                  <w:szCs w:val="32"/>
                  <w:rPrChange w:id="2010" w:author="asus" w:date="2025-01-28T02:06:00Z">
                    <w:rPr>
                      <w:rFonts w:hint="eastAsia" w:ascii="Times New Roman" w:hAnsi="Times New Roman" w:eastAsia="Times New Roman" w:cs="Times New Roman"/>
                      <w:bCs/>
                      <w:szCs w:val="28"/>
                      <w14:ligatures w14:val="standardContextual"/>
                    </w:rPr>
                  </w:rPrChange>
                  <w14:ligatures w14:val="standardContextual"/>
                </w:rPr>
                <w:delText>1.4 Our Work</w:delText>
              </w:r>
            </w:del>
          </w:ins>
          <w:ins w:id="2011" w:author="几" w:date="2025-01-28T01:07:00Z">
            <w:del w:id="2012" w:author="asus" w:date="2025-01-28T01:55:00Z">
              <w:r>
                <w:rPr>
                  <w:rFonts w:ascii="Times New Roman" w:hAnsi="Times New Roman" w:eastAsia="宋体"/>
                  <w:bCs/>
                  <w:sz w:val="18"/>
                  <w:szCs w:val="32"/>
                  <w:rPrChange w:id="2013" w:author="asus" w:date="2025-01-28T02:06:00Z">
                    <w:rPr/>
                  </w:rPrChange>
                  <w14:ligatures w14:val="standardContextual"/>
                </w:rPr>
                <w:tab/>
              </w:r>
            </w:del>
          </w:ins>
          <w:del w:id="2014" w:author="asus" w:date="2025-01-28T01:41:00Z">
            <w:r>
              <w:rPr>
                <w:rFonts w:ascii="Times New Roman" w:hAnsi="Times New Roman" w:eastAsia="宋体"/>
                <w:bCs/>
                <w:sz w:val="18"/>
                <w:szCs w:val="32"/>
                <w:rPrChange w:id="2015" w:author="asus" w:date="2025-01-28T02:06:00Z">
                  <w:rPr/>
                </w:rPrChange>
                <w14:ligatures w14:val="standardContextual"/>
              </w:rPr>
              <w:delText>7</w:delText>
            </w:r>
          </w:del>
        </w:p>
        <w:p w14:paraId="56630611">
          <w:pPr>
            <w:pStyle w:val="17"/>
            <w:tabs>
              <w:tab w:val="right" w:leader="dot" w:pos="9070"/>
            </w:tabs>
            <w:rPr>
              <w:ins w:id="2016" w:author="几" w:date="2025-01-28T01:07:00Z"/>
              <w:del w:id="2017" w:author="asus" w:date="2025-01-28T01:55:00Z"/>
              <w:rFonts w:ascii="Times New Roman" w:hAnsi="Times New Roman" w:eastAsia="宋体"/>
              <w:bCs/>
              <w:sz w:val="18"/>
              <w:szCs w:val="32"/>
              <w:rPrChange w:id="2018" w:author="asus" w:date="2025-01-28T02:06:00Z">
                <w:rPr>
                  <w:ins w:id="2019" w:author="几" w:date="2025-01-28T01:07:00Z"/>
                  <w:del w:id="2020" w:author="asus" w:date="2025-01-28T01:55:00Z"/>
                </w:rPr>
              </w:rPrChange>
              <w14:ligatures w14:val="standardContextual"/>
            </w:rPr>
          </w:pPr>
          <w:ins w:id="2021" w:author="几" w:date="2025-01-28T01:07:00Z">
            <w:del w:id="2022" w:author="asus" w:date="2025-01-28T01:55:00Z">
              <w:r>
                <w:rPr>
                  <w:rFonts w:hint="eastAsia" w:ascii="Times New Roman" w:hAnsi="Times New Roman" w:eastAsia="宋体" w:cstheme="minorBidi"/>
                  <w:bCs/>
                  <w:sz w:val="18"/>
                  <w:szCs w:val="32"/>
                  <w:rPrChange w:id="2023" w:author="asus" w:date="2025-01-28T02:06:00Z">
                    <w:rPr>
                      <w:rFonts w:hint="eastAsia" w:ascii="Times New Roman" w:hAnsi="Times New Roman" w:eastAsia="Times New Roman" w:cs="Times New Roman"/>
                      <w:bCs/>
                      <w:szCs w:val="32"/>
                      <w14:ligatures w14:val="standardContextual"/>
                    </w:rPr>
                  </w:rPrChange>
                  <w14:ligatures w14:val="standardContextual"/>
                </w:rPr>
                <w:delText>2 Assumptions and Justifications</w:delText>
              </w:r>
            </w:del>
          </w:ins>
          <w:ins w:id="2024" w:author="几" w:date="2025-01-28T01:07:00Z">
            <w:del w:id="2025" w:author="asus" w:date="2025-01-28T01:55:00Z">
              <w:r>
                <w:rPr>
                  <w:rFonts w:ascii="Times New Roman" w:hAnsi="Times New Roman" w:eastAsia="宋体"/>
                  <w:bCs/>
                  <w:sz w:val="18"/>
                  <w:szCs w:val="32"/>
                  <w:rPrChange w:id="2026" w:author="asus" w:date="2025-01-28T02:06:00Z">
                    <w:rPr/>
                  </w:rPrChange>
                  <w14:ligatures w14:val="standardContextual"/>
                </w:rPr>
                <w:tab/>
              </w:r>
            </w:del>
          </w:ins>
          <w:del w:id="2027" w:author="asus" w:date="2025-01-28T01:43:00Z">
            <w:r>
              <w:rPr>
                <w:rFonts w:ascii="Times New Roman" w:hAnsi="Times New Roman" w:eastAsia="宋体"/>
                <w:bCs/>
                <w:sz w:val="18"/>
                <w:szCs w:val="32"/>
                <w:rPrChange w:id="2028" w:author="asus" w:date="2025-01-28T02:06:00Z">
                  <w:rPr/>
                </w:rPrChange>
                <w14:ligatures w14:val="standardContextual"/>
              </w:rPr>
              <w:delText>10</w:delText>
            </w:r>
          </w:del>
        </w:p>
        <w:p w14:paraId="3C413A18">
          <w:pPr>
            <w:pStyle w:val="17"/>
            <w:tabs>
              <w:tab w:val="right" w:leader="dot" w:pos="9070"/>
            </w:tabs>
            <w:rPr>
              <w:ins w:id="2029" w:author="几" w:date="2025-01-28T01:07:00Z"/>
              <w:del w:id="2030" w:author="asus" w:date="2025-01-28T01:55:00Z"/>
              <w:rFonts w:hint="eastAsia" w:ascii="Times New Roman" w:hAnsi="Times New Roman" w:eastAsia="宋体"/>
              <w:bCs/>
              <w:sz w:val="18"/>
              <w:szCs w:val="32"/>
              <w:rPrChange w:id="2031" w:author="asus" w:date="2025-01-28T02:06:00Z">
                <w:rPr>
                  <w:ins w:id="2032" w:author="几" w:date="2025-01-28T01:07:00Z"/>
                  <w:del w:id="2033" w:author="asus" w:date="2025-01-28T01:55:00Z"/>
                </w:rPr>
              </w:rPrChange>
              <w14:ligatures w14:val="standardContextual"/>
            </w:rPr>
          </w:pPr>
          <w:ins w:id="2034" w:author="几" w:date="2025-01-28T01:07:00Z">
            <w:del w:id="2035" w:author="asus" w:date="2025-01-28T01:55:00Z">
              <w:r>
                <w:rPr>
                  <w:rFonts w:hint="eastAsia" w:ascii="Times New Roman" w:hAnsi="Times New Roman" w:eastAsia="宋体" w:cstheme="minorBidi"/>
                  <w:bCs/>
                  <w:sz w:val="18"/>
                  <w:szCs w:val="32"/>
                  <w:rPrChange w:id="2036" w:author="asus" w:date="2025-01-28T02:06:00Z">
                    <w:rPr>
                      <w:rFonts w:hint="eastAsia" w:ascii="Times New Roman" w:hAnsi="Times New Roman" w:eastAsia="Times New Roman" w:cs="Times New Roman"/>
                      <w:bCs/>
                      <w:szCs w:val="32"/>
                      <w14:ligatures w14:val="standardContextual"/>
                    </w:rPr>
                  </w:rPrChange>
                  <w14:ligatures w14:val="standardContextual"/>
                </w:rPr>
                <w:delText>3 Notations</w:delText>
              </w:r>
            </w:del>
          </w:ins>
          <w:ins w:id="2037" w:author="几" w:date="2025-01-28T01:07:00Z">
            <w:del w:id="2038" w:author="asus" w:date="2025-01-28T01:55:00Z">
              <w:r>
                <w:rPr>
                  <w:rFonts w:ascii="Times New Roman" w:hAnsi="Times New Roman" w:eastAsia="宋体"/>
                  <w:bCs/>
                  <w:sz w:val="18"/>
                  <w:szCs w:val="32"/>
                  <w:rPrChange w:id="2039" w:author="asus" w:date="2025-01-28T02:06:00Z">
                    <w:rPr/>
                  </w:rPrChange>
                  <w14:ligatures w14:val="standardContextual"/>
                </w:rPr>
                <w:tab/>
              </w:r>
            </w:del>
          </w:ins>
          <w:del w:id="2040" w:author="asus" w:date="2025-01-28T01:43:00Z">
            <w:r>
              <w:rPr>
                <w:rFonts w:ascii="Times New Roman" w:hAnsi="Times New Roman" w:eastAsia="宋体"/>
                <w:bCs/>
                <w:sz w:val="18"/>
                <w:szCs w:val="32"/>
                <w:rPrChange w:id="2041" w:author="asus" w:date="2025-01-28T02:06:00Z">
                  <w:rPr/>
                </w:rPrChange>
                <w14:ligatures w14:val="standardContextual"/>
              </w:rPr>
              <w:delText>12</w:delText>
            </w:r>
          </w:del>
        </w:p>
        <w:p w14:paraId="7AE335B9">
          <w:pPr>
            <w:pStyle w:val="19"/>
            <w:tabs>
              <w:tab w:val="right" w:leader="dot" w:pos="9070"/>
            </w:tabs>
            <w:rPr>
              <w:ins w:id="2042" w:author="几" w:date="2025-01-28T01:07:00Z"/>
              <w:del w:id="2043" w:author="asus" w:date="2025-01-28T01:55:00Z"/>
              <w:rFonts w:ascii="Times New Roman" w:hAnsi="Times New Roman" w:eastAsia="宋体"/>
              <w:bCs/>
              <w:sz w:val="18"/>
              <w:szCs w:val="32"/>
              <w:rPrChange w:id="2044" w:author="asus" w:date="2025-01-28T02:06:00Z">
                <w:rPr>
                  <w:ins w:id="2045" w:author="几" w:date="2025-01-28T01:07:00Z"/>
                  <w:del w:id="2046" w:author="asus" w:date="2025-01-28T01:55:00Z"/>
                </w:rPr>
              </w:rPrChange>
              <w14:ligatures w14:val="standardContextual"/>
            </w:rPr>
          </w:pPr>
          <w:ins w:id="2047" w:author="几" w:date="2025-01-28T01:07:00Z">
            <w:del w:id="2048" w:author="asus" w:date="2025-01-28T01:55:00Z">
              <w:r>
                <w:rPr>
                  <w:rFonts w:hint="eastAsia" w:ascii="Times New Roman" w:hAnsi="Times New Roman" w:eastAsia="宋体" w:cstheme="minorBidi"/>
                  <w:bCs/>
                  <w:sz w:val="18"/>
                  <w:szCs w:val="32"/>
                  <w:rPrChange w:id="2049" w:author="asus" w:date="2025-01-28T02:06:00Z">
                    <w:rPr>
                      <w:rFonts w:hint="eastAsia" w:ascii="Times New Roman" w:hAnsi="Times New Roman" w:eastAsia="Times New Roman" w:cs="Times New Roman"/>
                      <w:bCs/>
                      <w:szCs w:val="28"/>
                      <w14:ligatures w14:val="standardContextual"/>
                    </w:rPr>
                  </w:rPrChange>
                  <w14:ligatures w14:val="standardContextual"/>
                </w:rPr>
                <w:delText>4.1 Data analysis and establishment of prediction model</w:delText>
              </w:r>
            </w:del>
          </w:ins>
          <w:ins w:id="2050" w:author="几" w:date="2025-01-28T01:07:00Z">
            <w:del w:id="2051" w:author="asus" w:date="2025-01-28T01:55:00Z">
              <w:r>
                <w:rPr>
                  <w:rFonts w:ascii="Times New Roman" w:hAnsi="Times New Roman" w:eastAsia="宋体"/>
                  <w:bCs/>
                  <w:sz w:val="18"/>
                  <w:szCs w:val="32"/>
                  <w:rPrChange w:id="2052" w:author="asus" w:date="2025-01-28T02:06:00Z">
                    <w:rPr/>
                  </w:rPrChange>
                  <w14:ligatures w14:val="standardContextual"/>
                </w:rPr>
                <w:tab/>
              </w:r>
            </w:del>
          </w:ins>
          <w:del w:id="2053" w:author="asus" w:date="2025-01-28T01:47:00Z">
            <w:r>
              <w:rPr>
                <w:rFonts w:ascii="Times New Roman" w:hAnsi="Times New Roman" w:eastAsia="宋体"/>
                <w:bCs/>
                <w:sz w:val="18"/>
                <w:szCs w:val="32"/>
                <w:rPrChange w:id="2054" w:author="asus" w:date="2025-01-28T02:06:00Z">
                  <w:rPr/>
                </w:rPrChange>
                <w14:ligatures w14:val="standardContextual"/>
              </w:rPr>
              <w:delText>12</w:delText>
            </w:r>
          </w:del>
        </w:p>
        <w:p w14:paraId="659C5A0E">
          <w:pPr>
            <w:pStyle w:val="13"/>
            <w:tabs>
              <w:tab w:val="right" w:leader="dot" w:pos="9070"/>
            </w:tabs>
            <w:rPr>
              <w:ins w:id="2055" w:author="几" w:date="2025-01-28T01:07:00Z"/>
              <w:del w:id="2056" w:author="asus" w:date="2025-01-28T01:55:00Z"/>
              <w:rFonts w:ascii="Times New Roman" w:hAnsi="Times New Roman" w:eastAsia="宋体"/>
              <w:bCs/>
              <w:sz w:val="18"/>
              <w:szCs w:val="32"/>
              <w:rPrChange w:id="2057" w:author="asus" w:date="2025-01-28T02:06:00Z">
                <w:rPr>
                  <w:ins w:id="2058" w:author="几" w:date="2025-01-28T01:07:00Z"/>
                  <w:del w:id="2059" w:author="asus" w:date="2025-01-28T01:55:00Z"/>
                </w:rPr>
              </w:rPrChange>
              <w14:ligatures w14:val="standardContextual"/>
            </w:rPr>
          </w:pPr>
          <w:ins w:id="2060" w:author="几" w:date="2025-01-28T01:07:00Z">
            <w:del w:id="2061" w:author="asus" w:date="2025-01-28T01:55:00Z">
              <w:r>
                <w:rPr>
                  <w:rFonts w:hint="eastAsia" w:ascii="Times New Roman" w:hAnsi="Times New Roman" w:eastAsia="宋体" w:cstheme="minorBidi"/>
                  <w:bCs/>
                  <w:sz w:val="18"/>
                  <w:szCs w:val="32"/>
                  <w:rPrChange w:id="2062" w:author="asus" w:date="2025-01-28T02:06:00Z">
                    <w:rPr>
                      <w:rFonts w:hint="eastAsia" w:ascii="Times New Roman" w:hAnsi="Times New Roman" w:eastAsia="Times New Roman" w:cs="Times New Roman"/>
                      <w:bCs/>
                      <w:szCs w:val="32"/>
                      <w14:ligatures w14:val="standardContextual"/>
                    </w:rPr>
                  </w:rPrChange>
                  <w14:ligatures w14:val="standardContextual"/>
                </w:rPr>
                <w:delText>4.1.1 Discussion of independent variables affecting the number of MEDALS</w:delText>
              </w:r>
            </w:del>
          </w:ins>
          <w:ins w:id="2063" w:author="几" w:date="2025-01-28T01:07:00Z">
            <w:del w:id="2064" w:author="asus" w:date="2025-01-28T01:55:00Z">
              <w:r>
                <w:rPr>
                  <w:rFonts w:ascii="Times New Roman" w:hAnsi="Times New Roman" w:eastAsia="宋体"/>
                  <w:bCs/>
                  <w:sz w:val="18"/>
                  <w:szCs w:val="32"/>
                  <w:rPrChange w:id="2065" w:author="asus" w:date="2025-01-28T02:06:00Z">
                    <w:rPr/>
                  </w:rPrChange>
                  <w14:ligatures w14:val="standardContextual"/>
                </w:rPr>
                <w:tab/>
              </w:r>
            </w:del>
          </w:ins>
          <w:del w:id="2066" w:author="asus" w:date="2025-01-28T01:47:00Z">
            <w:r>
              <w:rPr>
                <w:rFonts w:ascii="Times New Roman" w:hAnsi="Times New Roman" w:eastAsia="宋体"/>
                <w:bCs/>
                <w:sz w:val="18"/>
                <w:szCs w:val="32"/>
                <w:rPrChange w:id="2067" w:author="asus" w:date="2025-01-28T02:06:00Z">
                  <w:rPr/>
                </w:rPrChange>
                <w14:ligatures w14:val="standardContextual"/>
              </w:rPr>
              <w:delText>13</w:delText>
            </w:r>
          </w:del>
        </w:p>
        <w:p w14:paraId="6BA22737">
          <w:pPr>
            <w:pStyle w:val="13"/>
            <w:tabs>
              <w:tab w:val="right" w:leader="dot" w:pos="9070"/>
            </w:tabs>
            <w:rPr>
              <w:ins w:id="2068" w:author="几" w:date="2025-01-28T01:07:00Z"/>
              <w:del w:id="2069" w:author="asus" w:date="2025-01-28T01:55:00Z"/>
              <w:rFonts w:ascii="Times New Roman" w:hAnsi="Times New Roman" w:eastAsia="宋体"/>
              <w:bCs/>
              <w:sz w:val="18"/>
              <w:szCs w:val="32"/>
              <w:rPrChange w:id="2070" w:author="asus" w:date="2025-01-28T02:06:00Z">
                <w:rPr>
                  <w:ins w:id="2071" w:author="几" w:date="2025-01-28T01:07:00Z"/>
                  <w:del w:id="2072" w:author="asus" w:date="2025-01-28T01:55:00Z"/>
                </w:rPr>
              </w:rPrChange>
              <w14:ligatures w14:val="standardContextual"/>
            </w:rPr>
          </w:pPr>
          <w:ins w:id="2073" w:author="几" w:date="2025-01-28T01:07:00Z">
            <w:del w:id="2074" w:author="asus" w:date="2025-01-28T01:55:00Z">
              <w:r>
                <w:rPr>
                  <w:rFonts w:hint="eastAsia" w:ascii="Times New Roman" w:hAnsi="Times New Roman" w:eastAsia="宋体" w:cstheme="minorBidi"/>
                  <w:bCs/>
                  <w:sz w:val="18"/>
                  <w:szCs w:val="32"/>
                  <w:rPrChange w:id="2075" w:author="asus" w:date="2025-01-28T02:06:00Z">
                    <w:rPr>
                      <w:rFonts w:hint="eastAsia" w:ascii="Times New Roman" w:hAnsi="Times New Roman" w:eastAsia="Times New Roman" w:cs="Times New Roman"/>
                      <w:bCs/>
                      <w:szCs w:val="32"/>
                      <w14:ligatures w14:val="standardContextual"/>
                    </w:rPr>
                  </w:rPrChange>
                  <w14:ligatures w14:val="standardContextual"/>
                </w:rPr>
                <w:delText>4.1.2 Selection of algorithm and overview of model</w:delText>
              </w:r>
            </w:del>
          </w:ins>
          <w:ins w:id="2076" w:author="几" w:date="2025-01-28T01:07:00Z">
            <w:del w:id="2077" w:author="asus" w:date="2025-01-28T01:55:00Z">
              <w:r>
                <w:rPr>
                  <w:rFonts w:ascii="Times New Roman" w:hAnsi="Times New Roman" w:eastAsia="宋体"/>
                  <w:bCs/>
                  <w:sz w:val="18"/>
                  <w:szCs w:val="32"/>
                  <w:rPrChange w:id="2078" w:author="asus" w:date="2025-01-28T02:06:00Z">
                    <w:rPr/>
                  </w:rPrChange>
                  <w14:ligatures w14:val="standardContextual"/>
                </w:rPr>
                <w:tab/>
              </w:r>
            </w:del>
          </w:ins>
          <w:del w:id="2079" w:author="asus" w:date="2025-01-28T01:48:00Z">
            <w:r>
              <w:rPr>
                <w:rFonts w:ascii="Times New Roman" w:hAnsi="Times New Roman" w:eastAsia="宋体"/>
                <w:bCs/>
                <w:sz w:val="18"/>
                <w:szCs w:val="32"/>
                <w:rPrChange w:id="2080" w:author="asus" w:date="2025-01-28T02:06:00Z">
                  <w:rPr/>
                </w:rPrChange>
                <w14:ligatures w14:val="standardContextual"/>
              </w:rPr>
              <w:delText>13</w:delText>
            </w:r>
          </w:del>
        </w:p>
        <w:p w14:paraId="6E2F4ED1">
          <w:pPr>
            <w:pStyle w:val="19"/>
            <w:tabs>
              <w:tab w:val="right" w:leader="dot" w:pos="9070"/>
            </w:tabs>
            <w:rPr>
              <w:ins w:id="2081" w:author="几" w:date="2025-01-28T01:07:00Z"/>
              <w:del w:id="2082" w:author="asus" w:date="2025-01-28T01:55:00Z"/>
              <w:rFonts w:ascii="Times New Roman" w:hAnsi="Times New Roman" w:eastAsia="宋体"/>
              <w:bCs/>
              <w:sz w:val="18"/>
              <w:szCs w:val="32"/>
              <w:rPrChange w:id="2083" w:author="asus" w:date="2025-01-28T02:06:00Z">
                <w:rPr>
                  <w:ins w:id="2084" w:author="几" w:date="2025-01-28T01:07:00Z"/>
                  <w:del w:id="2085" w:author="asus" w:date="2025-01-28T01:55:00Z"/>
                </w:rPr>
              </w:rPrChange>
              <w14:ligatures w14:val="standardContextual"/>
            </w:rPr>
          </w:pPr>
          <w:ins w:id="2086" w:author="几" w:date="2025-01-28T01:07:00Z">
            <w:del w:id="2087" w:author="asus" w:date="2025-01-28T01:55:00Z">
              <w:r>
                <w:rPr>
                  <w:rFonts w:ascii="Times New Roman" w:hAnsi="Times New Roman" w:eastAsia="宋体"/>
                  <w:bCs/>
                  <w:sz w:val="18"/>
                  <w:szCs w:val="32"/>
                  <w:rPrChange w:id="2088" w:author="asus" w:date="2025-01-28T02:06:00Z">
                    <w:rPr>
                      <w:rFonts w:ascii="Times New Roman" w:hAnsi="Times New Roman" w:eastAsia="宋体"/>
                      <w:bCs/>
                      <w:szCs w:val="28"/>
                      <w14:ligatures w14:val="standardContextual"/>
                    </w:rPr>
                  </w:rPrChange>
                  <w14:ligatures w14:val="standardContextual"/>
                </w:rPr>
                <w:delText xml:space="preserve">4.1 </w:delText>
              </w:r>
            </w:del>
          </w:ins>
          <w:ins w:id="2089" w:author="几" w:date="2025-01-28T01:07:00Z">
            <w:del w:id="2090" w:author="asus" w:date="2025-01-28T01:55:00Z">
              <w:r>
                <w:rPr>
                  <w:rFonts w:hint="eastAsia" w:ascii="Times New Roman" w:hAnsi="Times New Roman" w:eastAsia="宋体" w:cstheme="minorBidi"/>
                  <w:bCs/>
                  <w:sz w:val="18"/>
                  <w:szCs w:val="32"/>
                  <w:rPrChange w:id="2091" w:author="asus" w:date="2025-01-28T02:06:00Z">
                    <w:rPr>
                      <w:rFonts w:hint="eastAsia" w:ascii="Times New Roman" w:hAnsi="Times New Roman" w:eastAsia="Times New Roman" w:cs="Times New Roman"/>
                      <w:bCs/>
                      <w:szCs w:val="28"/>
                      <w14:ligatures w14:val="standardContextual"/>
                    </w:rPr>
                  </w:rPrChange>
                  <w14:ligatures w14:val="standardContextual"/>
                </w:rPr>
                <w:delText>Solving the model</w:delText>
              </w:r>
            </w:del>
          </w:ins>
          <w:ins w:id="2092" w:author="几" w:date="2025-01-28T01:07:00Z">
            <w:del w:id="2093" w:author="asus" w:date="2025-01-28T01:55:00Z">
              <w:r>
                <w:rPr>
                  <w:rFonts w:ascii="Times New Roman" w:hAnsi="Times New Roman" w:eastAsia="宋体"/>
                  <w:bCs/>
                  <w:sz w:val="18"/>
                  <w:szCs w:val="32"/>
                  <w:rPrChange w:id="2094" w:author="asus" w:date="2025-01-28T02:06:00Z">
                    <w:rPr/>
                  </w:rPrChange>
                  <w14:ligatures w14:val="standardContextual"/>
                </w:rPr>
                <w:tab/>
              </w:r>
            </w:del>
          </w:ins>
          <w:del w:id="2095" w:author="asus" w:date="2025-01-28T01:48:00Z">
            <w:r>
              <w:rPr>
                <w:rFonts w:ascii="Times New Roman" w:hAnsi="Times New Roman" w:eastAsia="宋体"/>
                <w:bCs/>
                <w:sz w:val="18"/>
                <w:szCs w:val="32"/>
                <w:rPrChange w:id="2096" w:author="asus" w:date="2025-01-28T02:06:00Z">
                  <w:rPr/>
                </w:rPrChange>
                <w14:ligatures w14:val="standardContextual"/>
              </w:rPr>
              <w:delText>14</w:delText>
            </w:r>
          </w:del>
        </w:p>
        <w:p w14:paraId="58F2156A">
          <w:pPr>
            <w:pStyle w:val="13"/>
            <w:tabs>
              <w:tab w:val="right" w:leader="dot" w:pos="9070"/>
            </w:tabs>
            <w:rPr>
              <w:ins w:id="2097" w:author="几" w:date="2025-01-28T01:07:00Z"/>
              <w:del w:id="2098" w:author="asus" w:date="2025-01-28T01:55:00Z"/>
              <w:rFonts w:ascii="Times New Roman" w:hAnsi="Times New Roman" w:eastAsia="宋体"/>
              <w:bCs/>
              <w:sz w:val="18"/>
              <w:szCs w:val="32"/>
              <w:rPrChange w:id="2099" w:author="asus" w:date="2025-01-28T02:06:00Z">
                <w:rPr>
                  <w:ins w:id="2100" w:author="几" w:date="2025-01-28T01:07:00Z"/>
                  <w:del w:id="2101" w:author="asus" w:date="2025-01-28T01:55:00Z"/>
                </w:rPr>
              </w:rPrChange>
              <w14:ligatures w14:val="standardContextual"/>
            </w:rPr>
          </w:pPr>
          <w:ins w:id="2102" w:author="几" w:date="2025-01-28T01:07:00Z">
            <w:del w:id="2103" w:author="asus" w:date="2025-01-28T01:55:00Z">
              <w:r>
                <w:rPr>
                  <w:rFonts w:hint="eastAsia" w:ascii="Times New Roman" w:hAnsi="Times New Roman" w:eastAsia="宋体" w:cstheme="minorBidi"/>
                  <w:bCs/>
                  <w:sz w:val="18"/>
                  <w:szCs w:val="32"/>
                  <w:rPrChange w:id="2104" w:author="asus" w:date="2025-01-28T02:06:00Z">
                    <w:rPr>
                      <w:rFonts w:hint="eastAsia" w:ascii="Times New Roman" w:hAnsi="Times New Roman" w:eastAsia="Times New Roman" w:cs="Times New Roman"/>
                      <w:bCs/>
                      <w:szCs w:val="32"/>
                      <w14:ligatures w14:val="standardContextual"/>
                    </w:rPr>
                  </w:rPrChange>
                  <w14:ligatures w14:val="standardContextual"/>
                </w:rPr>
                <w:delText>4.2.1 Calculation of specific parameters</w:delText>
              </w:r>
            </w:del>
          </w:ins>
          <w:ins w:id="2105" w:author="几" w:date="2025-01-28T01:07:00Z">
            <w:del w:id="2106" w:author="asus" w:date="2025-01-28T01:55:00Z">
              <w:r>
                <w:rPr>
                  <w:rFonts w:ascii="Times New Roman" w:hAnsi="Times New Roman" w:eastAsia="宋体"/>
                  <w:bCs/>
                  <w:sz w:val="18"/>
                  <w:szCs w:val="32"/>
                  <w:rPrChange w:id="2107" w:author="asus" w:date="2025-01-28T02:06:00Z">
                    <w:rPr/>
                  </w:rPrChange>
                  <w14:ligatures w14:val="standardContextual"/>
                </w:rPr>
                <w:tab/>
              </w:r>
            </w:del>
          </w:ins>
          <w:del w:id="2108" w:author="asus" w:date="2025-01-28T01:48:00Z">
            <w:r>
              <w:rPr>
                <w:rFonts w:ascii="Times New Roman" w:hAnsi="Times New Roman" w:eastAsia="宋体"/>
                <w:bCs/>
                <w:sz w:val="18"/>
                <w:szCs w:val="32"/>
                <w:rPrChange w:id="2109" w:author="asus" w:date="2025-01-28T02:06:00Z">
                  <w:rPr/>
                </w:rPrChange>
                <w14:ligatures w14:val="standardContextual"/>
              </w:rPr>
              <w:delText>14</w:delText>
            </w:r>
          </w:del>
        </w:p>
        <w:p w14:paraId="1C8317FF">
          <w:pPr>
            <w:pStyle w:val="13"/>
            <w:tabs>
              <w:tab w:val="right" w:leader="dot" w:pos="9070"/>
            </w:tabs>
            <w:rPr>
              <w:ins w:id="2110" w:author="几" w:date="2025-01-28T01:07:00Z"/>
              <w:del w:id="2111" w:author="asus" w:date="2025-01-28T01:55:00Z"/>
              <w:rFonts w:ascii="Times New Roman" w:hAnsi="Times New Roman" w:eastAsia="宋体"/>
              <w:bCs/>
              <w:sz w:val="18"/>
              <w:szCs w:val="32"/>
              <w:rPrChange w:id="2112" w:author="asus" w:date="2025-01-28T02:06:00Z">
                <w:rPr>
                  <w:ins w:id="2113" w:author="几" w:date="2025-01-28T01:07:00Z"/>
                  <w:del w:id="2114" w:author="asus" w:date="2025-01-28T01:55:00Z"/>
                </w:rPr>
              </w:rPrChange>
              <w14:ligatures w14:val="standardContextual"/>
            </w:rPr>
          </w:pPr>
          <w:ins w:id="2115" w:author="几" w:date="2025-01-28T01:07:00Z">
            <w:del w:id="2116" w:author="asus" w:date="2025-01-28T01:55:00Z">
              <w:r>
                <w:rPr>
                  <w:rFonts w:hint="eastAsia" w:ascii="Times New Roman" w:hAnsi="Times New Roman" w:eastAsia="宋体" w:cstheme="minorBidi"/>
                  <w:bCs/>
                  <w:sz w:val="18"/>
                  <w:szCs w:val="32"/>
                  <w:rPrChange w:id="2117" w:author="asus" w:date="2025-01-28T02:06:00Z">
                    <w:rPr>
                      <w:rFonts w:hint="eastAsia" w:ascii="Times New Roman" w:hAnsi="Times New Roman" w:eastAsia="Times New Roman" w:cs="Times New Roman"/>
                      <w:bCs/>
                      <w:szCs w:val="32"/>
                      <w14:ligatures w14:val="standardContextual"/>
                    </w:rPr>
                  </w:rPrChange>
                  <w14:ligatures w14:val="standardContextual"/>
                </w:rPr>
                <w:delText>4.2.2 Predictions for the medal table in 2028</w:delText>
              </w:r>
            </w:del>
          </w:ins>
          <w:ins w:id="2118" w:author="几" w:date="2025-01-28T01:07:00Z">
            <w:del w:id="2119" w:author="asus" w:date="2025-01-28T01:55:00Z">
              <w:r>
                <w:rPr>
                  <w:rFonts w:ascii="Times New Roman" w:hAnsi="Times New Roman" w:eastAsia="宋体"/>
                  <w:bCs/>
                  <w:sz w:val="18"/>
                  <w:szCs w:val="32"/>
                  <w:rPrChange w:id="2120" w:author="asus" w:date="2025-01-28T02:06:00Z">
                    <w:rPr/>
                  </w:rPrChange>
                  <w14:ligatures w14:val="standardContextual"/>
                </w:rPr>
                <w:tab/>
              </w:r>
            </w:del>
          </w:ins>
          <w:del w:id="2121" w:author="asus" w:date="2025-01-28T01:50:00Z">
            <w:r>
              <w:rPr>
                <w:rFonts w:ascii="Times New Roman" w:hAnsi="Times New Roman" w:eastAsia="宋体"/>
                <w:bCs/>
                <w:sz w:val="18"/>
                <w:szCs w:val="32"/>
                <w:rPrChange w:id="2122" w:author="asus" w:date="2025-01-28T02:06:00Z">
                  <w:rPr/>
                </w:rPrChange>
                <w14:ligatures w14:val="standardContextual"/>
              </w:rPr>
              <w:delText>16</w:delText>
            </w:r>
          </w:del>
        </w:p>
        <w:p w14:paraId="606D8107">
          <w:pPr>
            <w:pStyle w:val="13"/>
            <w:tabs>
              <w:tab w:val="right" w:leader="dot" w:pos="9070"/>
            </w:tabs>
            <w:rPr>
              <w:ins w:id="2123" w:author="几" w:date="2025-01-28T01:07:00Z"/>
              <w:del w:id="2124" w:author="asus" w:date="2025-01-28T01:55:00Z"/>
              <w:rFonts w:ascii="Times New Roman" w:hAnsi="Times New Roman" w:eastAsia="宋体"/>
              <w:bCs/>
              <w:sz w:val="18"/>
              <w:szCs w:val="32"/>
              <w:rPrChange w:id="2125" w:author="asus" w:date="2025-01-28T02:06:00Z">
                <w:rPr>
                  <w:ins w:id="2126" w:author="几" w:date="2025-01-28T01:07:00Z"/>
                  <w:del w:id="2127" w:author="asus" w:date="2025-01-28T01:55:00Z"/>
                </w:rPr>
              </w:rPrChange>
              <w14:ligatures w14:val="standardContextual"/>
            </w:rPr>
          </w:pPr>
          <w:ins w:id="2128" w:author="几" w:date="2025-01-28T01:07:00Z">
            <w:del w:id="2129" w:author="asus" w:date="2025-01-28T01:55:00Z">
              <w:r>
                <w:rPr>
                  <w:rFonts w:hint="eastAsia" w:ascii="Times New Roman" w:hAnsi="Times New Roman" w:eastAsia="宋体" w:cstheme="minorBidi"/>
                  <w:bCs/>
                  <w:sz w:val="18"/>
                  <w:szCs w:val="32"/>
                  <w:rPrChange w:id="2130" w:author="asus" w:date="2025-01-28T02:06:00Z">
                    <w:rPr>
                      <w:rFonts w:hint="eastAsia" w:ascii="Times New Roman" w:hAnsi="Times New Roman" w:eastAsia="Times New Roman" w:cs="Times New Roman"/>
                      <w:bCs/>
                      <w:szCs w:val="32"/>
                      <w14:ligatures w14:val="standardContextual"/>
                    </w:rPr>
                  </w:rPrChange>
                  <w14:ligatures w14:val="standardContextual"/>
                </w:rPr>
                <w:delText>4.2.3 Evaluation of the importance of each country's events</w:delText>
              </w:r>
            </w:del>
          </w:ins>
          <w:ins w:id="2131" w:author="几" w:date="2025-01-28T01:07:00Z">
            <w:del w:id="2132" w:author="asus" w:date="2025-01-28T01:55:00Z">
              <w:r>
                <w:rPr>
                  <w:rFonts w:ascii="Times New Roman" w:hAnsi="Times New Roman" w:eastAsia="宋体"/>
                  <w:bCs/>
                  <w:sz w:val="18"/>
                  <w:szCs w:val="32"/>
                  <w:rPrChange w:id="2133" w:author="asus" w:date="2025-01-28T02:06:00Z">
                    <w:rPr/>
                  </w:rPrChange>
                  <w14:ligatures w14:val="standardContextual"/>
                </w:rPr>
                <w:tab/>
              </w:r>
            </w:del>
          </w:ins>
          <w:del w:id="2134" w:author="asus" w:date="2025-01-28T01:50:00Z">
            <w:r>
              <w:rPr>
                <w:rFonts w:ascii="Times New Roman" w:hAnsi="Times New Roman" w:eastAsia="宋体"/>
                <w:bCs/>
                <w:sz w:val="18"/>
                <w:szCs w:val="32"/>
                <w:rPrChange w:id="2135" w:author="asus" w:date="2025-01-28T02:06:00Z">
                  <w:rPr/>
                </w:rPrChange>
                <w14:ligatures w14:val="standardContextual"/>
              </w:rPr>
              <w:delText>18</w:delText>
            </w:r>
          </w:del>
        </w:p>
        <w:p w14:paraId="407A8163">
          <w:pPr>
            <w:pStyle w:val="19"/>
            <w:tabs>
              <w:tab w:val="right" w:leader="dot" w:pos="9070"/>
            </w:tabs>
            <w:rPr>
              <w:ins w:id="2136" w:author="几" w:date="2025-01-28T01:07:00Z"/>
              <w:del w:id="2137" w:author="asus" w:date="2025-01-28T01:55:00Z"/>
              <w:rFonts w:ascii="Times New Roman" w:hAnsi="Times New Roman" w:eastAsia="宋体"/>
              <w:bCs/>
              <w:sz w:val="18"/>
              <w:szCs w:val="32"/>
              <w:rPrChange w:id="2138" w:author="asus" w:date="2025-01-28T02:06:00Z">
                <w:rPr>
                  <w:ins w:id="2139" w:author="几" w:date="2025-01-28T01:07:00Z"/>
                  <w:del w:id="2140" w:author="asus" w:date="2025-01-28T01:55:00Z"/>
                </w:rPr>
              </w:rPrChange>
              <w14:ligatures w14:val="standardContextual"/>
            </w:rPr>
          </w:pPr>
          <w:ins w:id="2141" w:author="几" w:date="2025-01-28T01:07:00Z">
            <w:del w:id="2142" w:author="asus" w:date="2025-01-28T01:55:00Z">
              <w:r>
                <w:rPr>
                  <w:rFonts w:hint="eastAsia" w:ascii="Times New Roman" w:hAnsi="Times New Roman" w:eastAsia="宋体" w:cstheme="minorBidi"/>
                  <w:bCs/>
                  <w:sz w:val="18"/>
                  <w:szCs w:val="32"/>
                  <w:rPrChange w:id="2143"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4.3 </w:delText>
              </w:r>
            </w:del>
          </w:ins>
          <w:ins w:id="2144" w:author="几" w:date="2025-01-28T01:07:00Z">
            <w:del w:id="2145" w:author="asus" w:date="2025-01-28T01:55:00Z">
              <w:r>
                <w:rPr>
                  <w:rFonts w:hint="eastAsia" w:ascii="Times New Roman" w:hAnsi="Times New Roman" w:eastAsia="宋体" w:cstheme="minorBidi"/>
                  <w:bCs/>
                  <w:sz w:val="18"/>
                  <w:szCs w:val="32"/>
                  <w:rPrChange w:id="2146" w:author="asus" w:date="2025-01-28T02:06:00Z">
                    <w:rPr>
                      <w:rFonts w:hint="eastAsia" w:ascii="Times New Roman" w:hAnsi="Times New Roman" w:cs="Times New Roman"/>
                      <w:bCs/>
                      <w:szCs w:val="28"/>
                      <w14:ligatures w14:val="standardContextual"/>
                    </w:rPr>
                  </w:rPrChange>
                  <w14:ligatures w14:val="standardContextual"/>
                </w:rPr>
                <w:delText>Comparision Test</w:delText>
              </w:r>
            </w:del>
          </w:ins>
          <w:ins w:id="2147" w:author="几" w:date="2025-01-28T01:07:00Z">
            <w:del w:id="2148" w:author="asus" w:date="2025-01-28T01:55:00Z">
              <w:r>
                <w:rPr>
                  <w:rFonts w:ascii="Times New Roman" w:hAnsi="Times New Roman" w:eastAsia="宋体"/>
                  <w:bCs/>
                  <w:sz w:val="18"/>
                  <w:szCs w:val="32"/>
                  <w:rPrChange w:id="2149" w:author="asus" w:date="2025-01-28T02:06:00Z">
                    <w:rPr/>
                  </w:rPrChange>
                  <w14:ligatures w14:val="standardContextual"/>
                </w:rPr>
                <w:tab/>
              </w:r>
            </w:del>
          </w:ins>
          <w:del w:id="2150" w:author="asus" w:date="2025-01-28T01:50:00Z">
            <w:r>
              <w:rPr>
                <w:rFonts w:ascii="Times New Roman" w:hAnsi="Times New Roman" w:eastAsia="宋体"/>
                <w:bCs/>
                <w:sz w:val="18"/>
                <w:szCs w:val="32"/>
                <w:rPrChange w:id="2151" w:author="asus" w:date="2025-01-28T02:06:00Z">
                  <w:rPr/>
                </w:rPrChange>
                <w14:ligatures w14:val="standardContextual"/>
              </w:rPr>
              <w:delText>18</w:delText>
            </w:r>
          </w:del>
        </w:p>
        <w:p w14:paraId="5CDDDF3F">
          <w:pPr>
            <w:pStyle w:val="19"/>
            <w:tabs>
              <w:tab w:val="right" w:leader="dot" w:pos="9070"/>
            </w:tabs>
            <w:rPr>
              <w:ins w:id="2152" w:author="几" w:date="2025-01-28T01:07:00Z"/>
              <w:del w:id="2153" w:author="asus" w:date="2025-01-28T01:55:00Z"/>
              <w:rFonts w:ascii="Times New Roman" w:hAnsi="Times New Roman" w:eastAsia="宋体"/>
              <w:bCs/>
              <w:sz w:val="18"/>
              <w:szCs w:val="32"/>
              <w:rPrChange w:id="2154" w:author="asus" w:date="2025-01-28T02:06:00Z">
                <w:rPr>
                  <w:ins w:id="2155" w:author="几" w:date="2025-01-28T01:07:00Z"/>
                  <w:del w:id="2156" w:author="asus" w:date="2025-01-28T01:55:00Z"/>
                </w:rPr>
              </w:rPrChange>
              <w14:ligatures w14:val="standardContextual"/>
            </w:rPr>
          </w:pPr>
          <w:ins w:id="2157" w:author="几" w:date="2025-01-28T01:07:00Z">
            <w:del w:id="2158" w:author="asus" w:date="2025-01-28T01:50:00Z">
              <w:r>
                <w:rPr>
                  <w:rFonts w:hint="eastAsia" w:ascii="Times New Roman" w:hAnsi="Times New Roman" w:eastAsia="宋体" w:cstheme="minorBidi"/>
                  <w:bCs/>
                  <w:sz w:val="18"/>
                  <w:szCs w:val="32"/>
                  <w:rPrChange w:id="2159" w:author="asus" w:date="2025-01-28T02:06:00Z">
                    <w:rPr>
                      <w:rFonts w:hint="eastAsia" w:ascii="Times New Roman" w:hAnsi="Times New Roman" w:eastAsia="Times New Roman" w:cs="Times New Roman"/>
                      <w:bCs/>
                      <w:szCs w:val="28"/>
                      <w14:ligatures w14:val="standardContextual"/>
                    </w:rPr>
                  </w:rPrChange>
                  <w14:ligatures w14:val="standardContextual"/>
                </w:rPr>
                <w:delText>4.</w:delText>
              </w:r>
            </w:del>
          </w:ins>
          <w:ins w:id="2160" w:author="几" w:date="2025-01-28T01:07:00Z">
            <w:del w:id="2161" w:author="asus" w:date="2025-01-28T01:50:00Z">
              <w:r>
                <w:rPr>
                  <w:rFonts w:hint="eastAsia" w:ascii="Times New Roman" w:hAnsi="Times New Roman" w:eastAsia="宋体" w:cstheme="minorBidi"/>
                  <w:bCs/>
                  <w:sz w:val="18"/>
                  <w:szCs w:val="32"/>
                  <w:rPrChange w:id="2162" w:author="asus" w:date="2025-01-28T02:06:00Z">
                    <w:rPr>
                      <w:rFonts w:hint="eastAsia" w:ascii="Times New Roman" w:hAnsi="Times New Roman" w:cs="Times New Roman"/>
                      <w:bCs/>
                      <w:szCs w:val="28"/>
                      <w14:ligatures w14:val="standardContextual"/>
                    </w:rPr>
                  </w:rPrChange>
                  <w14:ligatures w14:val="standardContextual"/>
                </w:rPr>
                <w:delText>4</w:delText>
              </w:r>
            </w:del>
          </w:ins>
          <w:ins w:id="2163" w:author="几" w:date="2025-01-28T01:07:00Z">
            <w:del w:id="2164" w:author="asus" w:date="2025-01-28T01:50:00Z">
              <w:r>
                <w:rPr>
                  <w:rFonts w:hint="eastAsia" w:ascii="Times New Roman" w:hAnsi="Times New Roman" w:eastAsia="宋体" w:cstheme="minorBidi"/>
                  <w:bCs/>
                  <w:sz w:val="18"/>
                  <w:szCs w:val="32"/>
                  <w:rPrChange w:id="2165"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 Reliability Test</w:delText>
              </w:r>
            </w:del>
          </w:ins>
          <w:ins w:id="2166" w:author="几" w:date="2025-01-28T01:07:00Z">
            <w:del w:id="2167" w:author="asus" w:date="2025-01-28T01:50:00Z">
              <w:r>
                <w:rPr>
                  <w:rFonts w:ascii="Times New Roman" w:hAnsi="Times New Roman" w:eastAsia="宋体"/>
                  <w:bCs/>
                  <w:sz w:val="18"/>
                  <w:szCs w:val="32"/>
                  <w:rPrChange w:id="2168" w:author="asus" w:date="2025-01-28T02:06:00Z">
                    <w:rPr/>
                  </w:rPrChange>
                  <w14:ligatures w14:val="standardContextual"/>
                </w:rPr>
                <w:tab/>
              </w:r>
            </w:del>
          </w:ins>
          <w:del w:id="2169" w:author="asus" w:date="2025-01-28T01:50:00Z">
            <w:r>
              <w:rPr>
                <w:rFonts w:ascii="Times New Roman" w:hAnsi="Times New Roman" w:eastAsia="宋体"/>
                <w:bCs/>
                <w:sz w:val="18"/>
                <w:szCs w:val="32"/>
                <w:rPrChange w:id="2170" w:author="asus" w:date="2025-01-28T02:06:00Z">
                  <w:rPr/>
                </w:rPrChange>
                <w14:ligatures w14:val="standardContextual"/>
              </w:rPr>
              <w:delText>19</w:delText>
            </w:r>
          </w:del>
        </w:p>
        <w:p w14:paraId="5BBAADAA">
          <w:pPr>
            <w:pStyle w:val="17"/>
            <w:tabs>
              <w:tab w:val="right" w:leader="dot" w:pos="9070"/>
            </w:tabs>
            <w:rPr>
              <w:ins w:id="2171" w:author="几" w:date="2025-01-28T01:07:00Z"/>
              <w:del w:id="2172" w:author="asus" w:date="2025-01-28T01:55:00Z"/>
              <w:rFonts w:ascii="Times New Roman" w:hAnsi="Times New Roman" w:eastAsia="宋体"/>
              <w:bCs/>
              <w:sz w:val="18"/>
              <w:szCs w:val="32"/>
              <w:rPrChange w:id="2173" w:author="asus" w:date="2025-01-28T02:06:00Z">
                <w:rPr>
                  <w:ins w:id="2174" w:author="几" w:date="2025-01-28T01:07:00Z"/>
                  <w:del w:id="2175" w:author="asus" w:date="2025-01-28T01:55:00Z"/>
                </w:rPr>
              </w:rPrChange>
              <w14:ligatures w14:val="standardContextual"/>
            </w:rPr>
          </w:pPr>
          <w:ins w:id="2176" w:author="几" w:date="2025-01-28T01:07:00Z">
            <w:del w:id="2177" w:author="asus" w:date="2025-01-28T01:55:00Z">
              <w:r>
                <w:rPr>
                  <w:rFonts w:ascii="Times New Roman" w:hAnsi="Times New Roman" w:eastAsia="宋体"/>
                  <w:bCs/>
                  <w:sz w:val="18"/>
                  <w:szCs w:val="32"/>
                  <w:rPrChange w:id="2178" w:author="asus" w:date="2025-01-28T02:06:00Z">
                    <w:rPr>
                      <w:rFonts w:ascii="Times New Roman" w:hAnsi="Times New Roman" w:eastAsia="宋体"/>
                      <w:bCs/>
                      <w:szCs w:val="32"/>
                      <w14:ligatures w14:val="standardContextual"/>
                    </w:rPr>
                  </w:rPrChange>
                  <w14:ligatures w14:val="standardContextual"/>
                </w:rPr>
                <w:delText xml:space="preserve">5 </w:delText>
              </w:r>
            </w:del>
          </w:ins>
          <w:ins w:id="2179" w:author="几" w:date="2025-01-28T01:07:00Z">
            <w:del w:id="2180" w:author="asus" w:date="2025-01-28T01:55:00Z">
              <w:r>
                <w:rPr>
                  <w:rFonts w:hint="eastAsia" w:ascii="Times New Roman" w:hAnsi="Times New Roman" w:eastAsia="宋体" w:cstheme="minorBidi"/>
                  <w:bCs/>
                  <w:sz w:val="18"/>
                  <w:szCs w:val="32"/>
                  <w:rPrChange w:id="2181" w:author="asus" w:date="2025-01-28T02:06:00Z">
                    <w:rPr>
                      <w:rFonts w:hint="eastAsia" w:ascii="Times New Roman" w:hAnsi="Times New Roman" w:eastAsia="Times New Roman" w:cs="Times New Roman"/>
                      <w:bCs/>
                      <w:szCs w:val="32"/>
                      <w14:ligatures w14:val="standardContextual"/>
                    </w:rPr>
                  </w:rPrChange>
                  <w14:ligatures w14:val="standardContextual"/>
                </w:rPr>
                <w:delText>TOPSIS method prediction model</w:delText>
              </w:r>
            </w:del>
          </w:ins>
          <w:ins w:id="2182" w:author="几" w:date="2025-01-28T01:07:00Z">
            <w:del w:id="2183" w:author="asus" w:date="2025-01-28T01:55:00Z">
              <w:r>
                <w:rPr>
                  <w:rFonts w:ascii="Times New Roman" w:hAnsi="Times New Roman" w:eastAsia="宋体"/>
                  <w:bCs/>
                  <w:sz w:val="18"/>
                  <w:szCs w:val="32"/>
                  <w:rPrChange w:id="2184" w:author="asus" w:date="2025-01-28T02:06:00Z">
                    <w:rPr/>
                  </w:rPrChange>
                  <w14:ligatures w14:val="standardContextual"/>
                </w:rPr>
                <w:tab/>
              </w:r>
            </w:del>
          </w:ins>
          <w:del w:id="2185" w:author="asus" w:date="2025-01-28T01:51:00Z">
            <w:r>
              <w:rPr>
                <w:rFonts w:ascii="Times New Roman" w:hAnsi="Times New Roman" w:eastAsia="宋体"/>
                <w:bCs/>
                <w:sz w:val="18"/>
                <w:szCs w:val="32"/>
                <w:rPrChange w:id="2186" w:author="asus" w:date="2025-01-28T02:06:00Z">
                  <w:rPr/>
                </w:rPrChange>
                <w14:ligatures w14:val="standardContextual"/>
              </w:rPr>
              <w:delText>20</w:delText>
            </w:r>
          </w:del>
        </w:p>
        <w:p w14:paraId="72FF54C2">
          <w:pPr>
            <w:pStyle w:val="19"/>
            <w:tabs>
              <w:tab w:val="right" w:leader="dot" w:pos="9070"/>
            </w:tabs>
            <w:rPr>
              <w:ins w:id="2187" w:author="几" w:date="2025-01-28T01:07:00Z"/>
              <w:del w:id="2188" w:author="asus" w:date="2025-01-28T01:55:00Z"/>
              <w:rFonts w:ascii="Times New Roman" w:hAnsi="Times New Roman" w:eastAsia="宋体"/>
              <w:bCs/>
              <w:sz w:val="18"/>
              <w:szCs w:val="32"/>
              <w:rPrChange w:id="2189" w:author="asus" w:date="2025-01-28T02:06:00Z">
                <w:rPr>
                  <w:ins w:id="2190" w:author="几" w:date="2025-01-28T01:07:00Z"/>
                  <w:del w:id="2191" w:author="asus" w:date="2025-01-28T01:55:00Z"/>
                </w:rPr>
              </w:rPrChange>
              <w14:ligatures w14:val="standardContextual"/>
            </w:rPr>
          </w:pPr>
          <w:ins w:id="2192" w:author="几" w:date="2025-01-28T01:07:00Z">
            <w:del w:id="2193" w:author="asus" w:date="2025-01-28T01:55:00Z">
              <w:r>
                <w:rPr>
                  <w:rFonts w:hint="eastAsia" w:ascii="Times New Roman" w:hAnsi="Times New Roman" w:eastAsia="宋体" w:cstheme="minorBidi"/>
                  <w:bCs/>
                  <w:sz w:val="18"/>
                  <w:szCs w:val="32"/>
                  <w:rPrChange w:id="2194" w:author="asus" w:date="2025-01-28T02:06:00Z">
                    <w:rPr>
                      <w:rFonts w:hint="eastAsia" w:ascii="Times New Roman" w:hAnsi="Times New Roman" w:eastAsia="Times New Roman" w:cs="Times New Roman"/>
                      <w:bCs/>
                      <w:szCs w:val="28"/>
                      <w14:ligatures w14:val="standardContextual"/>
                    </w:rPr>
                  </w:rPrChange>
                  <w14:ligatures w14:val="standardContextual"/>
                </w:rPr>
                <w:delText>5.1 Data analysis and establishment of prediction model</w:delText>
              </w:r>
            </w:del>
          </w:ins>
          <w:ins w:id="2195" w:author="几" w:date="2025-01-28T01:07:00Z">
            <w:del w:id="2196" w:author="asus" w:date="2025-01-28T01:55:00Z">
              <w:r>
                <w:rPr>
                  <w:rFonts w:ascii="Times New Roman" w:hAnsi="Times New Roman" w:eastAsia="宋体"/>
                  <w:bCs/>
                  <w:sz w:val="18"/>
                  <w:szCs w:val="32"/>
                  <w:rPrChange w:id="2197" w:author="asus" w:date="2025-01-28T02:06:00Z">
                    <w:rPr/>
                  </w:rPrChange>
                  <w14:ligatures w14:val="standardContextual"/>
                </w:rPr>
                <w:tab/>
              </w:r>
            </w:del>
          </w:ins>
          <w:del w:id="2198" w:author="asus" w:date="2025-01-28T01:51:00Z">
            <w:r>
              <w:rPr>
                <w:rFonts w:ascii="Times New Roman" w:hAnsi="Times New Roman" w:eastAsia="宋体"/>
                <w:bCs/>
                <w:sz w:val="18"/>
                <w:szCs w:val="32"/>
                <w:rPrChange w:id="2199" w:author="asus" w:date="2025-01-28T02:06:00Z">
                  <w:rPr/>
                </w:rPrChange>
                <w14:ligatures w14:val="standardContextual"/>
              </w:rPr>
              <w:delText>20</w:delText>
            </w:r>
          </w:del>
        </w:p>
        <w:p w14:paraId="3C420DA9">
          <w:pPr>
            <w:pStyle w:val="13"/>
            <w:tabs>
              <w:tab w:val="right" w:leader="dot" w:pos="9070"/>
            </w:tabs>
            <w:rPr>
              <w:ins w:id="2200" w:author="几" w:date="2025-01-28T01:07:00Z"/>
              <w:del w:id="2201" w:author="asus" w:date="2025-01-28T01:55:00Z"/>
              <w:rFonts w:ascii="Times New Roman" w:hAnsi="Times New Roman" w:eastAsia="宋体"/>
              <w:bCs/>
              <w:sz w:val="18"/>
              <w:szCs w:val="32"/>
              <w:rPrChange w:id="2202" w:author="asus" w:date="2025-01-28T02:06:00Z">
                <w:rPr>
                  <w:ins w:id="2203" w:author="几" w:date="2025-01-28T01:07:00Z"/>
                  <w:del w:id="2204" w:author="asus" w:date="2025-01-28T01:55:00Z"/>
                </w:rPr>
              </w:rPrChange>
              <w14:ligatures w14:val="standardContextual"/>
            </w:rPr>
          </w:pPr>
          <w:ins w:id="2205" w:author="几" w:date="2025-01-28T01:07:00Z">
            <w:del w:id="2206" w:author="asus" w:date="2025-01-28T01:55:00Z">
              <w:r>
                <w:rPr>
                  <w:rFonts w:hint="eastAsia" w:ascii="Times New Roman" w:hAnsi="Times New Roman" w:eastAsia="宋体" w:cstheme="minorBidi"/>
                  <w:bCs/>
                  <w:sz w:val="18"/>
                  <w:szCs w:val="32"/>
                  <w:rPrChange w:id="2207" w:author="asus" w:date="2025-01-28T02:06:00Z">
                    <w:rPr>
                      <w:rFonts w:hint="eastAsia" w:ascii="Times New Roman" w:hAnsi="Times New Roman" w:eastAsia="Times New Roman" w:cs="Times New Roman"/>
                      <w:bCs/>
                      <w:szCs w:val="32"/>
                      <w14:ligatures w14:val="standardContextual"/>
                    </w:rPr>
                  </w:rPrChange>
                  <w14:ligatures w14:val="standardContextual"/>
                </w:rPr>
                <w:delText>5.1.1 Discussion of independent variables and selection of algorithms</w:delText>
              </w:r>
            </w:del>
          </w:ins>
          <w:ins w:id="2208" w:author="几" w:date="2025-01-28T01:07:00Z">
            <w:del w:id="2209" w:author="asus" w:date="2025-01-28T01:55:00Z">
              <w:r>
                <w:rPr>
                  <w:rFonts w:ascii="Times New Roman" w:hAnsi="Times New Roman" w:eastAsia="宋体"/>
                  <w:bCs/>
                  <w:sz w:val="18"/>
                  <w:szCs w:val="32"/>
                  <w:rPrChange w:id="2210" w:author="asus" w:date="2025-01-28T02:06:00Z">
                    <w:rPr/>
                  </w:rPrChange>
                  <w14:ligatures w14:val="standardContextual"/>
                </w:rPr>
                <w:tab/>
              </w:r>
            </w:del>
          </w:ins>
          <w:del w:id="2211" w:author="asus" w:date="2025-01-28T01:51:00Z">
            <w:r>
              <w:rPr>
                <w:rFonts w:ascii="Times New Roman" w:hAnsi="Times New Roman" w:eastAsia="宋体"/>
                <w:bCs/>
                <w:sz w:val="18"/>
                <w:szCs w:val="32"/>
                <w:rPrChange w:id="2212" w:author="asus" w:date="2025-01-28T02:06:00Z">
                  <w:rPr/>
                </w:rPrChange>
                <w14:ligatures w14:val="standardContextual"/>
              </w:rPr>
              <w:delText>20</w:delText>
            </w:r>
          </w:del>
        </w:p>
        <w:p w14:paraId="53463542">
          <w:pPr>
            <w:pStyle w:val="19"/>
            <w:tabs>
              <w:tab w:val="right" w:leader="dot" w:pos="9070"/>
            </w:tabs>
            <w:rPr>
              <w:ins w:id="2213" w:author="几" w:date="2025-01-28T01:07:00Z"/>
              <w:del w:id="2214" w:author="asus" w:date="2025-01-28T01:55:00Z"/>
              <w:rFonts w:ascii="Times New Roman" w:hAnsi="Times New Roman" w:eastAsia="宋体"/>
              <w:bCs/>
              <w:sz w:val="18"/>
              <w:szCs w:val="32"/>
              <w:rPrChange w:id="2215" w:author="asus" w:date="2025-01-28T02:06:00Z">
                <w:rPr>
                  <w:ins w:id="2216" w:author="几" w:date="2025-01-28T01:07:00Z"/>
                  <w:del w:id="2217" w:author="asus" w:date="2025-01-28T01:55:00Z"/>
                </w:rPr>
              </w:rPrChange>
              <w14:ligatures w14:val="standardContextual"/>
            </w:rPr>
          </w:pPr>
          <w:ins w:id="2218" w:author="几" w:date="2025-01-28T01:07:00Z">
            <w:del w:id="2219" w:author="asus" w:date="2025-01-28T01:55:00Z">
              <w:r>
                <w:rPr>
                  <w:rFonts w:hint="eastAsia" w:ascii="Times New Roman" w:hAnsi="Times New Roman" w:eastAsia="宋体" w:cstheme="minorBidi"/>
                  <w:bCs/>
                  <w:sz w:val="18"/>
                  <w:szCs w:val="32"/>
                  <w:rPrChange w:id="2220" w:author="asus" w:date="2025-01-28T02:06:00Z">
                    <w:rPr>
                      <w:rFonts w:hint="eastAsia" w:ascii="Times New Roman" w:hAnsi="Times New Roman" w:eastAsia="Times New Roman" w:cs="Times New Roman"/>
                      <w:bCs/>
                      <w:szCs w:val="28"/>
                      <w14:ligatures w14:val="standardContextual"/>
                    </w:rPr>
                  </w:rPrChange>
                  <w14:ligatures w14:val="standardContextual"/>
                </w:rPr>
                <w:delText>5.2 Overview and solution of the model</w:delText>
              </w:r>
            </w:del>
          </w:ins>
          <w:ins w:id="2221" w:author="几" w:date="2025-01-28T01:07:00Z">
            <w:del w:id="2222" w:author="asus" w:date="2025-01-28T01:55:00Z">
              <w:r>
                <w:rPr>
                  <w:rFonts w:ascii="Times New Roman" w:hAnsi="Times New Roman" w:eastAsia="宋体"/>
                  <w:bCs/>
                  <w:sz w:val="18"/>
                  <w:szCs w:val="32"/>
                  <w:rPrChange w:id="2223" w:author="asus" w:date="2025-01-28T02:06:00Z">
                    <w:rPr/>
                  </w:rPrChange>
                  <w14:ligatures w14:val="standardContextual"/>
                </w:rPr>
                <w:tab/>
              </w:r>
            </w:del>
          </w:ins>
          <w:del w:id="2224" w:author="asus" w:date="2025-01-28T01:51:00Z">
            <w:r>
              <w:rPr>
                <w:rFonts w:ascii="Times New Roman" w:hAnsi="Times New Roman" w:eastAsia="宋体"/>
                <w:bCs/>
                <w:sz w:val="18"/>
                <w:szCs w:val="32"/>
                <w:rPrChange w:id="2225" w:author="asus" w:date="2025-01-28T02:06:00Z">
                  <w:rPr/>
                </w:rPrChange>
                <w14:ligatures w14:val="standardContextual"/>
              </w:rPr>
              <w:delText>22</w:delText>
            </w:r>
          </w:del>
        </w:p>
        <w:p w14:paraId="7F6D2F8F">
          <w:pPr>
            <w:pStyle w:val="19"/>
            <w:tabs>
              <w:tab w:val="right" w:leader="dot" w:pos="9070"/>
            </w:tabs>
            <w:rPr>
              <w:ins w:id="2226" w:author="几" w:date="2025-01-28T01:07:00Z"/>
              <w:del w:id="2227" w:author="asus" w:date="2025-01-28T01:55:00Z"/>
              <w:rFonts w:ascii="Times New Roman" w:hAnsi="Times New Roman" w:eastAsia="宋体"/>
              <w:bCs/>
              <w:sz w:val="18"/>
              <w:szCs w:val="32"/>
              <w:rPrChange w:id="2228" w:author="asus" w:date="2025-01-28T02:06:00Z">
                <w:rPr>
                  <w:ins w:id="2229" w:author="几" w:date="2025-01-28T01:07:00Z"/>
                  <w:del w:id="2230" w:author="asus" w:date="2025-01-28T01:55:00Z"/>
                </w:rPr>
              </w:rPrChange>
              <w14:ligatures w14:val="standardContextual"/>
            </w:rPr>
          </w:pPr>
          <w:ins w:id="2231" w:author="几" w:date="2025-01-28T01:07:00Z">
            <w:del w:id="2232" w:author="asus" w:date="2025-01-28T01:55:00Z">
              <w:r>
                <w:rPr>
                  <w:rFonts w:hint="eastAsia" w:ascii="Times New Roman" w:hAnsi="Times New Roman" w:eastAsia="宋体" w:cstheme="minorBidi"/>
                  <w:bCs/>
                  <w:sz w:val="18"/>
                  <w:szCs w:val="32"/>
                  <w:rPrChange w:id="2233" w:author="asus" w:date="2025-01-28T02:06:00Z">
                    <w:rPr>
                      <w:rFonts w:hint="eastAsia" w:ascii="Times New Roman" w:hAnsi="Times New Roman" w:eastAsia="Times New Roman" w:cs="Times New Roman"/>
                      <w:bCs/>
                      <w:szCs w:val="28"/>
                      <w14:ligatures w14:val="standardContextual"/>
                    </w:rPr>
                  </w:rPrChange>
                  <w14:ligatures w14:val="standardContextual"/>
                </w:rPr>
                <w:delText>5.3 Solving the model</w:delText>
              </w:r>
            </w:del>
          </w:ins>
          <w:ins w:id="2234" w:author="几" w:date="2025-01-28T01:07:00Z">
            <w:del w:id="2235" w:author="asus" w:date="2025-01-28T01:55:00Z">
              <w:r>
                <w:rPr>
                  <w:rFonts w:ascii="Times New Roman" w:hAnsi="Times New Roman" w:eastAsia="宋体"/>
                  <w:bCs/>
                  <w:sz w:val="18"/>
                  <w:szCs w:val="32"/>
                  <w:rPrChange w:id="2236" w:author="asus" w:date="2025-01-28T02:06:00Z">
                    <w:rPr/>
                  </w:rPrChange>
                  <w14:ligatures w14:val="standardContextual"/>
                </w:rPr>
                <w:tab/>
              </w:r>
            </w:del>
          </w:ins>
          <w:del w:id="2237" w:author="asus" w:date="2025-01-28T01:51:00Z">
            <w:r>
              <w:rPr>
                <w:rFonts w:ascii="Times New Roman" w:hAnsi="Times New Roman" w:eastAsia="宋体"/>
                <w:bCs/>
                <w:sz w:val="18"/>
                <w:szCs w:val="32"/>
                <w:rPrChange w:id="2238" w:author="asus" w:date="2025-01-28T02:06:00Z">
                  <w:rPr/>
                </w:rPrChange>
                <w14:ligatures w14:val="standardContextual"/>
              </w:rPr>
              <w:delText>22</w:delText>
            </w:r>
          </w:del>
        </w:p>
        <w:p w14:paraId="0FE21A24">
          <w:pPr>
            <w:pStyle w:val="19"/>
            <w:tabs>
              <w:tab w:val="right" w:leader="dot" w:pos="9070"/>
            </w:tabs>
            <w:ind w:left="0" w:leftChars="0"/>
            <w:rPr>
              <w:ins w:id="2240" w:author="几" w:date="2025-01-28T01:07:00Z"/>
              <w:del w:id="2241" w:author="asus" w:date="2025-01-28T01:55:00Z"/>
              <w:rFonts w:ascii="Times New Roman" w:hAnsi="Times New Roman" w:eastAsia="宋体"/>
              <w:bCs/>
              <w:sz w:val="18"/>
              <w:szCs w:val="32"/>
              <w:rPrChange w:id="2242" w:author="asus" w:date="2025-01-28T02:06:00Z">
                <w:rPr>
                  <w:ins w:id="2243" w:author="几" w:date="2025-01-28T01:07:00Z"/>
                  <w:del w:id="2244" w:author="asus" w:date="2025-01-28T01:55:00Z"/>
                </w:rPr>
              </w:rPrChange>
              <w14:ligatures w14:val="standardContextual"/>
            </w:rPr>
            <w:pPrChange w:id="2239" w:author="asus" w:date="2025-01-28T01:53:00Z">
              <w:pPr>
                <w:pStyle w:val="19"/>
                <w:tabs>
                  <w:tab w:val="right" w:leader="dot" w:pos="9070"/>
                </w:tabs>
              </w:pPr>
            </w:pPrChange>
          </w:pPr>
          <w:ins w:id="2245" w:author="几" w:date="2025-01-28T01:07:00Z">
            <w:del w:id="2246" w:author="asus" w:date="2025-01-28T01:55:00Z">
              <w:r>
                <w:rPr>
                  <w:rFonts w:ascii="Times New Roman" w:hAnsi="Times New Roman" w:eastAsia="宋体"/>
                  <w:bCs/>
                  <w:sz w:val="18"/>
                  <w:szCs w:val="32"/>
                  <w:rPrChange w:id="2247" w:author="asus" w:date="2025-01-28T02:06:00Z">
                    <w:rPr>
                      <w:rFonts w:ascii="Times New Roman" w:hAnsi="Times New Roman" w:eastAsia="宋体"/>
                      <w:bCs/>
                      <w:szCs w:val="32"/>
                      <w14:ligatures w14:val="standardContextual"/>
                    </w:rPr>
                  </w:rPrChange>
                  <w14:ligatures w14:val="standardContextual"/>
                </w:rPr>
                <w:delText xml:space="preserve">6. </w:delText>
              </w:r>
            </w:del>
          </w:ins>
          <w:ins w:id="2248" w:author="几" w:date="2025-01-28T01:07:00Z">
            <w:del w:id="2249" w:author="asus" w:date="2025-01-28T01:55:00Z">
              <w:r>
                <w:rPr>
                  <w:rFonts w:hint="eastAsia" w:ascii="Times New Roman" w:hAnsi="Times New Roman" w:eastAsia="宋体" w:cstheme="minorBidi"/>
                  <w:bCs/>
                  <w:sz w:val="18"/>
                  <w:szCs w:val="32"/>
                  <w:lang w:eastAsia="zh-CN"/>
                  <w:rPrChange w:id="2250"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Great</w:delText>
              </w:r>
            </w:del>
          </w:ins>
          <w:ins w:id="2251" w:author="几" w:date="2025-01-28T01:07:00Z">
            <w:del w:id="2252" w:author="asus" w:date="2025-01-28T01:55:00Z">
              <w:r>
                <w:rPr>
                  <w:rFonts w:hint="eastAsia" w:ascii="Times New Roman" w:hAnsi="Times New Roman" w:eastAsia="宋体" w:cstheme="minorBidi"/>
                  <w:bCs/>
                  <w:sz w:val="18"/>
                  <w:szCs w:val="32"/>
                  <w:rPrChange w:id="2253"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254" w:author="几" w:date="2025-01-28T01:07:00Z">
            <w:del w:id="2255" w:author="asus" w:date="2025-01-28T01:55:00Z">
              <w:r>
                <w:rPr>
                  <w:rFonts w:hint="eastAsia" w:ascii="Times New Roman" w:hAnsi="Times New Roman" w:eastAsia="宋体" w:cstheme="minorBidi"/>
                  <w:bCs/>
                  <w:sz w:val="18"/>
                  <w:szCs w:val="32"/>
                  <w:lang w:eastAsia="zh-CN"/>
                  <w:rPrChange w:id="2256"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Coach Impact</w:delText>
              </w:r>
            </w:del>
          </w:ins>
          <w:ins w:id="2257" w:author="几" w:date="2025-01-28T01:07:00Z">
            <w:del w:id="2258" w:author="asus" w:date="2025-01-28T01:55:00Z">
              <w:r>
                <w:rPr>
                  <w:rFonts w:ascii="Times New Roman" w:hAnsi="Times New Roman" w:eastAsia="宋体"/>
                  <w:bCs/>
                  <w:sz w:val="18"/>
                  <w:szCs w:val="32"/>
                  <w:rPrChange w:id="2259" w:author="asus" w:date="2025-01-28T02:06:00Z">
                    <w:rPr/>
                  </w:rPrChange>
                  <w14:ligatures w14:val="standardContextual"/>
                </w:rPr>
                <w:tab/>
              </w:r>
            </w:del>
          </w:ins>
          <w:del w:id="2260" w:author="asus" w:date="2025-01-28T01:51:00Z">
            <w:r>
              <w:rPr>
                <w:rFonts w:ascii="Times New Roman" w:hAnsi="Times New Roman" w:eastAsia="宋体"/>
                <w:bCs/>
                <w:sz w:val="18"/>
                <w:szCs w:val="32"/>
                <w:rPrChange w:id="2261" w:author="asus" w:date="2025-01-28T02:06:00Z">
                  <w:rPr/>
                </w:rPrChange>
                <w14:ligatures w14:val="standardContextual"/>
              </w:rPr>
              <w:delText>23</w:delText>
            </w:r>
          </w:del>
        </w:p>
        <w:p w14:paraId="449E0334">
          <w:pPr>
            <w:pStyle w:val="19"/>
            <w:tabs>
              <w:tab w:val="right" w:leader="dot" w:pos="9070"/>
            </w:tabs>
            <w:rPr>
              <w:ins w:id="2262" w:author="几" w:date="2025-01-28T01:07:00Z"/>
              <w:del w:id="2263" w:author="asus" w:date="2025-01-28T01:55:00Z"/>
              <w:rFonts w:ascii="Times New Roman" w:hAnsi="Times New Roman" w:eastAsia="宋体"/>
              <w:bCs/>
              <w:sz w:val="18"/>
              <w:szCs w:val="32"/>
              <w:rPrChange w:id="2264" w:author="asus" w:date="2025-01-28T02:06:00Z">
                <w:rPr>
                  <w:ins w:id="2265" w:author="几" w:date="2025-01-28T01:07:00Z"/>
                  <w:del w:id="2266" w:author="asus" w:date="2025-01-28T01:55:00Z"/>
                </w:rPr>
              </w:rPrChange>
              <w14:ligatures w14:val="standardContextual"/>
            </w:rPr>
          </w:pPr>
          <w:ins w:id="2267" w:author="几" w:date="2025-01-28T01:07:00Z">
            <w:del w:id="2268" w:author="asus" w:date="2025-01-28T01:55:00Z">
              <w:r>
                <w:rPr>
                  <w:rFonts w:hint="eastAsia" w:ascii="Times New Roman" w:hAnsi="Times New Roman" w:eastAsia="宋体" w:cstheme="minorBidi"/>
                  <w:bCs/>
                  <w:sz w:val="18"/>
                  <w:szCs w:val="32"/>
                  <w:rPrChange w:id="2269"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6.1 </w:delText>
              </w:r>
            </w:del>
          </w:ins>
          <w:ins w:id="2270" w:author="几" w:date="2025-01-28T01:07:00Z">
            <w:del w:id="2271" w:author="asus" w:date="2025-01-28T01:55:00Z">
              <w:r>
                <w:rPr>
                  <w:rFonts w:hint="eastAsia" w:ascii="Times New Roman" w:hAnsi="Times New Roman" w:eastAsia="宋体" w:cstheme="minorBidi"/>
                  <w:bCs/>
                  <w:sz w:val="18"/>
                  <w:szCs w:val="32"/>
                  <w:lang w:eastAsia="zh-CN"/>
                  <w:rPrChange w:id="2272"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Model Establishment</w:delText>
              </w:r>
            </w:del>
          </w:ins>
          <w:ins w:id="2273" w:author="几" w:date="2025-01-28T01:07:00Z">
            <w:del w:id="2274" w:author="asus" w:date="2025-01-28T01:55:00Z">
              <w:r>
                <w:rPr>
                  <w:rFonts w:ascii="Times New Roman" w:hAnsi="Times New Roman" w:eastAsia="宋体"/>
                  <w:bCs/>
                  <w:sz w:val="18"/>
                  <w:szCs w:val="32"/>
                  <w:rPrChange w:id="2275" w:author="asus" w:date="2025-01-28T02:06:00Z">
                    <w:rPr/>
                  </w:rPrChange>
                  <w14:ligatures w14:val="standardContextual"/>
                </w:rPr>
                <w:tab/>
              </w:r>
            </w:del>
          </w:ins>
          <w:del w:id="2276" w:author="asus" w:date="2025-01-28T01:51:00Z">
            <w:r>
              <w:rPr>
                <w:rFonts w:ascii="Times New Roman" w:hAnsi="Times New Roman" w:eastAsia="宋体"/>
                <w:bCs/>
                <w:sz w:val="18"/>
                <w:szCs w:val="32"/>
                <w:rPrChange w:id="2277" w:author="asus" w:date="2025-01-28T02:06:00Z">
                  <w:rPr/>
                </w:rPrChange>
                <w14:ligatures w14:val="standardContextual"/>
              </w:rPr>
              <w:delText>23</w:delText>
            </w:r>
          </w:del>
        </w:p>
        <w:p w14:paraId="51FDA075">
          <w:pPr>
            <w:pStyle w:val="17"/>
            <w:tabs>
              <w:tab w:val="right" w:leader="dot" w:pos="9070"/>
            </w:tabs>
            <w:rPr>
              <w:ins w:id="2278" w:author="几" w:date="2025-01-28T01:07:00Z"/>
              <w:del w:id="2279" w:author="asus" w:date="2025-01-28T01:55:00Z"/>
              <w:rFonts w:ascii="Times New Roman" w:hAnsi="Times New Roman" w:eastAsia="宋体"/>
              <w:bCs/>
              <w:sz w:val="18"/>
              <w:szCs w:val="32"/>
              <w:rPrChange w:id="2280" w:author="asus" w:date="2025-01-28T02:06:00Z">
                <w:rPr>
                  <w:ins w:id="2281" w:author="几" w:date="2025-01-28T01:07:00Z"/>
                  <w:del w:id="2282" w:author="asus" w:date="2025-01-28T01:55:00Z"/>
                </w:rPr>
              </w:rPrChange>
              <w14:ligatures w14:val="standardContextual"/>
            </w:rPr>
          </w:pPr>
          <w:ins w:id="2283" w:author="几" w:date="2025-01-28T01:07:00Z">
            <w:del w:id="2284" w:author="asus" w:date="2025-01-28T01:55:00Z">
              <w:r>
                <w:rPr>
                  <w:rFonts w:hint="eastAsia" w:ascii="Times New Roman" w:hAnsi="Times New Roman" w:eastAsia="宋体" w:cstheme="minorBidi"/>
                  <w:bCs/>
                  <w:sz w:val="18"/>
                  <w:szCs w:val="32"/>
                  <w:lang w:eastAsia="zh-CN"/>
                  <w:rPrChange w:id="2285" w:author="asus" w:date="2025-01-28T02:06:00Z">
                    <w:rPr>
                      <w:rFonts w:hint="eastAsia" w:ascii="Times New Roman" w:hAnsi="Times New Roman" w:cs="Times New Roman"/>
                      <w:bCs/>
                      <w:szCs w:val="32"/>
                      <w:lang w:eastAsia="zh"/>
                      <w14:ligatures w14:val="standardContextual"/>
                    </w:rPr>
                  </w:rPrChange>
                  <w14:ligatures w14:val="standardContextual"/>
                </w:rPr>
                <w:delText>7 Key Insights and Implications for Olympic Medal Predictions</w:delText>
              </w:r>
            </w:del>
          </w:ins>
          <w:ins w:id="2286" w:author="几" w:date="2025-01-28T01:07:00Z">
            <w:del w:id="2287" w:author="asus" w:date="2025-01-28T01:55:00Z">
              <w:r>
                <w:rPr>
                  <w:rFonts w:ascii="Times New Roman" w:hAnsi="Times New Roman" w:eastAsia="宋体"/>
                  <w:bCs/>
                  <w:sz w:val="18"/>
                  <w:szCs w:val="32"/>
                  <w:rPrChange w:id="2288" w:author="asus" w:date="2025-01-28T02:06:00Z">
                    <w:rPr/>
                  </w:rPrChange>
                  <w14:ligatures w14:val="standardContextual"/>
                </w:rPr>
                <w:tab/>
              </w:r>
            </w:del>
          </w:ins>
          <w:del w:id="2289" w:author="asus" w:date="2025-01-28T01:51:00Z">
            <w:r>
              <w:rPr>
                <w:rFonts w:ascii="Times New Roman" w:hAnsi="Times New Roman" w:eastAsia="宋体"/>
                <w:bCs/>
                <w:sz w:val="18"/>
                <w:szCs w:val="32"/>
                <w:rPrChange w:id="2290" w:author="asus" w:date="2025-01-28T02:06:00Z">
                  <w:rPr/>
                </w:rPrChange>
                <w14:ligatures w14:val="standardContextual"/>
              </w:rPr>
              <w:delText>31</w:delText>
            </w:r>
          </w:del>
        </w:p>
        <w:p w14:paraId="115B98AE">
          <w:pPr>
            <w:pStyle w:val="19"/>
            <w:tabs>
              <w:tab w:val="right" w:leader="dot" w:pos="9070"/>
            </w:tabs>
            <w:ind w:left="0" w:leftChars="0" w:firstLine="360" w:firstLineChars="200"/>
            <w:rPr>
              <w:ins w:id="2292" w:author="几" w:date="2025-01-28T01:07:00Z"/>
              <w:del w:id="2293" w:author="asus" w:date="2025-01-28T01:55:00Z"/>
              <w:rFonts w:ascii="Times New Roman" w:hAnsi="Times New Roman" w:eastAsia="宋体"/>
              <w:bCs/>
              <w:sz w:val="18"/>
              <w:szCs w:val="32"/>
              <w:rPrChange w:id="2294" w:author="asus" w:date="2025-01-28T02:06:00Z">
                <w:rPr>
                  <w:ins w:id="2295" w:author="几" w:date="2025-01-28T01:07:00Z"/>
                  <w:del w:id="2296" w:author="asus" w:date="2025-01-28T01:55:00Z"/>
                </w:rPr>
              </w:rPrChange>
              <w14:ligatures w14:val="standardContextual"/>
            </w:rPr>
            <w:pPrChange w:id="2291" w:author="asus" w:date="2025-01-28T01:52:00Z">
              <w:pPr>
                <w:pStyle w:val="19"/>
                <w:tabs>
                  <w:tab w:val="right" w:leader="dot" w:pos="9070"/>
                </w:tabs>
              </w:pPr>
            </w:pPrChange>
          </w:pPr>
          <w:ins w:id="2297" w:author="几" w:date="2025-01-28T01:07:00Z">
            <w:del w:id="2298" w:author="asus" w:date="2025-01-28T01:55:00Z">
              <w:r>
                <w:rPr>
                  <w:rFonts w:hint="eastAsia" w:ascii="Times New Roman" w:hAnsi="Times New Roman" w:eastAsia="宋体" w:cstheme="minorBidi"/>
                  <w:bCs/>
                  <w:sz w:val="18"/>
                  <w:szCs w:val="32"/>
                  <w:lang w:eastAsia="zh-CN"/>
                  <w:rPrChange w:id="2299"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7</w:delText>
              </w:r>
            </w:del>
          </w:ins>
          <w:ins w:id="2300" w:author="几" w:date="2025-01-28T01:07:00Z">
            <w:del w:id="2301" w:author="asus" w:date="2025-01-28T01:55:00Z">
              <w:r>
                <w:rPr>
                  <w:rFonts w:ascii="Times New Roman" w:hAnsi="Times New Roman" w:eastAsia="宋体" w:cstheme="minorBidi"/>
                  <w:bCs/>
                  <w:sz w:val="18"/>
                  <w:szCs w:val="32"/>
                  <w:rPrChange w:id="2302" w:author="asus" w:date="2025-01-28T02:06:00Z">
                    <w:rPr>
                      <w:rFonts w:ascii="Times New Roman" w:hAnsi="Times New Roman" w:eastAsia="Times New Roman" w:cs="Times New Roman"/>
                      <w:bCs/>
                      <w:szCs w:val="28"/>
                      <w14:ligatures w14:val="standardContextual"/>
                    </w:rPr>
                  </w:rPrChange>
                  <w14:ligatures w14:val="standardContextual"/>
                </w:rPr>
                <w:delText>.1</w:delText>
              </w:r>
            </w:del>
          </w:ins>
          <w:ins w:id="2303" w:author="几" w:date="2025-01-28T01:07:00Z">
            <w:del w:id="2304" w:author="asus" w:date="2025-01-28T01:55:00Z">
              <w:r>
                <w:rPr>
                  <w:rFonts w:hint="eastAsia" w:ascii="Times New Roman" w:hAnsi="Times New Roman" w:eastAsia="宋体" w:cstheme="minorBidi"/>
                  <w:bCs/>
                  <w:sz w:val="18"/>
                  <w:szCs w:val="32"/>
                  <w:lang w:eastAsia="zh-CN"/>
                  <w:rPrChange w:id="2305"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306" w:author="几" w:date="2025-01-28T01:07:00Z">
            <w:del w:id="2307" w:author="asus" w:date="2025-01-28T01:55:00Z">
              <w:r>
                <w:rPr>
                  <w:rFonts w:hint="eastAsia" w:ascii="Times New Roman" w:hAnsi="Times New Roman" w:eastAsia="宋体" w:cstheme="minorBidi"/>
                  <w:bCs/>
                  <w:sz w:val="18"/>
                  <w:szCs w:val="32"/>
                  <w:rPrChange w:id="2308"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Winning the award for efficient countries and </w:delText>
              </w:r>
            </w:del>
          </w:ins>
          <w:ins w:id="2309" w:author="几" w:date="2025-01-28T01:07:00Z">
            <w:del w:id="2310" w:author="asus" w:date="2025-01-28T01:55:00Z">
              <w:r>
                <w:rPr>
                  <w:rFonts w:hint="eastAsia" w:ascii="Times New Roman" w:hAnsi="Times New Roman" w:eastAsia="宋体" w:cstheme="minorBidi"/>
                  <w:bCs/>
                  <w:sz w:val="18"/>
                  <w:szCs w:val="32"/>
                  <w:lang w:eastAsia="zh-CN"/>
                  <w:rPrChange w:id="2311"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in</w:delText>
              </w:r>
            </w:del>
          </w:ins>
          <w:ins w:id="2312" w:author="几" w:date="2025-01-28T01:07:00Z">
            <w:del w:id="2313" w:author="asus" w:date="2025-01-28T01:55:00Z">
              <w:r>
                <w:rPr>
                  <w:rFonts w:hint="eastAsia" w:ascii="Times New Roman" w:hAnsi="Times New Roman" w:eastAsia="宋体" w:cstheme="minorBidi"/>
                  <w:bCs/>
                  <w:sz w:val="18"/>
                  <w:szCs w:val="32"/>
                  <w:rPrChange w:id="2314" w:author="asus" w:date="2025-01-28T02:06:00Z">
                    <w:rPr>
                      <w:rFonts w:hint="eastAsia" w:ascii="Times New Roman" w:hAnsi="Times New Roman" w:eastAsia="Times New Roman" w:cs="Times New Roman"/>
                      <w:bCs/>
                      <w:szCs w:val="28"/>
                      <w14:ligatures w14:val="standardContextual"/>
                    </w:rPr>
                  </w:rPrChange>
                  <w14:ligatures w14:val="standardContextual"/>
                </w:rPr>
                <w:delText>efficient countries</w:delText>
              </w:r>
            </w:del>
          </w:ins>
          <w:ins w:id="2315" w:author="几" w:date="2025-01-28T01:07:00Z">
            <w:del w:id="2316" w:author="asus" w:date="2025-01-28T01:55:00Z">
              <w:r>
                <w:rPr>
                  <w:rFonts w:ascii="Times New Roman" w:hAnsi="Times New Roman" w:eastAsia="宋体"/>
                  <w:bCs/>
                  <w:sz w:val="18"/>
                  <w:szCs w:val="32"/>
                  <w:rPrChange w:id="2317" w:author="asus" w:date="2025-01-28T02:06:00Z">
                    <w:rPr/>
                  </w:rPrChange>
                  <w14:ligatures w14:val="standardContextual"/>
                </w:rPr>
                <w:tab/>
              </w:r>
            </w:del>
          </w:ins>
          <w:del w:id="2318" w:author="asus" w:date="2025-01-28T01:55:00Z">
            <w:r>
              <w:rPr>
                <w:rFonts w:ascii="Times New Roman" w:hAnsi="Times New Roman" w:eastAsia="宋体"/>
                <w:bCs/>
                <w:sz w:val="18"/>
                <w:szCs w:val="32"/>
                <w:rPrChange w:id="2319" w:author="asus" w:date="2025-01-28T02:06:00Z">
                  <w:rPr/>
                </w:rPrChange>
                <w14:ligatures w14:val="standardContextual"/>
              </w:rPr>
              <w:delText>31</w:delText>
            </w:r>
          </w:del>
        </w:p>
        <w:p w14:paraId="489F77EC">
          <w:pPr>
            <w:pStyle w:val="19"/>
            <w:tabs>
              <w:tab w:val="right" w:leader="dot" w:pos="9070"/>
            </w:tabs>
            <w:ind w:left="0" w:leftChars="0" w:firstLine="360" w:firstLineChars="200"/>
            <w:rPr>
              <w:ins w:id="2321" w:author="几" w:date="2025-01-28T01:07:00Z"/>
              <w:del w:id="2322" w:author="asus" w:date="2025-01-28T01:55:00Z"/>
              <w:rFonts w:ascii="Times New Roman" w:hAnsi="Times New Roman" w:eastAsia="宋体"/>
              <w:bCs/>
              <w:sz w:val="18"/>
              <w:szCs w:val="32"/>
              <w:rPrChange w:id="2323" w:author="asus" w:date="2025-01-28T02:06:00Z">
                <w:rPr>
                  <w:ins w:id="2324" w:author="几" w:date="2025-01-28T01:07:00Z"/>
                  <w:del w:id="2325" w:author="asus" w:date="2025-01-28T01:55:00Z"/>
                </w:rPr>
              </w:rPrChange>
              <w14:ligatures w14:val="standardContextual"/>
            </w:rPr>
            <w:pPrChange w:id="2320" w:author="asus" w:date="2025-01-28T01:52:00Z">
              <w:pPr>
                <w:pStyle w:val="19"/>
                <w:tabs>
                  <w:tab w:val="right" w:leader="dot" w:pos="9070"/>
                </w:tabs>
              </w:pPr>
            </w:pPrChange>
          </w:pPr>
          <w:ins w:id="2326" w:author="几" w:date="2025-01-28T01:07:00Z">
            <w:del w:id="2327" w:author="asus" w:date="2025-01-28T01:55:00Z">
              <w:r>
                <w:rPr>
                  <w:rFonts w:hint="eastAsia" w:ascii="Times New Roman" w:hAnsi="Times New Roman" w:eastAsia="宋体" w:cstheme="minorBidi"/>
                  <w:bCs/>
                  <w:sz w:val="18"/>
                  <w:szCs w:val="32"/>
                  <w:lang w:eastAsia="zh-CN"/>
                  <w:rPrChange w:id="2328"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329" w:author="几" w:date="2025-01-28T01:07:00Z">
            <w:del w:id="2330" w:author="asus" w:date="2025-01-28T01:55:00Z">
              <w:r>
                <w:rPr>
                  <w:rFonts w:ascii="Times New Roman" w:hAnsi="Times New Roman" w:eastAsia="宋体" w:cstheme="minorBidi"/>
                  <w:bCs/>
                  <w:sz w:val="18"/>
                  <w:szCs w:val="32"/>
                  <w:rPrChange w:id="2331" w:author="asus" w:date="2025-01-28T02:06:00Z">
                    <w:rPr>
                      <w:rFonts w:ascii="Times New Roman" w:hAnsi="Times New Roman" w:cs="Times New Roman"/>
                      <w:bCs/>
                      <w:szCs w:val="28"/>
                      <w14:ligatures w14:val="standardContextual"/>
                    </w:rPr>
                  </w:rPrChange>
                  <w14:ligatures w14:val="standardContextual"/>
                </w:rPr>
                <w:delText>.2</w:delText>
              </w:r>
            </w:del>
          </w:ins>
          <w:ins w:id="2332" w:author="几" w:date="2025-01-28T01:07:00Z">
            <w:del w:id="2333" w:author="asus" w:date="2025-01-28T01:55:00Z">
              <w:r>
                <w:rPr>
                  <w:rFonts w:hint="eastAsia" w:ascii="Times New Roman" w:hAnsi="Times New Roman" w:eastAsia="宋体" w:cstheme="minorBidi"/>
                  <w:bCs/>
                  <w:sz w:val="18"/>
                  <w:szCs w:val="32"/>
                  <w:lang w:eastAsia="zh-CN"/>
                  <w:rPrChange w:id="2334"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 </w:delText>
              </w:r>
            </w:del>
          </w:ins>
          <w:ins w:id="2335" w:author="几" w:date="2025-01-28T01:07:00Z">
            <w:del w:id="2336" w:author="asus" w:date="2025-01-28T01:55:00Z">
              <w:r>
                <w:rPr>
                  <w:rFonts w:hint="eastAsia" w:ascii="Times New Roman" w:hAnsi="Times New Roman" w:eastAsia="宋体" w:cstheme="minorBidi"/>
                  <w:bCs/>
                  <w:sz w:val="18"/>
                  <w:szCs w:val="32"/>
                  <w:rPrChange w:id="2337"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Gender and </w:delText>
              </w:r>
            </w:del>
          </w:ins>
          <w:ins w:id="2338" w:author="几" w:date="2025-01-28T01:07:00Z">
            <w:del w:id="2339" w:author="asus" w:date="2025-01-28T01:55:00Z">
              <w:r>
                <w:rPr>
                  <w:rFonts w:hint="eastAsia" w:ascii="Times New Roman" w:hAnsi="Times New Roman" w:eastAsia="宋体" w:cstheme="minorBidi"/>
                  <w:bCs/>
                  <w:sz w:val="18"/>
                  <w:szCs w:val="32"/>
                  <w:lang w:eastAsia="zh-CN"/>
                  <w:rPrChange w:id="2340"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Olympic</w:delText>
              </w:r>
            </w:del>
          </w:ins>
          <w:ins w:id="2341" w:author="几" w:date="2025-01-28T01:07:00Z">
            <w:del w:id="2342" w:author="asus" w:date="2025-01-28T01:55:00Z">
              <w:r>
                <w:rPr>
                  <w:rFonts w:ascii="Times New Roman" w:hAnsi="Times New Roman" w:eastAsia="宋体"/>
                  <w:bCs/>
                  <w:sz w:val="18"/>
                  <w:szCs w:val="32"/>
                  <w:rPrChange w:id="2343" w:author="asus" w:date="2025-01-28T02:06:00Z">
                    <w:rPr/>
                  </w:rPrChange>
                  <w14:ligatures w14:val="standardContextual"/>
                </w:rPr>
                <w:tab/>
              </w:r>
            </w:del>
          </w:ins>
          <w:del w:id="2344" w:author="asus" w:date="2025-01-28T01:55:00Z">
            <w:r>
              <w:rPr>
                <w:rFonts w:ascii="Times New Roman" w:hAnsi="Times New Roman" w:eastAsia="宋体"/>
                <w:bCs/>
                <w:sz w:val="18"/>
                <w:szCs w:val="32"/>
                <w:rPrChange w:id="2345" w:author="asus" w:date="2025-01-28T02:06:00Z">
                  <w:rPr/>
                </w:rPrChange>
                <w14:ligatures w14:val="standardContextual"/>
              </w:rPr>
              <w:delText>32</w:delText>
            </w:r>
          </w:del>
        </w:p>
        <w:p w14:paraId="59F18081">
          <w:pPr>
            <w:pStyle w:val="19"/>
            <w:tabs>
              <w:tab w:val="right" w:leader="dot" w:pos="9070"/>
            </w:tabs>
            <w:ind w:left="0" w:leftChars="0" w:firstLine="360" w:firstLineChars="200"/>
            <w:rPr>
              <w:ins w:id="2347" w:author="几" w:date="2025-01-28T01:07:00Z"/>
              <w:del w:id="2348" w:author="asus" w:date="2025-01-28T01:55:00Z"/>
              <w:rFonts w:ascii="Times New Roman" w:hAnsi="Times New Roman" w:eastAsia="宋体"/>
              <w:bCs/>
              <w:sz w:val="18"/>
              <w:szCs w:val="32"/>
              <w:rPrChange w:id="2349" w:author="asus" w:date="2025-01-28T02:06:00Z">
                <w:rPr>
                  <w:ins w:id="2350" w:author="几" w:date="2025-01-28T01:07:00Z"/>
                  <w:del w:id="2351" w:author="asus" w:date="2025-01-28T01:55:00Z"/>
                </w:rPr>
              </w:rPrChange>
              <w14:ligatures w14:val="standardContextual"/>
            </w:rPr>
            <w:pPrChange w:id="2346" w:author="asus" w:date="2025-01-28T01:52:00Z">
              <w:pPr>
                <w:pStyle w:val="19"/>
                <w:tabs>
                  <w:tab w:val="right" w:leader="dot" w:pos="9070"/>
                </w:tabs>
              </w:pPr>
            </w:pPrChange>
          </w:pPr>
          <w:ins w:id="2352" w:author="几" w:date="2025-01-28T01:07:00Z">
            <w:del w:id="2353" w:author="asus" w:date="2025-01-28T01:55:00Z">
              <w:r>
                <w:rPr>
                  <w:rFonts w:ascii="Times New Roman" w:hAnsi="Times New Roman" w:eastAsia="宋体" w:cstheme="minorBidi"/>
                  <w:bCs/>
                  <w:sz w:val="18"/>
                  <w:szCs w:val="32"/>
                  <w:rPrChange w:id="2354" w:author="asus" w:date="2025-01-28T02:06:00Z">
                    <w:rPr>
                      <w:rFonts w:ascii="Times New Roman" w:hAnsi="Times New Roman" w:eastAsia="宋体" w:cs="Times New Roman"/>
                      <w:bCs/>
                      <w:szCs w:val="28"/>
                    </w:rPr>
                  </w:rPrChange>
                  <w14:ligatures w14:val="standardContextual"/>
                </w:rPr>
                <w:delText>7.</w:delText>
              </w:r>
            </w:del>
          </w:ins>
          <w:ins w:id="2355" w:author="几" w:date="2025-01-28T01:07:00Z">
            <w:del w:id="2356" w:author="asus" w:date="2025-01-28T01:55:00Z">
              <w:r>
                <w:rPr>
                  <w:rFonts w:hint="eastAsia" w:ascii="Times New Roman" w:hAnsi="Times New Roman" w:eastAsia="宋体" w:cstheme="minorBidi"/>
                  <w:bCs/>
                  <w:sz w:val="18"/>
                  <w:szCs w:val="32"/>
                  <w:lang w:eastAsia="zh-CN"/>
                  <w:rPrChange w:id="2357" w:author="asus" w:date="2025-01-28T02:06:00Z">
                    <w:rPr>
                      <w:rFonts w:hint="eastAsia" w:ascii="Times New Roman" w:hAnsi="Times New Roman" w:eastAsia="宋体" w:cs="Times New Roman"/>
                      <w:bCs/>
                      <w:szCs w:val="28"/>
                      <w:lang w:eastAsia="zh"/>
                    </w:rPr>
                  </w:rPrChange>
                  <w14:ligatures w14:val="standardContextual"/>
                </w:rPr>
                <w:delText>3</w:delText>
              </w:r>
            </w:del>
          </w:ins>
          <w:ins w:id="2358" w:author="几" w:date="2025-01-28T01:07:00Z">
            <w:del w:id="2359" w:author="asus" w:date="2025-01-28T01:55:00Z">
              <w:r>
                <w:rPr>
                  <w:rFonts w:ascii="Times New Roman" w:hAnsi="Times New Roman" w:eastAsia="宋体" w:cstheme="minorBidi"/>
                  <w:bCs/>
                  <w:sz w:val="18"/>
                  <w:szCs w:val="32"/>
                  <w:rPrChange w:id="2360" w:author="asus" w:date="2025-01-28T02:06:00Z">
                    <w:rPr>
                      <w:rFonts w:ascii="Times New Roman" w:hAnsi="Times New Roman" w:eastAsia="宋体" w:cs="Times New Roman"/>
                      <w:bCs/>
                      <w:szCs w:val="28"/>
                    </w:rPr>
                  </w:rPrChange>
                  <w14:ligatures w14:val="standardContextual"/>
                </w:rPr>
                <w:delText xml:space="preserve"> Host Country as a Key Medal Factor</w:delText>
              </w:r>
            </w:del>
          </w:ins>
          <w:ins w:id="2361" w:author="几" w:date="2025-01-28T01:07:00Z">
            <w:del w:id="2362" w:author="asus" w:date="2025-01-28T01:55:00Z">
              <w:r>
                <w:rPr>
                  <w:rFonts w:ascii="Times New Roman" w:hAnsi="Times New Roman" w:eastAsia="宋体"/>
                  <w:bCs/>
                  <w:sz w:val="18"/>
                  <w:szCs w:val="32"/>
                  <w:rPrChange w:id="2363" w:author="asus" w:date="2025-01-28T02:06:00Z">
                    <w:rPr/>
                  </w:rPrChange>
                  <w14:ligatures w14:val="standardContextual"/>
                </w:rPr>
                <w:tab/>
              </w:r>
            </w:del>
          </w:ins>
          <w:del w:id="2364" w:author="asus" w:date="2025-01-28T01:55:00Z">
            <w:r>
              <w:rPr>
                <w:rFonts w:ascii="Times New Roman" w:hAnsi="Times New Roman" w:eastAsia="宋体"/>
                <w:bCs/>
                <w:sz w:val="18"/>
                <w:szCs w:val="32"/>
                <w:rPrChange w:id="2365" w:author="asus" w:date="2025-01-28T02:06:00Z">
                  <w:rPr/>
                </w:rPrChange>
                <w14:ligatures w14:val="standardContextual"/>
              </w:rPr>
              <w:delText>33</w:delText>
            </w:r>
          </w:del>
        </w:p>
        <w:p w14:paraId="648F76A5">
          <w:pPr>
            <w:pStyle w:val="19"/>
            <w:tabs>
              <w:tab w:val="right" w:leader="dot" w:pos="9070"/>
            </w:tabs>
            <w:ind w:left="0" w:leftChars="0" w:firstLine="360" w:firstLineChars="200"/>
            <w:rPr>
              <w:ins w:id="2367" w:author="几" w:date="2025-01-28T01:07:00Z"/>
              <w:del w:id="2368" w:author="asus" w:date="2025-01-28T01:55:00Z"/>
              <w:rFonts w:ascii="Times New Roman" w:hAnsi="Times New Roman" w:eastAsia="宋体"/>
              <w:bCs/>
              <w:sz w:val="18"/>
              <w:szCs w:val="32"/>
              <w:rPrChange w:id="2369" w:author="asus" w:date="2025-01-28T02:06:00Z">
                <w:rPr>
                  <w:ins w:id="2370" w:author="几" w:date="2025-01-28T01:07:00Z"/>
                  <w:del w:id="2371" w:author="asus" w:date="2025-01-28T01:55:00Z"/>
                </w:rPr>
              </w:rPrChange>
              <w14:ligatures w14:val="standardContextual"/>
            </w:rPr>
            <w:pPrChange w:id="2366" w:author="asus" w:date="2025-01-28T01:52:00Z">
              <w:pPr>
                <w:pStyle w:val="19"/>
                <w:tabs>
                  <w:tab w:val="right" w:leader="dot" w:pos="9070"/>
                </w:tabs>
              </w:pPr>
            </w:pPrChange>
          </w:pPr>
          <w:ins w:id="2372" w:author="几" w:date="2025-01-28T01:07:00Z">
            <w:del w:id="2373" w:author="asus" w:date="2025-01-28T01:55:00Z">
              <w:r>
                <w:rPr>
                  <w:rFonts w:hint="eastAsia" w:ascii="Times New Roman" w:hAnsi="Times New Roman" w:eastAsia="宋体" w:cstheme="minorBidi"/>
                  <w:bCs/>
                  <w:sz w:val="18"/>
                  <w:szCs w:val="32"/>
                  <w:lang w:eastAsia="zh-CN"/>
                  <w:rPrChange w:id="2374"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375" w:author="几" w:date="2025-01-28T01:07:00Z">
            <w:del w:id="2376" w:author="asus" w:date="2025-01-28T01:55:00Z">
              <w:r>
                <w:rPr>
                  <w:rFonts w:ascii="Times New Roman" w:hAnsi="Times New Roman" w:eastAsia="宋体" w:cstheme="minorBidi"/>
                  <w:bCs/>
                  <w:sz w:val="18"/>
                  <w:szCs w:val="32"/>
                  <w:rPrChange w:id="2377" w:author="asus" w:date="2025-01-28T02:06:00Z">
                    <w:rPr>
                      <w:rFonts w:ascii="Times New Roman" w:hAnsi="Times New Roman" w:cs="Times New Roman"/>
                      <w:bCs/>
                      <w:szCs w:val="28"/>
                      <w14:ligatures w14:val="standardContextual"/>
                    </w:rPr>
                  </w:rPrChange>
                  <w14:ligatures w14:val="standardContextual"/>
                </w:rPr>
                <w:delText>.</w:delText>
              </w:r>
            </w:del>
          </w:ins>
          <w:ins w:id="2378" w:author="几" w:date="2025-01-28T01:07:00Z">
            <w:del w:id="2379" w:author="asus" w:date="2025-01-28T01:55:00Z">
              <w:r>
                <w:rPr>
                  <w:rFonts w:hint="eastAsia" w:ascii="Times New Roman" w:hAnsi="Times New Roman" w:eastAsia="宋体" w:cstheme="minorBidi"/>
                  <w:bCs/>
                  <w:sz w:val="18"/>
                  <w:szCs w:val="32"/>
                  <w:lang w:eastAsia="zh-CN"/>
                  <w:rPrChange w:id="2380"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4 </w:delText>
              </w:r>
            </w:del>
          </w:ins>
          <w:ins w:id="2381" w:author="几" w:date="2025-01-28T01:07:00Z">
            <w:del w:id="2382" w:author="asus" w:date="2025-01-28T01:55:00Z">
              <w:r>
                <w:rPr>
                  <w:rFonts w:hint="eastAsia" w:ascii="Times New Roman" w:hAnsi="Times New Roman" w:eastAsia="宋体" w:cstheme="minorBidi"/>
                  <w:bCs/>
                  <w:sz w:val="18"/>
                  <w:szCs w:val="32"/>
                  <w:rPrChange w:id="2383" w:author="asus" w:date="2025-01-28T02:06:00Z">
                    <w:rPr>
                      <w:rFonts w:hint="eastAsia" w:ascii="Times New Roman" w:hAnsi="Times New Roman" w:eastAsia="Times New Roman" w:cs="Times New Roman"/>
                      <w:bCs/>
                      <w:szCs w:val="28"/>
                      <w14:ligatures w14:val="standardContextual"/>
                    </w:rPr>
                  </w:rPrChange>
                  <w14:ligatures w14:val="standardContextual"/>
                </w:rPr>
                <w:delText>The difference between the awards of the sports powerhouses in traditional and emerging sports</w:delText>
              </w:r>
            </w:del>
          </w:ins>
          <w:ins w:id="2384" w:author="几" w:date="2025-01-28T01:07:00Z">
            <w:del w:id="2385" w:author="asus" w:date="2025-01-28T01:55:00Z">
              <w:r>
                <w:rPr>
                  <w:rFonts w:ascii="Times New Roman" w:hAnsi="Times New Roman" w:eastAsia="宋体"/>
                  <w:bCs/>
                  <w:sz w:val="18"/>
                  <w:szCs w:val="32"/>
                  <w:rPrChange w:id="2386" w:author="asus" w:date="2025-01-28T02:06:00Z">
                    <w:rPr/>
                  </w:rPrChange>
                  <w14:ligatures w14:val="standardContextual"/>
                </w:rPr>
                <w:tab/>
              </w:r>
            </w:del>
          </w:ins>
          <w:del w:id="2387" w:author="asus" w:date="2025-01-28T01:55:00Z">
            <w:r>
              <w:rPr>
                <w:rFonts w:ascii="Times New Roman" w:hAnsi="Times New Roman" w:eastAsia="宋体"/>
                <w:bCs/>
                <w:sz w:val="18"/>
                <w:szCs w:val="32"/>
                <w:rPrChange w:id="2388" w:author="asus" w:date="2025-01-28T02:06:00Z">
                  <w:rPr/>
                </w:rPrChange>
                <w14:ligatures w14:val="standardContextual"/>
              </w:rPr>
              <w:delText>34</w:delText>
            </w:r>
          </w:del>
        </w:p>
        <w:p w14:paraId="402FD847">
          <w:pPr>
            <w:pStyle w:val="17"/>
            <w:tabs>
              <w:tab w:val="right" w:leader="dot" w:pos="9070"/>
            </w:tabs>
            <w:rPr>
              <w:ins w:id="2389" w:author="几" w:date="2025-01-28T01:07:00Z"/>
              <w:del w:id="2390" w:author="asus" w:date="2025-01-28T01:55:00Z"/>
              <w:rFonts w:ascii="Times New Roman" w:hAnsi="Times New Roman" w:eastAsia="宋体"/>
              <w:bCs/>
              <w:sz w:val="18"/>
              <w:szCs w:val="32"/>
              <w:rPrChange w:id="2391" w:author="asus" w:date="2025-01-28T02:06:00Z">
                <w:rPr>
                  <w:ins w:id="2392" w:author="几" w:date="2025-01-28T01:07:00Z"/>
                  <w:del w:id="2393" w:author="asus" w:date="2025-01-28T01:55:00Z"/>
                </w:rPr>
              </w:rPrChange>
              <w14:ligatures w14:val="standardContextual"/>
            </w:rPr>
          </w:pPr>
          <w:ins w:id="2394" w:author="几" w:date="2025-01-28T01:07:00Z">
            <w:del w:id="2395" w:author="asus" w:date="2025-01-28T01:55:00Z">
              <w:r>
                <w:rPr>
                  <w:rFonts w:hint="eastAsia" w:ascii="Times New Roman" w:hAnsi="Times New Roman" w:eastAsia="宋体" w:cstheme="minorBidi"/>
                  <w:bCs/>
                  <w:sz w:val="18"/>
                  <w:szCs w:val="32"/>
                  <w:rPrChange w:id="2396" w:author="asus" w:date="2025-01-28T02:06:00Z">
                    <w:rPr>
                      <w:rFonts w:hint="eastAsia" w:ascii="Times New Roman" w:hAnsi="Times New Roman" w:cs="Times New Roman"/>
                      <w:bCs/>
                      <w:szCs w:val="32"/>
                      <w14:ligatures w14:val="standardContextual"/>
                    </w:rPr>
                  </w:rPrChange>
                  <w14:ligatures w14:val="standardContextual"/>
                </w:rPr>
                <w:delText>8</w:delText>
              </w:r>
            </w:del>
          </w:ins>
          <w:ins w:id="2397" w:author="几" w:date="2025-01-28T01:07:00Z">
            <w:del w:id="2398" w:author="asus" w:date="2025-01-28T01:55:00Z">
              <w:r>
                <w:rPr>
                  <w:rFonts w:hint="eastAsia" w:ascii="Times New Roman" w:hAnsi="Times New Roman" w:eastAsia="宋体" w:cstheme="minorBidi"/>
                  <w:bCs/>
                  <w:sz w:val="18"/>
                  <w:szCs w:val="32"/>
                  <w:rPrChange w:id="2399"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400" w:author="几" w:date="2025-01-28T01:07:00Z">
            <w:del w:id="2401" w:author="asus" w:date="2025-01-28T01:55:00Z">
              <w:r>
                <w:rPr>
                  <w:rFonts w:ascii="Times New Roman" w:hAnsi="Times New Roman" w:eastAsia="宋体" w:cstheme="minorBidi"/>
                  <w:bCs/>
                  <w:sz w:val="18"/>
                  <w:szCs w:val="32"/>
                  <w:rPrChange w:id="2402" w:author="asus" w:date="2025-01-28T02:06:00Z">
                    <w:rPr>
                      <w:rFonts w:ascii="Times New Roman" w:hAnsi="Times New Roman" w:eastAsia="Times New Roman" w:cs="Times New Roman"/>
                      <w:bCs/>
                      <w:szCs w:val="32"/>
                      <w14:ligatures w14:val="standardContextual"/>
                    </w:rPr>
                  </w:rPrChange>
                  <w14:ligatures w14:val="standardContextual"/>
                </w:rPr>
                <w:delText>Sensitivity Analysis</w:delText>
              </w:r>
            </w:del>
          </w:ins>
          <w:ins w:id="2403" w:author="几" w:date="2025-01-28T01:07:00Z">
            <w:del w:id="2404" w:author="asus" w:date="2025-01-28T01:55:00Z">
              <w:r>
                <w:rPr>
                  <w:rFonts w:ascii="Times New Roman" w:hAnsi="Times New Roman" w:eastAsia="宋体"/>
                  <w:bCs/>
                  <w:sz w:val="18"/>
                  <w:szCs w:val="32"/>
                  <w:rPrChange w:id="2405" w:author="asus" w:date="2025-01-28T02:06:00Z">
                    <w:rPr/>
                  </w:rPrChange>
                  <w14:ligatures w14:val="standardContextual"/>
                </w:rPr>
                <w:tab/>
              </w:r>
            </w:del>
          </w:ins>
          <w:del w:id="2406" w:author="asus" w:date="2025-01-28T01:55:00Z">
            <w:r>
              <w:rPr>
                <w:rFonts w:ascii="Times New Roman" w:hAnsi="Times New Roman" w:eastAsia="宋体"/>
                <w:bCs/>
                <w:sz w:val="18"/>
                <w:szCs w:val="32"/>
                <w:rPrChange w:id="2407" w:author="asus" w:date="2025-01-28T02:06:00Z">
                  <w:rPr/>
                </w:rPrChange>
                <w14:ligatures w14:val="standardContextual"/>
              </w:rPr>
              <w:delText>35</w:delText>
            </w:r>
          </w:del>
        </w:p>
        <w:p w14:paraId="08760CA6">
          <w:pPr>
            <w:pStyle w:val="17"/>
            <w:tabs>
              <w:tab w:val="right" w:leader="dot" w:pos="9070"/>
            </w:tabs>
            <w:rPr>
              <w:ins w:id="2408" w:author="几" w:date="2025-01-28T01:07:00Z"/>
              <w:del w:id="2409" w:author="asus" w:date="2025-01-28T01:55:00Z"/>
              <w:rFonts w:ascii="Times New Roman" w:hAnsi="Times New Roman" w:eastAsia="宋体"/>
              <w:bCs/>
              <w:sz w:val="18"/>
              <w:szCs w:val="32"/>
              <w:rPrChange w:id="2410" w:author="asus" w:date="2025-01-28T02:06:00Z">
                <w:rPr>
                  <w:ins w:id="2411" w:author="几" w:date="2025-01-28T01:07:00Z"/>
                  <w:del w:id="2412" w:author="asus" w:date="2025-01-28T01:55:00Z"/>
                </w:rPr>
              </w:rPrChange>
              <w14:ligatures w14:val="standardContextual"/>
            </w:rPr>
          </w:pPr>
          <w:ins w:id="2413" w:author="几" w:date="2025-01-28T01:07:00Z">
            <w:del w:id="2414" w:author="asus" w:date="2025-01-28T01:55:00Z">
              <w:r>
                <w:rPr>
                  <w:rFonts w:hint="eastAsia" w:ascii="Times New Roman" w:hAnsi="Times New Roman" w:eastAsia="宋体" w:cstheme="minorBidi"/>
                  <w:bCs/>
                  <w:sz w:val="18"/>
                  <w:szCs w:val="32"/>
                  <w:rPrChange w:id="2415" w:author="asus" w:date="2025-01-28T02:06:00Z">
                    <w:rPr>
                      <w:rFonts w:hint="eastAsia" w:ascii="Times New Roman" w:hAnsi="Times New Roman" w:cs="Times New Roman"/>
                      <w:bCs/>
                      <w:szCs w:val="32"/>
                      <w14:ligatures w14:val="standardContextual"/>
                    </w:rPr>
                  </w:rPrChange>
                  <w14:ligatures w14:val="standardContextual"/>
                </w:rPr>
                <w:delText>9</w:delText>
              </w:r>
            </w:del>
          </w:ins>
          <w:ins w:id="2416" w:author="几" w:date="2025-01-28T01:07:00Z">
            <w:del w:id="2417" w:author="asus" w:date="2025-01-28T01:55:00Z">
              <w:r>
                <w:rPr>
                  <w:rFonts w:hint="eastAsia" w:ascii="Times New Roman" w:hAnsi="Times New Roman" w:eastAsia="宋体" w:cstheme="minorBidi"/>
                  <w:bCs/>
                  <w:sz w:val="18"/>
                  <w:szCs w:val="32"/>
                  <w:rPrChange w:id="2418"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419" w:author="几" w:date="2025-01-28T01:07:00Z">
            <w:del w:id="2420" w:author="asus" w:date="2025-01-28T01:55:00Z">
              <w:r>
                <w:rPr>
                  <w:rFonts w:ascii="Times New Roman" w:hAnsi="Times New Roman" w:eastAsia="宋体" w:cstheme="minorBidi"/>
                  <w:bCs/>
                  <w:sz w:val="18"/>
                  <w:szCs w:val="32"/>
                  <w:rPrChange w:id="2421" w:author="asus" w:date="2025-01-28T02:06:00Z">
                    <w:rPr>
                      <w:rFonts w:ascii="Times New Roman" w:hAnsi="Times New Roman" w:eastAsia="Times New Roman" w:cs="Times New Roman"/>
                      <w:bCs/>
                      <w:szCs w:val="32"/>
                      <w14:ligatures w14:val="standardContextual"/>
                    </w:rPr>
                  </w:rPrChange>
                  <w14:ligatures w14:val="standardContextual"/>
                </w:rPr>
                <w:delText xml:space="preserve">Model Evaluation </w:delText>
              </w:r>
            </w:del>
          </w:ins>
          <w:ins w:id="2422" w:author="几" w:date="2025-01-28T01:07:00Z">
            <w:del w:id="2423" w:author="asus" w:date="2025-01-28T01:55:00Z">
              <w:r>
                <w:rPr>
                  <w:rFonts w:hint="eastAsia" w:ascii="Times New Roman" w:hAnsi="Times New Roman" w:eastAsia="宋体" w:cstheme="minorBidi"/>
                  <w:bCs/>
                  <w:sz w:val="18"/>
                  <w:szCs w:val="32"/>
                  <w:rPrChange w:id="2424" w:author="asus" w:date="2025-01-28T02:06:00Z">
                    <w:rPr>
                      <w:rFonts w:hint="eastAsia" w:ascii="Times New Roman" w:hAnsi="Times New Roman" w:eastAsia="Times New Roman" w:cs="Times New Roman"/>
                      <w:bCs/>
                      <w:szCs w:val="32"/>
                      <w14:ligatures w14:val="standardContextual"/>
                    </w:rPr>
                  </w:rPrChange>
                  <w14:ligatures w14:val="standardContextual"/>
                </w:rPr>
                <w:delText>and</w:delText>
              </w:r>
            </w:del>
          </w:ins>
          <w:ins w:id="2425" w:author="几" w:date="2025-01-28T01:07:00Z">
            <w:del w:id="2426" w:author="asus" w:date="2025-01-28T01:55:00Z">
              <w:r>
                <w:rPr>
                  <w:rFonts w:ascii="Times New Roman" w:hAnsi="Times New Roman" w:eastAsia="宋体" w:cstheme="minorBidi"/>
                  <w:bCs/>
                  <w:sz w:val="18"/>
                  <w:szCs w:val="32"/>
                  <w:rPrChange w:id="2427" w:author="asus" w:date="2025-01-28T02:06:00Z">
                    <w:rPr>
                      <w:rFonts w:ascii="Times New Roman" w:hAnsi="Times New Roman" w:eastAsia="Times New Roman" w:cs="Times New Roman"/>
                      <w:bCs/>
                      <w:szCs w:val="32"/>
                      <w14:ligatures w14:val="standardContextual"/>
                    </w:rPr>
                  </w:rPrChange>
                  <w14:ligatures w14:val="standardContextual"/>
                </w:rPr>
                <w:delText xml:space="preserve"> Further Discussion</w:delText>
              </w:r>
            </w:del>
          </w:ins>
          <w:ins w:id="2428" w:author="几" w:date="2025-01-28T01:07:00Z">
            <w:del w:id="2429" w:author="asus" w:date="2025-01-28T01:55:00Z">
              <w:r>
                <w:rPr>
                  <w:rFonts w:ascii="Times New Roman" w:hAnsi="Times New Roman" w:eastAsia="宋体"/>
                  <w:bCs/>
                  <w:sz w:val="18"/>
                  <w:szCs w:val="32"/>
                  <w:rPrChange w:id="2430" w:author="asus" w:date="2025-01-28T02:06:00Z">
                    <w:rPr/>
                  </w:rPrChange>
                  <w14:ligatures w14:val="standardContextual"/>
                </w:rPr>
                <w:tab/>
              </w:r>
            </w:del>
          </w:ins>
          <w:del w:id="2431" w:author="asus" w:date="2025-01-28T01:55:00Z">
            <w:r>
              <w:rPr>
                <w:rFonts w:ascii="Times New Roman" w:hAnsi="Times New Roman" w:eastAsia="宋体"/>
                <w:bCs/>
                <w:sz w:val="18"/>
                <w:szCs w:val="32"/>
                <w:rPrChange w:id="2432" w:author="asus" w:date="2025-01-28T02:06:00Z">
                  <w:rPr/>
                </w:rPrChange>
                <w14:ligatures w14:val="standardContextual"/>
              </w:rPr>
              <w:delText>36</w:delText>
            </w:r>
          </w:del>
        </w:p>
        <w:p w14:paraId="03EFF938">
          <w:pPr>
            <w:pStyle w:val="19"/>
            <w:tabs>
              <w:tab w:val="right" w:leader="dot" w:pos="9070"/>
            </w:tabs>
            <w:rPr>
              <w:ins w:id="2433" w:author="几" w:date="2025-01-28T01:07:00Z"/>
              <w:del w:id="2434" w:author="asus" w:date="2025-01-28T01:55:00Z"/>
              <w:rFonts w:ascii="Times New Roman" w:hAnsi="Times New Roman" w:eastAsia="宋体"/>
              <w:bCs/>
              <w:sz w:val="18"/>
              <w:szCs w:val="32"/>
              <w:rPrChange w:id="2435" w:author="asus" w:date="2025-01-28T02:06:00Z">
                <w:rPr>
                  <w:ins w:id="2436" w:author="几" w:date="2025-01-28T01:07:00Z"/>
                  <w:del w:id="2437" w:author="asus" w:date="2025-01-28T01:55:00Z"/>
                </w:rPr>
              </w:rPrChange>
              <w14:ligatures w14:val="standardContextual"/>
            </w:rPr>
          </w:pPr>
          <w:ins w:id="2438" w:author="几" w:date="2025-01-28T01:07:00Z">
            <w:del w:id="2439" w:author="asus" w:date="2025-01-28T01:55:00Z">
              <w:r>
                <w:rPr>
                  <w:rFonts w:hint="eastAsia" w:ascii="Times New Roman" w:hAnsi="Times New Roman" w:eastAsia="宋体" w:cstheme="minorBidi"/>
                  <w:bCs/>
                  <w:sz w:val="18"/>
                  <w:szCs w:val="32"/>
                  <w:rPrChange w:id="2440"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41" w:author="几" w:date="2025-01-28T01:07:00Z">
            <w:del w:id="2442" w:author="asus" w:date="2025-01-28T01:55:00Z">
              <w:r>
                <w:rPr>
                  <w:rFonts w:hint="eastAsia" w:ascii="Times New Roman" w:hAnsi="Times New Roman" w:eastAsia="宋体" w:cstheme="minorBidi"/>
                  <w:bCs/>
                  <w:sz w:val="18"/>
                  <w:szCs w:val="32"/>
                  <w:rPrChange w:id="2443" w:author="asus" w:date="2025-01-28T02:06:00Z">
                    <w:rPr>
                      <w:rFonts w:hint="eastAsia" w:ascii="Times New Roman" w:hAnsi="Times New Roman" w:eastAsia="Times New Roman" w:cs="Times New Roman"/>
                      <w:bCs/>
                      <w:szCs w:val="28"/>
                      <w14:ligatures w14:val="standardContextual"/>
                    </w:rPr>
                  </w:rPrChange>
                  <w14:ligatures w14:val="standardContextual"/>
                </w:rPr>
                <w:delText>.1 Strengths</w:delText>
              </w:r>
            </w:del>
          </w:ins>
          <w:ins w:id="2444" w:author="几" w:date="2025-01-28T01:07:00Z">
            <w:del w:id="2445" w:author="asus" w:date="2025-01-28T01:55:00Z">
              <w:r>
                <w:rPr>
                  <w:rFonts w:ascii="Times New Roman" w:hAnsi="Times New Roman" w:eastAsia="宋体"/>
                  <w:bCs/>
                  <w:sz w:val="18"/>
                  <w:szCs w:val="32"/>
                  <w:rPrChange w:id="2446" w:author="asus" w:date="2025-01-28T02:06:00Z">
                    <w:rPr/>
                  </w:rPrChange>
                  <w14:ligatures w14:val="standardContextual"/>
                </w:rPr>
                <w:tab/>
              </w:r>
            </w:del>
          </w:ins>
          <w:del w:id="2447" w:author="asus" w:date="2025-01-28T01:55:00Z">
            <w:r>
              <w:rPr>
                <w:rFonts w:ascii="Times New Roman" w:hAnsi="Times New Roman" w:eastAsia="宋体"/>
                <w:bCs/>
                <w:sz w:val="18"/>
                <w:szCs w:val="32"/>
                <w:rPrChange w:id="2448" w:author="asus" w:date="2025-01-28T02:06:00Z">
                  <w:rPr/>
                </w:rPrChange>
                <w14:ligatures w14:val="standardContextual"/>
              </w:rPr>
              <w:delText>36</w:delText>
            </w:r>
          </w:del>
        </w:p>
        <w:p w14:paraId="748A20CD">
          <w:pPr>
            <w:pStyle w:val="19"/>
            <w:tabs>
              <w:tab w:val="right" w:leader="dot" w:pos="9070"/>
            </w:tabs>
            <w:rPr>
              <w:ins w:id="2449" w:author="几" w:date="2025-01-28T01:07:00Z"/>
              <w:del w:id="2450" w:author="asus" w:date="2025-01-28T01:55:00Z"/>
              <w:rFonts w:ascii="Times New Roman" w:hAnsi="Times New Roman" w:eastAsia="宋体"/>
              <w:bCs/>
              <w:sz w:val="18"/>
              <w:szCs w:val="32"/>
              <w:rPrChange w:id="2451" w:author="asus" w:date="2025-01-28T02:06:00Z">
                <w:rPr>
                  <w:ins w:id="2452" w:author="几" w:date="2025-01-28T01:07:00Z"/>
                  <w:del w:id="2453" w:author="asus" w:date="2025-01-28T01:55:00Z"/>
                </w:rPr>
              </w:rPrChange>
              <w14:ligatures w14:val="standardContextual"/>
            </w:rPr>
          </w:pPr>
          <w:ins w:id="2454" w:author="几" w:date="2025-01-28T01:07:00Z">
            <w:del w:id="2455" w:author="asus" w:date="2025-01-28T01:55:00Z">
              <w:r>
                <w:rPr>
                  <w:rFonts w:hint="eastAsia" w:ascii="Times New Roman" w:hAnsi="Times New Roman" w:eastAsia="宋体" w:cstheme="minorBidi"/>
                  <w:bCs/>
                  <w:sz w:val="18"/>
                  <w:szCs w:val="32"/>
                  <w:rPrChange w:id="2456"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57" w:author="几" w:date="2025-01-28T01:07:00Z">
            <w:del w:id="2458" w:author="asus" w:date="2025-01-28T01:55:00Z">
              <w:r>
                <w:rPr>
                  <w:rFonts w:hint="eastAsia" w:ascii="Times New Roman" w:hAnsi="Times New Roman" w:eastAsia="宋体" w:cstheme="minorBidi"/>
                  <w:bCs/>
                  <w:sz w:val="18"/>
                  <w:szCs w:val="32"/>
                  <w:rPrChange w:id="2459" w:author="asus" w:date="2025-01-28T02:06:00Z">
                    <w:rPr>
                      <w:rFonts w:hint="eastAsia" w:ascii="Times New Roman" w:hAnsi="Times New Roman" w:eastAsia="Times New Roman" w:cs="Times New Roman"/>
                      <w:bCs/>
                      <w:szCs w:val="28"/>
                      <w14:ligatures w14:val="standardContextual"/>
                    </w:rPr>
                  </w:rPrChange>
                  <w14:ligatures w14:val="standardContextual"/>
                </w:rPr>
                <w:delText>.2 Weaknesses</w:delText>
              </w:r>
            </w:del>
          </w:ins>
          <w:ins w:id="2460" w:author="几" w:date="2025-01-28T01:07:00Z">
            <w:del w:id="2461" w:author="asus" w:date="2025-01-28T01:55:00Z">
              <w:r>
                <w:rPr>
                  <w:rFonts w:ascii="Times New Roman" w:hAnsi="Times New Roman" w:eastAsia="宋体"/>
                  <w:bCs/>
                  <w:sz w:val="18"/>
                  <w:szCs w:val="32"/>
                  <w:rPrChange w:id="2462" w:author="asus" w:date="2025-01-28T02:06:00Z">
                    <w:rPr/>
                  </w:rPrChange>
                  <w14:ligatures w14:val="standardContextual"/>
                </w:rPr>
                <w:tab/>
              </w:r>
            </w:del>
          </w:ins>
          <w:del w:id="2463" w:author="asus" w:date="2025-01-28T01:55:00Z">
            <w:r>
              <w:rPr>
                <w:rFonts w:ascii="Times New Roman" w:hAnsi="Times New Roman" w:eastAsia="宋体"/>
                <w:bCs/>
                <w:sz w:val="18"/>
                <w:szCs w:val="32"/>
                <w:rPrChange w:id="2464" w:author="asus" w:date="2025-01-28T02:06:00Z">
                  <w:rPr/>
                </w:rPrChange>
                <w14:ligatures w14:val="standardContextual"/>
              </w:rPr>
              <w:delText>36</w:delText>
            </w:r>
          </w:del>
        </w:p>
        <w:p w14:paraId="53F97E6F">
          <w:pPr>
            <w:pStyle w:val="19"/>
            <w:tabs>
              <w:tab w:val="right" w:leader="dot" w:pos="9070"/>
            </w:tabs>
            <w:rPr>
              <w:ins w:id="2465" w:author="几" w:date="2025-01-28T01:07:00Z"/>
              <w:del w:id="2466" w:author="asus" w:date="2025-01-28T01:55:00Z"/>
              <w:rFonts w:ascii="Times New Roman" w:hAnsi="Times New Roman" w:eastAsia="宋体"/>
              <w:bCs/>
              <w:sz w:val="18"/>
              <w:szCs w:val="32"/>
              <w:rPrChange w:id="2467" w:author="asus" w:date="2025-01-28T02:06:00Z">
                <w:rPr>
                  <w:ins w:id="2468" w:author="几" w:date="2025-01-28T01:07:00Z"/>
                  <w:del w:id="2469" w:author="asus" w:date="2025-01-28T01:55:00Z"/>
                </w:rPr>
              </w:rPrChange>
              <w14:ligatures w14:val="standardContextual"/>
            </w:rPr>
          </w:pPr>
          <w:ins w:id="2470" w:author="几" w:date="2025-01-28T01:07:00Z">
            <w:del w:id="2471" w:author="asus" w:date="2025-01-28T01:55:00Z">
              <w:r>
                <w:rPr>
                  <w:rFonts w:hint="eastAsia" w:ascii="Times New Roman" w:hAnsi="Times New Roman" w:eastAsia="宋体" w:cstheme="minorBidi"/>
                  <w:bCs/>
                  <w:sz w:val="18"/>
                  <w:szCs w:val="32"/>
                  <w:rPrChange w:id="2472"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73" w:author="几" w:date="2025-01-28T01:07:00Z">
            <w:del w:id="2474" w:author="asus" w:date="2025-01-28T01:55:00Z">
              <w:r>
                <w:rPr>
                  <w:rFonts w:hint="eastAsia" w:ascii="Times New Roman" w:hAnsi="Times New Roman" w:eastAsia="宋体" w:cstheme="minorBidi"/>
                  <w:bCs/>
                  <w:sz w:val="18"/>
                  <w:szCs w:val="32"/>
                  <w:rPrChange w:id="2475"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.3 </w:delText>
              </w:r>
            </w:del>
          </w:ins>
          <w:ins w:id="2476" w:author="几" w:date="2025-01-28T01:07:00Z">
            <w:del w:id="2477" w:author="asus" w:date="2025-01-28T01:55:00Z">
              <w:r>
                <w:rPr>
                  <w:rFonts w:ascii="Times New Roman" w:hAnsi="Times New Roman" w:eastAsia="宋体" w:cstheme="minorBidi"/>
                  <w:bCs/>
                  <w:sz w:val="18"/>
                  <w:szCs w:val="32"/>
                  <w:rPrChange w:id="2478" w:author="asus" w:date="2025-01-28T02:06:00Z">
                    <w:rPr>
                      <w:rFonts w:ascii="Times New Roman" w:hAnsi="Times New Roman" w:eastAsia="Times New Roman" w:cs="Times New Roman"/>
                      <w:bCs/>
                      <w:szCs w:val="28"/>
                      <w14:ligatures w14:val="standardContextual"/>
                    </w:rPr>
                  </w:rPrChange>
                  <w14:ligatures w14:val="standardContextual"/>
                </w:rPr>
                <w:delText>Further Discussion</w:delText>
              </w:r>
            </w:del>
          </w:ins>
          <w:ins w:id="2479" w:author="几" w:date="2025-01-28T01:07:00Z">
            <w:del w:id="2480" w:author="asus" w:date="2025-01-28T01:55:00Z">
              <w:r>
                <w:rPr>
                  <w:rFonts w:ascii="Times New Roman" w:hAnsi="Times New Roman" w:eastAsia="宋体"/>
                  <w:bCs/>
                  <w:sz w:val="18"/>
                  <w:szCs w:val="32"/>
                  <w:rPrChange w:id="2481" w:author="asus" w:date="2025-01-28T02:06:00Z">
                    <w:rPr/>
                  </w:rPrChange>
                  <w14:ligatures w14:val="standardContextual"/>
                </w:rPr>
                <w:tab/>
              </w:r>
            </w:del>
          </w:ins>
          <w:del w:id="2482" w:author="asus" w:date="2025-01-28T01:55:00Z">
            <w:r>
              <w:rPr>
                <w:rFonts w:ascii="Times New Roman" w:hAnsi="Times New Roman" w:eastAsia="宋体"/>
                <w:bCs/>
                <w:sz w:val="18"/>
                <w:szCs w:val="32"/>
                <w:rPrChange w:id="2483" w:author="asus" w:date="2025-01-28T02:06:00Z">
                  <w:rPr/>
                </w:rPrChange>
                <w14:ligatures w14:val="standardContextual"/>
              </w:rPr>
              <w:delText>37</w:delText>
            </w:r>
          </w:del>
        </w:p>
        <w:p w14:paraId="675B5309">
          <w:pPr>
            <w:pStyle w:val="17"/>
            <w:tabs>
              <w:tab w:val="right" w:leader="dot" w:pos="9070"/>
            </w:tabs>
            <w:rPr>
              <w:ins w:id="2484" w:author="几" w:date="2025-01-28T01:07:00Z"/>
              <w:del w:id="2485" w:author="asus" w:date="2025-01-28T01:55:00Z"/>
              <w:rFonts w:ascii="Times New Roman" w:hAnsi="Times New Roman" w:eastAsia="宋体"/>
              <w:bCs/>
              <w:sz w:val="18"/>
              <w:szCs w:val="32"/>
              <w:rPrChange w:id="2486" w:author="asus" w:date="2025-01-28T02:06:00Z">
                <w:rPr>
                  <w:ins w:id="2487" w:author="几" w:date="2025-01-28T01:07:00Z"/>
                  <w:del w:id="2488" w:author="asus" w:date="2025-01-28T01:55:00Z"/>
                </w:rPr>
              </w:rPrChange>
              <w14:ligatures w14:val="standardContextual"/>
            </w:rPr>
          </w:pPr>
          <w:ins w:id="2489" w:author="几" w:date="2025-01-28T01:07:00Z">
            <w:del w:id="2490" w:author="asus" w:date="2025-01-28T01:55:00Z">
              <w:r>
                <w:rPr>
                  <w:rFonts w:hint="eastAsia" w:ascii="Times New Roman" w:hAnsi="Times New Roman" w:eastAsia="宋体" w:cstheme="minorBidi"/>
                  <w:bCs/>
                  <w:sz w:val="18"/>
                  <w:szCs w:val="32"/>
                  <w:rPrChange w:id="2491" w:author="asus" w:date="2025-01-28T02:06:00Z">
                    <w:rPr>
                      <w:rFonts w:hint="eastAsia" w:ascii="Times New Roman" w:hAnsi="Times New Roman" w:eastAsia="Times New Roman" w:cs="Times New Roman"/>
                      <w:bCs/>
                      <w:szCs w:val="32"/>
                      <w14:ligatures w14:val="standardContextual"/>
                    </w:rPr>
                  </w:rPrChange>
                  <w14:ligatures w14:val="standardContextual"/>
                </w:rPr>
                <w:delText>Conclusion</w:delText>
              </w:r>
            </w:del>
          </w:ins>
          <w:ins w:id="2492" w:author="几" w:date="2025-01-28T01:07:00Z">
            <w:del w:id="2493" w:author="asus" w:date="2025-01-28T01:55:00Z">
              <w:r>
                <w:rPr>
                  <w:rFonts w:ascii="Times New Roman" w:hAnsi="Times New Roman" w:eastAsia="宋体"/>
                  <w:bCs/>
                  <w:sz w:val="18"/>
                  <w:szCs w:val="32"/>
                  <w:rPrChange w:id="2494" w:author="asus" w:date="2025-01-28T02:06:00Z">
                    <w:rPr/>
                  </w:rPrChange>
                  <w14:ligatures w14:val="standardContextual"/>
                </w:rPr>
                <w:tab/>
              </w:r>
            </w:del>
          </w:ins>
          <w:del w:id="2495" w:author="asus" w:date="2025-01-28T01:55:00Z">
            <w:r>
              <w:rPr>
                <w:rFonts w:ascii="Times New Roman" w:hAnsi="Times New Roman" w:eastAsia="宋体"/>
                <w:bCs/>
                <w:sz w:val="18"/>
                <w:szCs w:val="32"/>
                <w:rPrChange w:id="2496" w:author="asus" w:date="2025-01-28T02:06:00Z">
                  <w:rPr/>
                </w:rPrChange>
                <w14:ligatures w14:val="standardContextual"/>
              </w:rPr>
              <w:delText>37</w:delText>
            </w:r>
          </w:del>
        </w:p>
        <w:p w14:paraId="2D0BC1C4">
          <w:pPr>
            <w:pStyle w:val="17"/>
            <w:tabs>
              <w:tab w:val="right" w:leader="dot" w:pos="9070"/>
            </w:tabs>
            <w:rPr>
              <w:ins w:id="2497" w:author="几" w:date="2025-01-28T01:08:00Z"/>
              <w:del w:id="2498" w:author="asus" w:date="2025-01-28T01:55:00Z"/>
              <w:rFonts w:ascii="Times New Roman" w:hAnsi="Times New Roman" w:eastAsia="宋体"/>
              <w:bCs/>
              <w:sz w:val="18"/>
              <w:szCs w:val="32"/>
              <w:lang w:val="en-US"/>
              <w:rPrChange w:id="2499" w:author="asus" w:date="2025-01-28T02:06:00Z">
                <w:rPr>
                  <w:ins w:id="2500" w:author="几" w:date="2025-01-28T01:08:00Z"/>
                  <w:del w:id="2501" w:author="asus" w:date="2025-01-28T01:55:00Z"/>
                  <w:bCs/>
                  <w:lang w:val="zh-CN"/>
                </w:rPr>
              </w:rPrChange>
              <w14:ligatures w14:val="standardContextual"/>
            </w:rPr>
          </w:pPr>
          <w:ins w:id="2502" w:author="几" w:date="2025-01-28T01:07:00Z">
            <w:del w:id="2503" w:author="asus" w:date="2025-01-28T01:55:00Z">
              <w:r>
                <w:rPr>
                  <w:rFonts w:ascii="Times New Roman" w:hAnsi="Times New Roman" w:eastAsia="宋体" w:cstheme="minorBidi"/>
                  <w:bCs/>
                  <w:sz w:val="18"/>
                  <w:szCs w:val="32"/>
                  <w:rPrChange w:id="2504" w:author="asus" w:date="2025-01-28T02:06:00Z">
                    <w:rPr>
                      <w:rFonts w:ascii="Times New Roman" w:hAnsi="Times New Roman" w:eastAsia="Times New Roman" w:cs="Times New Roman"/>
                      <w:bCs/>
                      <w:szCs w:val="32"/>
                      <w14:ligatures w14:val="standardContextual"/>
                    </w:rPr>
                  </w:rPrChange>
                  <w14:ligatures w14:val="standardContextual"/>
                </w:rPr>
                <w:delText>References</w:delText>
              </w:r>
            </w:del>
          </w:ins>
          <w:ins w:id="2505" w:author="几" w:date="2025-01-28T01:07:00Z">
            <w:del w:id="2506" w:author="asus" w:date="2025-01-28T01:55:00Z">
              <w:r>
                <w:rPr>
                  <w:rFonts w:ascii="Times New Roman" w:hAnsi="Times New Roman" w:eastAsia="宋体"/>
                  <w:bCs/>
                  <w:sz w:val="18"/>
                  <w:szCs w:val="32"/>
                  <w:rPrChange w:id="2507" w:author="asus" w:date="2025-01-28T02:06:00Z">
                    <w:rPr/>
                  </w:rPrChange>
                  <w14:ligatures w14:val="standardContextual"/>
                </w:rPr>
                <w:tab/>
              </w:r>
            </w:del>
          </w:ins>
          <w:del w:id="2508" w:author="asus" w:date="2025-01-28T01:55:00Z">
            <w:r>
              <w:rPr>
                <w:rFonts w:ascii="Times New Roman" w:hAnsi="Times New Roman" w:eastAsia="宋体"/>
                <w:bCs/>
                <w:sz w:val="18"/>
                <w:szCs w:val="32"/>
                <w:rPrChange w:id="2509" w:author="asus" w:date="2025-01-28T02:06:00Z">
                  <w:rPr/>
                </w:rPrChange>
                <w14:ligatures w14:val="standardContextual"/>
              </w:rPr>
              <w:delText>38</w:delText>
            </w:r>
          </w:del>
        </w:p>
        <w:p w14:paraId="3B0A45C4">
          <w:pPr>
            <w:rPr>
              <w:ins w:id="2510" w:author="几" w:date="2025-01-28T01:08:00Z"/>
              <w:del w:id="2511" w:author="asus" w:date="2025-01-28T01:55:00Z"/>
              <w:rFonts w:ascii="Times New Roman" w:hAnsi="Times New Roman" w:eastAsia="宋体"/>
              <w:bCs/>
              <w:sz w:val="18"/>
              <w:szCs w:val="32"/>
              <w:lang w:val="en-US"/>
              <w:rPrChange w:id="2512" w:author="asus" w:date="2025-01-28T02:06:00Z">
                <w:rPr>
                  <w:ins w:id="2513" w:author="几" w:date="2025-01-28T01:08:00Z"/>
                  <w:del w:id="2514" w:author="asus" w:date="2025-01-28T01:55:00Z"/>
                  <w:bCs/>
                  <w:lang w:val="zh-CN"/>
                </w:rPr>
              </w:rPrChange>
              <w14:ligatures w14:val="standardContextual"/>
            </w:rPr>
          </w:pPr>
        </w:p>
        <w:p w14:paraId="60D46727">
          <w:pPr>
            <w:rPr>
              <w:ins w:id="2515" w:author="几" w:date="2025-01-28T01:08:00Z"/>
              <w:del w:id="2516" w:author="asus" w:date="2025-01-28T01:51:00Z"/>
              <w:rFonts w:ascii="Times New Roman" w:hAnsi="Times New Roman" w:eastAsia="宋体"/>
              <w:bCs/>
              <w:sz w:val="18"/>
              <w:szCs w:val="32"/>
              <w:lang w:val="en-US"/>
              <w:rPrChange w:id="2517" w:author="asus" w:date="2025-01-28T02:06:00Z">
                <w:rPr>
                  <w:ins w:id="2518" w:author="几" w:date="2025-01-28T01:08:00Z"/>
                  <w:del w:id="2519" w:author="asus" w:date="2025-01-28T01:51:00Z"/>
                  <w:bCs/>
                  <w:lang w:val="zh-CN"/>
                </w:rPr>
              </w:rPrChange>
              <w14:ligatures w14:val="standardContextual"/>
            </w:rPr>
          </w:pPr>
        </w:p>
        <w:p w14:paraId="493B22FE">
          <w:pPr>
            <w:rPr>
              <w:ins w:id="2520" w:author="几" w:date="2025-01-28T01:07:00Z"/>
              <w:del w:id="2521" w:author="asus" w:date="2025-01-28T01:55:00Z"/>
              <w:rFonts w:hint="eastAsia" w:ascii="Times New Roman" w:hAnsi="Times New Roman" w:eastAsia="宋体"/>
              <w:bCs/>
              <w:sz w:val="18"/>
              <w:szCs w:val="32"/>
              <w:lang w:val="en-US"/>
              <w:rPrChange w:id="2522" w:author="asus" w:date="2025-01-28T02:06:00Z">
                <w:rPr>
                  <w:ins w:id="2523" w:author="几" w:date="2025-01-28T01:07:00Z"/>
                  <w:del w:id="2524" w:author="asus" w:date="2025-01-28T01:55:00Z"/>
                  <w:rFonts w:hint="eastAsia"/>
                  <w:bCs/>
                  <w:lang w:val="zh-CN"/>
                </w:rPr>
              </w:rPrChange>
              <w14:ligatures w14:val="standardContextual"/>
            </w:rPr>
          </w:pPr>
        </w:p>
        <w:p w14:paraId="18B3DBE3">
          <w:pPr>
            <w:spacing w:before="240" w:after="60"/>
            <w:jc w:val="center"/>
            <w:outlineLvl w:val="0"/>
            <w:rPr>
              <w:del w:id="2526" w:author="沐" w:date="2025-01-27T23:50:00Z"/>
              <w:rFonts w:ascii="Times New Roman" w:hAnsi="Times New Roman" w:eastAsia="Times New Roman" w:cs="Times New Roman"/>
              <w:b/>
              <w:bCs/>
              <w:sz w:val="32"/>
              <w:szCs w:val="32"/>
              <w:lang w:val="zh-CN"/>
              <w:rPrChange w:id="2527" w:author="asus" w:date="2025-01-28T01:56:00Z">
                <w:rPr>
                  <w:del w:id="2528" w:author="沐" w:date="2025-01-27T23:50:00Z"/>
                  <w:b/>
                  <w:bCs/>
                  <w:lang w:val="zh-CN"/>
                </w:rPr>
              </w:rPrChange>
              <w14:ligatures w14:val="standardContextual"/>
            </w:rPr>
            <w:sectPr>
              <w:footerReference r:id="rId7" w:type="first"/>
              <w:headerReference r:id="rId5" w:type="default"/>
              <w:footerReference r:id="rId6" w:type="default"/>
              <w:pgSz w:w="11906" w:h="16838"/>
              <w:pgMar w:top="1418" w:right="1418" w:bottom="1418" w:left="1418" w:header="851" w:footer="992" w:gutter="0"/>
              <w:pgNumType w:fmt="decimal"/>
              <w:cols w:space="425" w:num="1"/>
              <w:titlePg/>
              <w:docGrid w:type="lines" w:linePitch="326" w:charSpace="0"/>
            </w:sectPr>
            <w:pPrChange w:id="2525" w:author="asus" w:date="2025-01-28T01:56:00Z">
              <w:pPr>
                <w:spacing w:before="240" w:after="60"/>
                <w:jc w:val="center"/>
                <w:outlineLvl w:val="0"/>
              </w:pPr>
            </w:pPrChange>
          </w:pPr>
          <w:r>
            <w:rPr>
              <w:rFonts w:ascii="Times New Roman" w:hAnsi="Times New Roman" w:eastAsia="宋体"/>
              <w:b w:val="0"/>
              <w:bCs/>
              <w:sz w:val="18"/>
              <w:szCs w:val="32"/>
              <w:lang w:val="en-US"/>
              <w:rPrChange w:id="2529" w:author="asus" w:date="2025-01-28T02:06:00Z">
                <w:rPr>
                  <w:b/>
                  <w:bCs/>
                  <w:lang w:val="zh-CN"/>
                </w:rPr>
              </w:rPrChange>
              <w14:ligatures w14:val="standardContextual"/>
            </w:rPr>
            <w:fldChar w:fldCharType="end"/>
          </w:r>
        </w:p>
      </w:sdtContent>
    </w:sdt>
    <w:p w14:paraId="4528347C">
      <w:pPr>
        <w:spacing w:before="240" w:after="60"/>
        <w:jc w:val="left"/>
        <w:outlineLvl w:val="0"/>
        <w:rPr>
          <w:rFonts w:ascii="Times New Roman" w:hAnsi="Times New Roman" w:eastAsia="Times New Roman" w:cs="Times New Roman"/>
          <w:b/>
          <w:bCs/>
          <w:sz w:val="32"/>
          <w:szCs w:val="32"/>
          <w:rPrChange w:id="2531" w:author="asus" w:date="2025-01-28T01:56:00Z">
            <w:rPr>
              <w:rFonts w:ascii="Times New Roman" w:hAnsi="Times New Roman" w:eastAsia="宋体"/>
              <w:b/>
              <w:bCs/>
              <w:sz w:val="32"/>
              <w:szCs w:val="32"/>
              <w14:ligatures w14:val="standardContextual"/>
            </w:rPr>
          </w:rPrChange>
          <w14:ligatures w14:val="standardContextual"/>
        </w:rPr>
        <w:pPrChange w:id="2530" w:author="asus" w:date="2025-01-28T01:56:00Z">
          <w:pPr>
            <w:spacing w:before="240" w:after="60"/>
            <w:jc w:val="center"/>
            <w:outlineLvl w:val="0"/>
          </w:pPr>
        </w:pPrChange>
      </w:pPr>
      <w:bookmarkStart w:id="6" w:name="_Toc188922251"/>
      <w:bookmarkStart w:id="7" w:name="_Toc188729100"/>
      <w:bookmarkStart w:id="8" w:name="_Toc188728940"/>
      <w:r>
        <w:rPr>
          <w:rFonts w:hint="eastAsia" w:ascii="Times New Roman" w:hAnsi="Times New Roman" w:eastAsia="Times New Roman" w:cs="Times New Roman"/>
          <w:b/>
          <w:bCs/>
          <w:sz w:val="32"/>
          <w:szCs w:val="32"/>
          <w14:ligatures w14:val="standardContextual"/>
        </w:rPr>
        <w:t>1</w:t>
      </w:r>
      <w:ins w:id="2532" w:author="沐" w:date="2025-01-27T23:50:00Z">
        <w:r>
          <w:rPr>
            <w:rFonts w:hint="eastAsia" w:ascii="Times New Roman" w:hAnsi="Times New Roman" w:eastAsia="Times New Roman" w:cs="Times New Roman"/>
            <w:b/>
            <w:bCs/>
            <w:sz w:val="32"/>
            <w:szCs w:val="32"/>
            <w14:ligatures w14:val="standardContextual"/>
          </w:rPr>
          <w:t xml:space="preserve"> </w:t>
        </w:r>
      </w:ins>
      <w:del w:id="2533" w:author="沐" w:date="2025-01-27T23:50:00Z">
        <w:r>
          <w:rPr>
            <w:rFonts w:hint="eastAsia" w:ascii="Times New Roman" w:hAnsi="Times New Roman" w:eastAsia="Times New Roman" w:cs="Times New Roman"/>
            <w:b/>
            <w:bCs/>
            <w:sz w:val="32"/>
            <w:szCs w:val="32"/>
            <w14:ligatures w14:val="standardContextual"/>
          </w:rPr>
          <w:delText>.</w:delText>
        </w:r>
      </w:del>
      <w:r>
        <w:rPr>
          <w:rFonts w:hint="eastAsia" w:ascii="Times New Roman" w:hAnsi="Times New Roman" w:eastAsia="Times New Roman" w:cs="Times New Roman"/>
          <w:b/>
          <w:bCs/>
          <w:sz w:val="32"/>
          <w:szCs w:val="32"/>
          <w14:ligatures w14:val="standardContextual"/>
        </w:rPr>
        <w:t>Introduc</w:t>
      </w:r>
      <w:ins w:id="2534" w:author="asus" w:date="2025-01-28T01:56:00Z">
        <w:r>
          <w:rPr>
            <w:rFonts w:ascii="Times New Roman" w:hAnsi="Times New Roman" w:eastAsia="Times New Roman" w:cs="Times New Roman"/>
            <w:b/>
            <w:bCs/>
            <w:sz w:val="32"/>
            <w:szCs w:val="32"/>
            <w14:ligatures w14:val="standardContextual"/>
          </w:rPr>
          <w:t>tion</w:t>
        </w:r>
        <w:bookmarkEnd w:id="6"/>
      </w:ins>
      <w:del w:id="2535" w:author="asus" w:date="2025-01-28T01:56:00Z">
        <w:r>
          <w:rPr>
            <w:rFonts w:hint="eastAsia" w:ascii="Times New Roman" w:hAnsi="Times New Roman" w:eastAsia="Times New Roman" w:cs="Times New Roman"/>
            <w:b/>
            <w:bCs/>
            <w:sz w:val="32"/>
            <w:szCs w:val="32"/>
            <w14:ligatures w14:val="standardContextual"/>
          </w:rPr>
          <w:delText>e</w:delText>
        </w:r>
        <w:bookmarkEnd w:id="5"/>
        <w:bookmarkEnd w:id="7"/>
        <w:bookmarkEnd w:id="8"/>
      </w:del>
    </w:p>
    <w:p w14:paraId="1C24AEEA">
      <w:pPr>
        <w:spacing w:before="240" w:after="60" w:line="312" w:lineRule="auto"/>
        <w:jc w:val="left"/>
        <w:outlineLvl w:val="1"/>
        <w:rPr>
          <w:ins w:id="2536" w:author="沐" w:date="2025-01-27T15:25:00Z"/>
          <w:rFonts w:ascii="Times New Roman" w:hAnsi="Times New Roman" w:eastAsia="Times New Roman" w:cs="Times New Roman"/>
          <w:b/>
          <w:bCs/>
          <w:sz w:val="28"/>
          <w:szCs w:val="28"/>
          <w14:ligatures w14:val="standardContextual"/>
        </w:rPr>
      </w:pPr>
      <w:bookmarkStart w:id="9" w:name="_Toc188728941"/>
      <w:bookmarkStart w:id="10" w:name="_Toc188922252"/>
      <w:bookmarkStart w:id="11" w:name="_Toc188729101"/>
      <w:bookmarkStart w:id="12" w:name="_Toc188728730"/>
      <w:r>
        <w:rPr>
          <w:rFonts w:hint="eastAsia" w:ascii="Times New Roman" w:hAnsi="Times New Roman" w:eastAsia="Times New Roman" w:cs="Times New Roman"/>
          <w:b/>
          <w:bCs/>
          <w:sz w:val="28"/>
          <w:szCs w:val="28"/>
          <w14:ligatures w14:val="standardContextual"/>
        </w:rPr>
        <w:t>1.1</w:t>
      </w:r>
      <w:ins w:id="2537" w:author="沐" w:date="2025-01-27T15:25: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Problem Background</w:t>
      </w:r>
      <w:bookmarkEnd w:id="9"/>
      <w:bookmarkEnd w:id="10"/>
      <w:bookmarkEnd w:id="11"/>
      <w:bookmarkEnd w:id="12"/>
    </w:p>
    <w:p w14:paraId="58E01F8C">
      <w:pPr>
        <w:kinsoku w:val="0"/>
        <w:wordWrap w:val="0"/>
        <w:spacing w:before="160" w:after="160" w:line="240" w:lineRule="auto"/>
        <w:ind w:firstLine="420"/>
        <w:jc w:val="left"/>
        <w:outlineLvl w:val="9"/>
        <w:rPr>
          <w:rFonts w:ascii="Times New Roman" w:hAnsi="Times New Roman" w:eastAsia="Times New Roman" w:cs="Times New Roman"/>
          <w:b/>
          <w:bCs/>
          <w:sz w:val="28"/>
          <w:szCs w:val="28"/>
          <w14:ligatures w14:val="standardContextual"/>
        </w:rPr>
        <w:pPrChange w:id="2538" w:author="几" w:date="2025-01-27T16:20:00Z">
          <w:pPr>
            <w:spacing w:before="240" w:after="60" w:line="312" w:lineRule="auto"/>
            <w:jc w:val="left"/>
            <w:outlineLvl w:val="1"/>
          </w:pPr>
        </w:pPrChange>
      </w:pPr>
      <w:ins w:id="2539" w:author="沐" w:date="2025-01-27T15:25:00Z">
        <w:r>
          <w:rPr>
            <w:rFonts w:ascii="Times New Roman" w:hAnsi="Times New Roman" w:eastAsia="Times New Roman" w:cs="Times New Roman"/>
            <w:sz w:val="24"/>
            <w:szCs w:val="22"/>
            <w:lang w:bidi="ar"/>
            <w:rPrChange w:id="2540" w:author="几" w:date="2025-01-27T16:04:00Z">
              <w:rPr>
                <w:rFonts w:ascii="Times New Roman" w:hAnsi="Times New Roman" w:eastAsia="等线" w:cs="Times New Roman"/>
                <w:sz w:val="24"/>
                <w:szCs w:val="24"/>
                <w:lang w:bidi="ar"/>
              </w:rPr>
            </w:rPrChange>
            <w14:ligatures w14:val="standardContextual"/>
          </w:rPr>
          <w:t>In recent years, the global attention to the Olympic Games has grown, with far-reaching impacts on politics, economy, society, and culture. Fans closely follow the Olympic medal table, and some small countries have made breakthroughs in winning medals, making</w:t>
        </w:r>
      </w:ins>
      <w:ins w:id="2541" w:author="沐" w:date="2025-01-27T15:25:00Z">
        <w:del w:id="2542" w:author="几" w:date="2025-01-27T16:04:00Z">
          <w:r>
            <w:rPr>
              <w:rFonts w:ascii="Times New Roman" w:hAnsi="Times New Roman" w:eastAsia="Times New Roman" w:cs="Times New Roman"/>
              <w:sz w:val="24"/>
              <w:szCs w:val="22"/>
              <w:lang w:bidi="ar"/>
              <w:rPrChange w:id="2543" w:author="几" w:date="2025-01-27T16:04:00Z">
                <w:rPr>
                  <w:rFonts w:ascii="Times New Roman" w:hAnsi="Times New Roman" w:eastAsia="等线" w:cs="Times New Roman"/>
                  <w:sz w:val="24"/>
                  <w:szCs w:val="24"/>
                  <w:lang w:bidi="ar"/>
                </w:rPr>
              </w:rPrChange>
              <w14:ligatures w14:val="standardContextual"/>
            </w:rPr>
            <w:delText xml:space="preserve"> </w:delText>
          </w:r>
        </w:del>
      </w:ins>
      <w:ins w:id="2544" w:author="沐" w:date="2025-01-27T15:25:00Z">
        <w:r>
          <w:rPr>
            <w:rFonts w:ascii="Times New Roman" w:hAnsi="Times New Roman" w:eastAsia="Times New Roman" w:cs="Times New Roman"/>
            <w:sz w:val="24"/>
            <w:szCs w:val="22"/>
            <w:lang w:bidi="ar"/>
            <w:rPrChange w:id="2545" w:author="几" w:date="2025-01-27T16:04:00Z">
              <w:rPr>
                <w:rFonts w:ascii="Times New Roman" w:hAnsi="Times New Roman" w:eastAsia="等线" w:cs="Times New Roman"/>
                <w:sz w:val="24"/>
                <w:szCs w:val="24"/>
                <w:lang w:bidi="ar"/>
              </w:rPr>
            </w:rPrChange>
            <w14:ligatures w14:val="standardContextual"/>
          </w:rPr>
          <w:t xml:space="preserve">predictions about Olympic results a hot topic. Olympic results reflect a country's competitive strength, and nations are increasingly focused on prediction models to gain insights. Predicting Olympic medal outcomes can provide valuable information to Olympic committees, helping them optimize resource allocation, design targeted training programs, and make data-driven decisions to improve overall performance. </w:t>
        </w:r>
      </w:ins>
    </w:p>
    <w:p w14:paraId="7530993A">
      <w:pPr>
        <w:ind w:firstLine="480" w:firstLineChars="200"/>
        <w:rPr>
          <w:del w:id="2546" w:author="沐" w:date="2025-01-27T15:23:00Z"/>
          <w:rFonts w:ascii="Times New Roman" w:hAnsi="Times New Roman" w:cs="Times New Roman"/>
          <w:sz w:val="24"/>
          <w14:ligatures w14:val="standardContextual"/>
        </w:rPr>
      </w:pPr>
      <w:del w:id="2547" w:author="沐" w:date="2025-01-27T15:23:00Z">
        <w:bookmarkStart w:id="13" w:name="_Toc188728942"/>
        <w:bookmarkStart w:id="14" w:name="_Toc188728731"/>
        <w:bookmarkStart w:id="15" w:name="_Toc188729102"/>
        <w:r>
          <w:rPr>
            <w:rFonts w:ascii="Times New Roman" w:hAnsi="Times New Roman" w:eastAsia="Times New Roman" w:cs="Times New Roman"/>
            <w:sz w:val="24"/>
            <w14:ligatures w14:val="standardContextual"/>
          </w:rPr>
          <w:delText>In recent years, the global attention to the Olympic Games has been continuously rising, and its hosting has far-reaching impacts in politics, economy, society and culture. To ensure the smooth running of the Games, the host city will adjust policies, budgets and resource allocation, improve infrastructure such as transportation, accommodation and sports facilities, create a large number of job opportunities, and enhance the city's level and promote national fitness after the event. The Olympic Games can also attract tourists, boost tourism and investment, enhance the international status and influence of the host country, and promote international cultural exchanges.</w:delText>
        </w:r>
      </w:del>
    </w:p>
    <w:p w14:paraId="6683DFB8">
      <w:pPr>
        <w:ind w:firstLine="480" w:firstLineChars="200"/>
        <w:rPr>
          <w:del w:id="2548" w:author="沐" w:date="2025-01-27T15:23:00Z"/>
          <w:rFonts w:ascii="Times New Roman" w:hAnsi="Times New Roman" w:cs="Times New Roman"/>
          <w:sz w:val="24"/>
          <w14:ligatures w14:val="standardContextual"/>
        </w:rPr>
      </w:pPr>
      <w:del w:id="2549" w:author="沐" w:date="2025-01-27T15:23:00Z">
        <w:r>
          <w:rPr>
            <w:rFonts w:ascii="Times New Roman" w:hAnsi="Times New Roman" w:eastAsia="Times New Roman" w:cs="Times New Roman"/>
            <w:sz w:val="24"/>
            <w14:ligatures w14:val="standardContextual"/>
          </w:rPr>
          <w:delText>Fans pay close attention to Olympic events and the medal table. Some small countries have also achieved a breakthrough in Olympic medals, making the Olympic Games full of infinite possibilities and making the prediction of Olympic results and medal tables a hot topic.</w:delText>
        </w:r>
      </w:del>
    </w:p>
    <w:p w14:paraId="22883AB2">
      <w:pPr>
        <w:ind w:firstLine="480" w:firstLineChars="200"/>
        <w:rPr>
          <w:del w:id="2550" w:author="沐" w:date="2025-01-27T15:23:00Z"/>
          <w:rFonts w:ascii="Times New Roman" w:hAnsi="Times New Roman" w:cs="Times New Roman"/>
          <w:sz w:val="24"/>
          <w14:ligatures w14:val="standardContextual"/>
        </w:rPr>
      </w:pPr>
      <w:del w:id="2551" w:author="沐" w:date="2025-01-27T15:23:00Z">
        <w:r>
          <w:rPr>
            <w:rFonts w:ascii="Times New Roman" w:hAnsi="Times New Roman" w:eastAsia="Times New Roman" w:cs="Times New Roman"/>
            <w:sz w:val="24"/>
            <w14:ligatures w14:val="standardContextual"/>
          </w:rPr>
          <w:delText>As a global sports event, Olympic results and medals reflect a country's competitive strength and willpower. Countries attach great importance to the prediction of results, and related research has been heating up. Various prediction models are constantly developing and improving.</w:delText>
        </w:r>
      </w:del>
    </w:p>
    <w:p w14:paraId="51372A0F">
      <w:pPr>
        <w:ind w:firstLine="480" w:firstLineChars="200"/>
        <w:rPr>
          <w:del w:id="2552" w:author="沐" w:date="2025-01-27T15:23:00Z"/>
          <w:rFonts w:ascii="Times New Roman" w:hAnsi="Times New Roman" w:cs="Times New Roman"/>
          <w:sz w:val="24"/>
          <w14:ligatures w14:val="standardContextual"/>
        </w:rPr>
      </w:pPr>
      <w:del w:id="2553" w:author="沐" w:date="2025-01-27T15:23:00Z">
        <w:r>
          <w:rPr>
            <w:rFonts w:ascii="Times New Roman" w:hAnsi="Times New Roman" w:eastAsia="Times New Roman" w:cs="Times New Roman"/>
            <w:sz w:val="24"/>
            <w14:ligatures w14:val="standardContextual"/>
          </w:rPr>
          <w:delText>The aim of prediction science is to reduce the decision-making risks brought by uncertainty. It has developed rapidly worldwide over the past 40 years. Scientific sports prediction is very necessary for the development of Chinese sports. It can improve the foresight of work, promote scientific training, provide scientific basis for decision-making, help coaches take the initiative in competitions, and provide key data and information when formulating sports plans and work plans.</w:delText>
        </w:r>
      </w:del>
    </w:p>
    <w:p w14:paraId="671EFB05">
      <w:pPr>
        <w:ind w:firstLine="480" w:firstLineChars="200"/>
        <w:jc w:val="center"/>
        <w:rPr>
          <w:del w:id="2554" w:author="沐" w:date="2025-01-27T15:23:00Z"/>
          <w:rFonts w:ascii="Times New Roman" w:hAnsi="Times New Roman" w:cs="Times New Roman"/>
          <w:sz w:val="24"/>
          <w14:ligatures w14:val="standardContextual"/>
        </w:rPr>
      </w:pPr>
      <w:del w:id="2555" w:author="沐" w:date="2025-01-27T15:23:00Z">
        <w:r>
          <w:rPr>
            <w:rFonts w:ascii="Times New Roman" w:hAnsi="Times New Roman" w:eastAsia="Times New Roman" w:cs="Times New Roman"/>
            <w:sz w:val="24"/>
            <w14:ligatures w14:val="standardContextual"/>
          </w:rPr>
          <w:drawing>
            <wp:inline distT="0" distB="0" distL="0" distR="0">
              <wp:extent cx="4208145" cy="2904490"/>
              <wp:effectExtent l="0" t="0" r="1905" b="0"/>
              <wp:docPr id="166764437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4371" name="图片 1" descr="电脑萤幕画面&#10;&#10;描述已自动生成"/>
                      <pic:cNvPicPr>
                        <a:picLocks noChangeAspect="1"/>
                      </pic:cNvPicPr>
                    </pic:nvPicPr>
                    <pic:blipFill>
                      <a:blip r:embed="rId12"/>
                      <a:stretch>
                        <a:fillRect/>
                      </a:stretch>
                    </pic:blipFill>
                    <pic:spPr>
                      <a:xfrm>
                        <a:off x="0" y="0"/>
                        <a:ext cx="4213535" cy="2908128"/>
                      </a:xfrm>
                      <a:prstGeom prst="rect">
                        <a:avLst/>
                      </a:prstGeom>
                    </pic:spPr>
                  </pic:pic>
                </a:graphicData>
              </a:graphic>
            </wp:inline>
          </w:drawing>
        </w:r>
      </w:del>
    </w:p>
    <w:p w14:paraId="6E2D1078">
      <w:pPr>
        <w:ind w:firstLine="420" w:firstLineChars="200"/>
        <w:jc w:val="center"/>
        <w:rPr>
          <w:del w:id="2557" w:author="沐" w:date="2025-01-27T15:23:00Z"/>
          <w:rFonts w:ascii="Times New Roman" w:hAnsi="Times New Roman" w:cs="Times New Roman"/>
          <w:szCs w:val="21"/>
          <w14:ligatures w14:val="standardContextual"/>
        </w:rPr>
      </w:pPr>
      <w:del w:id="2558" w:author="沐" w:date="2025-01-27T15:23:00Z">
        <w:r>
          <w:rPr>
            <w:rFonts w:hint="eastAsia" w:ascii="Times New Roman" w:hAnsi="Times New Roman" w:cs="Times New Roman"/>
            <w:szCs w:val="21"/>
            <w14:ligatures w14:val="standardContextual"/>
          </w:rPr>
          <w:delText>Figure 1 The medal table for the 2024 Olympic Games</w:delText>
        </w:r>
      </w:del>
    </w:p>
    <w:p w14:paraId="7854060E">
      <w:pPr>
        <w:spacing w:before="269" w:after="60" w:line="312" w:lineRule="auto"/>
        <w:jc w:val="left"/>
        <w:outlineLvl w:val="1"/>
        <w:rPr>
          <w:rFonts w:ascii="Times New Roman" w:hAnsi="Times New Roman" w:eastAsia="Times New Roman" w:cs="Times New Roman"/>
          <w:b/>
          <w:bCs/>
          <w:sz w:val="28"/>
          <w:szCs w:val="28"/>
          <w14:ligatures w14:val="standardContextual"/>
        </w:rPr>
        <w:pPrChange w:id="2559" w:author="几" w:date="2025-01-27T15:55:00Z">
          <w:pPr>
            <w:spacing w:before="240" w:after="60" w:line="312" w:lineRule="auto"/>
            <w:jc w:val="left"/>
            <w:outlineLvl w:val="1"/>
          </w:pPr>
        </w:pPrChange>
      </w:pPr>
      <w:bookmarkStart w:id="16" w:name="_Toc188922253"/>
      <w:r>
        <w:rPr>
          <w:rFonts w:hint="eastAsia" w:ascii="Times New Roman" w:hAnsi="Times New Roman" w:eastAsia="Times New Roman" w:cs="Times New Roman"/>
          <w:b/>
          <w:bCs/>
          <w:sz w:val="28"/>
          <w:szCs w:val="28"/>
          <w14:ligatures w14:val="standardContextual"/>
        </w:rPr>
        <w:t>1.2</w:t>
      </w:r>
      <w:ins w:id="2560" w:author="沐" w:date="2025-01-27T15:12: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Restatement of the Problem</w:t>
      </w:r>
      <w:bookmarkEnd w:id="13"/>
      <w:bookmarkEnd w:id="14"/>
      <w:bookmarkEnd w:id="15"/>
      <w:bookmarkEnd w:id="16"/>
    </w:p>
    <w:p w14:paraId="6E77F291">
      <w:pPr>
        <w:adjustRightInd w:val="0"/>
        <w:snapToGrid w:val="0"/>
        <w:spacing w:before="160" w:after="160" w:afterLines="-2147483648"/>
        <w:ind w:firstLine="480"/>
        <w:rPr>
          <w:rFonts w:ascii="Times New Roman" w:hAnsi="Times New Roman" w:eastAsia="Times New Roman" w:cs="Times New Roman"/>
          <w:sz w:val="24"/>
          <w14:ligatures w14:val="standardContextual"/>
        </w:rPr>
        <w:pPrChange w:id="2561" w:author="几" w:date="2025-01-27T16:21:00Z">
          <w:pPr>
            <w:adjustRightInd w:val="0"/>
            <w:snapToGrid w:val="0"/>
            <w:spacing w:after="97" w:afterLines="30"/>
            <w:ind w:firstLine="480"/>
          </w:pPr>
        </w:pPrChange>
      </w:pPr>
      <w:bookmarkStart w:id="17" w:name="_Toc188728732"/>
      <w:bookmarkStart w:id="18" w:name="_Toc188728943"/>
      <w:bookmarkStart w:id="19" w:name="_Toc188729103"/>
      <w:r>
        <w:rPr>
          <w:rFonts w:hint="eastAsia" w:ascii="Times New Roman" w:hAnsi="Times New Roman" w:eastAsia="Times New Roman" w:cs="Times New Roman"/>
          <w:sz w:val="24"/>
          <w14:ligatures w14:val="standardContextual"/>
        </w:rPr>
        <w:t xml:space="preserve">In this problem, </w:t>
      </w:r>
      <w:r>
        <w:rPr>
          <w:rFonts w:ascii="Times New Roman" w:hAnsi="Times New Roman" w:eastAsia="Times New Roman" w:cs="Times New Roman"/>
          <w:sz w:val="24"/>
          <w14:ligatures w14:val="standardContextual"/>
        </w:rPr>
        <w:t xml:space="preserve">we are given the data of </w:t>
      </w:r>
      <w:r>
        <w:rPr>
          <w:rFonts w:hint="eastAsia" w:ascii="Times New Roman" w:hAnsi="Times New Roman" w:eastAsia="Times New Roman" w:cs="Times New Roman"/>
          <w:sz w:val="24"/>
          <w14:ligatures w14:val="standardContextual"/>
        </w:rPr>
        <w:t xml:space="preserve">Information about the Summer Olympics, including: national medal tables, athlete information, Summer Olympics hosts, Summer Olympics program information. </w:t>
      </w:r>
      <w:del w:id="2562" w:author="几" w:date="2025-01-27T15:58:00Z">
        <w:r>
          <w:rPr>
            <w:rFonts w:hint="eastAsia" w:ascii="Times New Roman" w:hAnsi="Times New Roman" w:eastAsia="Times New Roman" w:cs="Times New Roman"/>
            <w:sz w:val="24"/>
            <w14:ligatures w14:val="standardContextual"/>
          </w:rPr>
          <w:delText xml:space="preserve"> </w:delText>
        </w:r>
      </w:del>
      <w:r>
        <w:rPr>
          <w:rFonts w:hint="eastAsia" w:ascii="Times New Roman" w:hAnsi="Times New Roman" w:eastAsia="Times New Roman" w:cs="Times New Roman"/>
          <w:sz w:val="24"/>
          <w14:ligatures w14:val="standardContextual"/>
        </w:rPr>
        <w:t xml:space="preserve">We will solve the following problems based on the historical Olympic Data: </w:t>
      </w:r>
    </w:p>
    <w:p w14:paraId="0AA18E8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63"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Predict the medal table of each country at the 2028 Los Angeles Olympics in the United States, predict which countries are relatively progressive, and which countries are relatively regressive;</w:t>
      </w:r>
    </w:p>
    <w:p w14:paraId="72E68405">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64"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Which countries will win their first medal at next year's Olympics, with an estimated probability;</w:t>
      </w:r>
    </w:p>
    <w:p w14:paraId="1063BAF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65"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The relationship between the project and the country's medal award, and explore how the project chosen by the host country will affect the outcome of the award;</w:t>
      </w:r>
    </w:p>
    <w:p w14:paraId="5D094976">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66"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Explore the phenomenon of great coaching and list projects that have invested in three countries that have introduced a great coach;</w:t>
      </w:r>
    </w:p>
    <w:p w14:paraId="48540DA2">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67"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Provide additional insights into the number of gold medals won at the Olympics based on the model</w:t>
      </w:r>
      <w:r>
        <w:rPr>
          <w:rFonts w:hint="eastAsia" w:ascii="Times New Roman" w:hAnsi="Times New Roman" w:cs="Times New Roman"/>
          <w:sz w:val="24"/>
          <w14:ligatures w14:val="standardContextual"/>
        </w:rPr>
        <w:t>.</w:t>
      </w:r>
    </w:p>
    <w:p w14:paraId="4FF5BE53">
      <w:pPr>
        <w:spacing w:before="240" w:after="60" w:line="312" w:lineRule="auto"/>
        <w:outlineLvl w:val="1"/>
        <w:rPr>
          <w:rFonts w:ascii="Times New Roman" w:hAnsi="Times New Roman" w:eastAsia="宋体"/>
          <w:b/>
          <w:bCs/>
          <w:sz w:val="28"/>
          <w:szCs w:val="28"/>
          <w14:ligatures w14:val="standardContextual"/>
        </w:rPr>
      </w:pPr>
      <w:bookmarkStart w:id="20" w:name="_Toc188922254"/>
      <w:r>
        <w:rPr>
          <w:rFonts w:hint="eastAsia" w:ascii="Times New Roman" w:hAnsi="Times New Roman" w:eastAsia="Times New Roman" w:cs="Times New Roman"/>
          <w:b/>
          <w:bCs/>
          <w:sz w:val="28"/>
          <w:szCs w:val="28"/>
          <w14:ligatures w14:val="standardContextual"/>
        </w:rPr>
        <w:t>1.3 Literature Review</w:t>
      </w:r>
      <w:bookmarkEnd w:id="17"/>
      <w:bookmarkEnd w:id="18"/>
      <w:bookmarkEnd w:id="19"/>
      <w:bookmarkEnd w:id="20"/>
    </w:p>
    <w:p w14:paraId="4EED6FF1">
      <w:pPr>
        <w:ind w:firstLine="480" w:firstLineChars="200"/>
        <w:rPr>
          <w:ins w:id="2568" w:author="沐" w:date="2025-01-27T22:57:00Z"/>
          <w:rFonts w:ascii="Times New Roman" w:hAnsi="Times New Roman" w:cs="Times New Roman"/>
          <w:sz w:val="24"/>
        </w:rPr>
      </w:pPr>
      <w:r>
        <w:rPr>
          <w:rFonts w:ascii="Times New Roman" w:hAnsi="Times New Roman" w:eastAsia="Times New Roman" w:cs="Times New Roman"/>
          <w:sz w:val="24"/>
          <w14:ligatures w14:val="standardContextual"/>
        </w:rPr>
        <w:t xml:space="preserve">Muller, M., Gollner, B., &amp; Tschernutter, C. </w:t>
      </w:r>
      <w:r>
        <w:rPr>
          <w:rFonts w:hint="eastAsia" w:ascii="Times New Roman" w:hAnsi="Times New Roman" w:eastAsia="Times New Roman" w:cs="Times New Roman"/>
          <w:sz w:val="24"/>
          <w14:ligatures w14:val="standardContextual"/>
        </w:rPr>
        <w:t>In 2020</w:t>
      </w:r>
      <w:r>
        <w:rPr>
          <w:rFonts w:ascii="Times New Roman" w:hAnsi="Times New Roman" w:eastAsia="Times New Roman" w:cs="Times New Roman"/>
          <w:sz w:val="24"/>
          <w14:ligatures w14:val="standardContextual"/>
        </w:rPr>
        <w:t>, International Journal of Sports Science &amp; Coaching,</w:t>
      </w:r>
      <w:r>
        <w:rPr>
          <w:rFonts w:hint="eastAsia" w:ascii="Times New Roman" w:hAnsi="Times New Roman" w:eastAsia="Times New Roman" w:cs="Times New Roman"/>
          <w:sz w:val="24"/>
          <w:vertAlign w:val="superscript"/>
          <w14:ligatures w14:val="standardContextual"/>
        </w:rPr>
        <w:t>[1]</w:t>
      </w:r>
      <w:r>
        <w:rPr>
          <w:rFonts w:ascii="Times New Roman" w:hAnsi="Times New Roman" w:eastAsia="Times New Roman" w:cs="Times New Roman"/>
          <w:sz w:val="24"/>
          <w14:ligatures w14:val="standardContextual"/>
        </w:rPr>
        <w:t xml:space="preserve"> "Predicting Olympic Success: "A Machine Learning Approach" </w:t>
      </w:r>
      <w:ins w:id="2569" w:author="沐" w:date="2025-01-27T22:57:00Z">
        <w:r>
          <w:rPr>
            <w:rFonts w:ascii="Times New Roman" w:hAnsi="Times New Roman" w:eastAsia="Times New Roman" w:cs="Times New Roman"/>
            <w:sz w:val="24"/>
            <w:lang w:bidi="ar"/>
          </w:rPr>
          <w:t>features national historical performance, athletes' personal records and background information, the intensity of competition in the sports, and the resources invested (such as training facilities, financial support). The study applied models such as linear regression, decision trees, and neural networks to predict medal counts (gold, silver, bronze) and identified factors affecting success.</w:t>
        </w:r>
      </w:ins>
    </w:p>
    <w:p w14:paraId="1B4AF7C3">
      <w:pPr>
        <w:spacing w:before="160" w:after="160"/>
        <w:ind w:firstLine="480" w:firstLineChars="200"/>
        <w:rPr>
          <w:del w:id="2571" w:author="沐" w:date="2025-01-27T22:57:00Z"/>
          <w:rFonts w:ascii="Times New Roman" w:hAnsi="Times New Roman" w:eastAsia="宋体"/>
          <w:sz w:val="24"/>
          <w14:ligatures w14:val="standardContextual"/>
        </w:rPr>
        <w:pPrChange w:id="2570" w:author="几" w:date="2025-01-27T16:21:00Z">
          <w:pPr>
            <w:ind w:firstLine="480" w:firstLineChars="200"/>
          </w:pPr>
        </w:pPrChange>
      </w:pPr>
      <w:del w:id="2572" w:author="沐" w:date="2025-01-27T22:57:00Z">
        <w:r>
          <w:rPr>
            <w:rFonts w:hint="eastAsia" w:ascii="Times New Roman" w:hAnsi="Times New Roman" w:eastAsia="Times New Roman" w:cs="Times New Roman"/>
            <w:sz w:val="24"/>
            <w14:ligatures w14:val="standardContextual"/>
          </w:rPr>
          <w:delText>features</w:delText>
        </w:r>
      </w:del>
      <w:del w:id="2573" w:author="沐" w:date="2025-01-27T22:57:00Z">
        <w:r>
          <w:rPr>
            <w:rFonts w:ascii="Times New Roman" w:hAnsi="Times New Roman" w:eastAsia="Times New Roman" w:cs="Times New Roman"/>
            <w:sz w:val="24"/>
            <w14:ligatures w14:val="standardContextual"/>
          </w:rPr>
          <w:delText xml:space="preserve"> national historical performance, athletes' personal records and background information, the intensity of competition in the sports, and the resources invested (such as training facilities, financial support). Linear regression, </w:delText>
        </w:r>
      </w:del>
      <w:del w:id="2574" w:author="沐" w:date="2025-01-27T22:57:00Z">
        <w:r>
          <w:rPr>
            <w:rFonts w:hint="eastAsia" w:ascii="Times New Roman" w:hAnsi="Times New Roman" w:eastAsia="Times New Roman" w:cs="Times New Roman"/>
            <w:sz w:val="24"/>
            <w14:ligatures w14:val="standardContextual"/>
          </w:rPr>
          <w:delText>decision tree</w:delText>
        </w:r>
      </w:del>
      <w:del w:id="2575" w:author="沐" w:date="2025-01-27T22:57:00Z">
        <w:r>
          <w:rPr>
            <w:rFonts w:ascii="Times New Roman" w:hAnsi="Times New Roman" w:eastAsia="Times New Roman" w:cs="Times New Roman"/>
            <w:sz w:val="24"/>
            <w14:ligatures w14:val="standardContextual"/>
          </w:rPr>
          <w:delText xml:space="preserve">, random forest, support vector machine (SVM), neural network and </w:delText>
        </w:r>
      </w:del>
      <w:del w:id="2576" w:author="沐" w:date="2025-01-27T22:57:00Z">
        <w:r>
          <w:rPr>
            <w:rFonts w:hint="eastAsia" w:ascii="Times New Roman" w:hAnsi="Times New Roman" w:eastAsia="Times New Roman" w:cs="Times New Roman"/>
            <w:sz w:val="24"/>
            <w14:ligatures w14:val="standardContextual"/>
          </w:rPr>
          <w:delText>other models are used to conduct cross-validation</w:delText>
        </w:r>
      </w:del>
      <w:del w:id="2577" w:author="沐" w:date="2025-01-27T22:57:00Z">
        <w:r>
          <w:rPr>
            <w:rFonts w:ascii="Times New Roman" w:hAnsi="Times New Roman" w:eastAsia="Times New Roman" w:cs="Times New Roman"/>
            <w:sz w:val="24"/>
            <w14:ligatures w14:val="standardContextual"/>
          </w:rPr>
          <w:delText xml:space="preserve">. This </w:delText>
        </w:r>
      </w:del>
      <w:del w:id="2578" w:author="沐" w:date="2025-01-27T22:57:00Z">
        <w:r>
          <w:rPr>
            <w:rFonts w:hint="eastAsia" w:ascii="Times New Roman" w:hAnsi="Times New Roman" w:eastAsia="Times New Roman" w:cs="Times New Roman"/>
            <w:sz w:val="24"/>
            <w14:ligatures w14:val="standardContextual"/>
          </w:rPr>
          <w:delText>paper discusses</w:delText>
        </w:r>
      </w:del>
      <w:del w:id="2579" w:author="沐" w:date="2025-01-27T22:57:00Z">
        <w:r>
          <w:rPr>
            <w:rFonts w:ascii="Times New Roman" w:hAnsi="Times New Roman" w:eastAsia="Times New Roman" w:cs="Times New Roman"/>
            <w:sz w:val="24"/>
            <w14:ligatures w14:val="standardContextual"/>
          </w:rPr>
          <w:delText xml:space="preserve"> how to accurately predict the number and category of MEDALS (such as gold, silver, bronze) for each country in the Olympic Games, and what factors can affect the success rate of athletes and countries</w:delText>
        </w:r>
      </w:del>
      <w:del w:id="2580" w:author="沐" w:date="2025-01-27T22:57:00Z">
        <w:r>
          <w:rPr>
            <w:rFonts w:hint="eastAsia" w:ascii="Times New Roman" w:hAnsi="Times New Roman" w:eastAsia="Times New Roman" w:cs="Times New Roman"/>
            <w:sz w:val="24"/>
            <w14:ligatures w14:val="standardContextual"/>
          </w:rPr>
          <w:delText>.</w:delText>
        </w:r>
      </w:del>
    </w:p>
    <w:p w14:paraId="7EAAC2BB">
      <w:pPr>
        <w:spacing w:before="160" w:after="160"/>
        <w:ind w:firstLine="480" w:firstLineChars="200"/>
        <w:rPr>
          <w:ins w:id="2582" w:author="沐" w:date="2025-01-27T22:57:00Z"/>
          <w:del w:id="2583" w:author="几" w:date="2025-01-27T22:59:00Z"/>
          <w:rFonts w:ascii="Times New Roman" w:hAnsi="Times New Roman" w:eastAsia="Times New Roman" w:cs="Times New Roman"/>
          <w:sz w:val="24"/>
          <w:rPrChange w:id="2584" w:author="几" w:date="2025-01-27T22:58:00Z">
            <w:rPr>
              <w:ins w:id="2585" w:author="沐" w:date="2025-01-27T22:57:00Z"/>
              <w:del w:id="2586" w:author="几" w:date="2025-01-27T22:59:00Z"/>
              <w:rFonts w:ascii="Times New Roman" w:hAnsi="Times New Roman" w:cs="Times New Roman"/>
              <w:sz w:val="24"/>
            </w:rPr>
          </w:rPrChange>
          <w14:ligatures w14:val="standardContextual"/>
        </w:rPr>
        <w:pPrChange w:id="2581" w:author="几" w:date="2025-01-27T22:58:00Z">
          <w:pPr>
            <w:ind w:firstLine="480" w:firstLineChars="200"/>
          </w:pPr>
        </w:pPrChange>
      </w:pPr>
      <w:r>
        <w:rPr>
          <w:rFonts w:ascii="Times New Roman" w:hAnsi="Times New Roman" w:eastAsia="Times New Roman" w:cs="Times New Roman"/>
          <w:sz w:val="24"/>
          <w14:ligatures w14:val="standardContextual"/>
        </w:rPr>
        <w:t xml:space="preserve">Julia Bredtmann, Carsten J. Crede, and Sebastian Otten </w:t>
      </w:r>
      <w:r>
        <w:rPr>
          <w:rFonts w:hint="eastAsia" w:ascii="Times New Roman" w:hAnsi="Times New Roman" w:eastAsia="Times New Roman" w:cs="Times New Roman"/>
          <w:sz w:val="24"/>
          <w14:ligatures w14:val="standardContextual"/>
        </w:rPr>
        <w:t>published in</w:t>
      </w:r>
      <w:r>
        <w:rPr>
          <w:rFonts w:ascii="Times New Roman" w:hAnsi="Times New Roman" w:eastAsia="Times New Roman" w:cs="Times New Roman"/>
          <w:sz w:val="24"/>
          <w14:ligatures w14:val="standardContextual"/>
        </w:rPr>
        <w:t xml:space="preserve"> Significance, Issue 3, 2016, "Olympic medals: does the past predict the future?” </w:t>
      </w:r>
      <w:ins w:id="2587" w:author="沐" w:date="2025-01-27T22:57:00Z">
        <w:r>
          <w:rPr>
            <w:rFonts w:ascii="Times New Roman" w:hAnsi="Times New Roman" w:eastAsia="Times New Roman" w:cs="Times New Roman"/>
            <w:sz w:val="24"/>
            <w:lang w:bidi="ar"/>
            <w:rPrChange w:id="2588" w:author="几" w:date="2025-01-27T22:58:00Z">
              <w:rPr>
                <w:rFonts w:ascii="Times New Roman" w:hAnsi="Times New Roman" w:eastAsia="Times New Roman" w:cs="Times New Roman"/>
                <w:sz w:val="24"/>
                <w:lang w:bidi="ar"/>
              </w:rPr>
            </w:rPrChange>
            <w14:ligatures w14:val="standardContextual"/>
          </w:rPr>
          <w:t>examined whether past Olympic medal counts, sports participation, and government investment could predict future medal outcomes. They used regression analysis, time series analysis, and random forests to study how unequal resource distribution impacts countries' chances of winning medals.</w:t>
        </w:r>
      </w:ins>
    </w:p>
    <w:p w14:paraId="34D9CC1E">
      <w:pPr>
        <w:spacing w:before="160" w:after="160"/>
        <w:ind w:firstLine="480" w:firstLineChars="200"/>
        <w:rPr>
          <w:del w:id="2590" w:author="沐" w:date="2025-01-27T22:57:00Z"/>
          <w:rFonts w:ascii="Times New Roman" w:hAnsi="Times New Roman" w:eastAsia="宋体"/>
          <w:sz w:val="24"/>
          <w14:ligatures w14:val="standardContextual"/>
        </w:rPr>
        <w:pPrChange w:id="2589" w:author="几" w:date="2025-01-27T22:59:00Z">
          <w:pPr>
            <w:ind w:firstLine="480" w:firstLineChars="200"/>
          </w:pPr>
        </w:pPrChange>
      </w:pPr>
      <w:del w:id="2591" w:author="沐" w:date="2025-01-27T22:57:00Z">
        <w:r>
          <w:rPr>
            <w:rFonts w:ascii="Times New Roman" w:hAnsi="Times New Roman" w:eastAsia="Times New Roman" w:cs="Times New Roman"/>
            <w:sz w:val="24"/>
            <w14:ligatures w14:val="standardContextual"/>
          </w:rPr>
          <w:delText xml:space="preserve">Taking the </w:delText>
        </w:r>
      </w:del>
      <w:del w:id="2592" w:author="沐" w:date="2025-01-27T22:57:00Z">
        <w:r>
          <w:rPr>
            <w:rFonts w:hint="eastAsia" w:ascii="Times New Roman" w:hAnsi="Times New Roman" w:eastAsia="Times New Roman" w:cs="Times New Roman"/>
            <w:sz w:val="24"/>
            <w14:ligatures w14:val="standardContextual"/>
          </w:rPr>
          <w:delText>total</w:delText>
        </w:r>
      </w:del>
      <w:del w:id="2593" w:author="沐" w:date="2025-01-27T22:57:00Z">
        <w:r>
          <w:rPr>
            <w:rFonts w:ascii="Times New Roman" w:hAnsi="Times New Roman" w:eastAsia="Times New Roman" w:cs="Times New Roman"/>
            <w:sz w:val="24"/>
            <w14:ligatures w14:val="standardContextual"/>
          </w:rPr>
          <w:delText xml:space="preserve"> medal count of the past four Olympic</w:delText>
        </w:r>
      </w:del>
      <w:del w:id="2594" w:author="沐" w:date="2025-01-27T22:57:00Z">
        <w:r>
          <w:rPr>
            <w:rFonts w:hint="eastAsia" w:ascii="Times New Roman" w:hAnsi="Times New Roman" w:eastAsia="Times New Roman" w:cs="Times New Roman"/>
            <w:sz w:val="24"/>
            <w:vertAlign w:val="superscript"/>
            <w14:ligatures w14:val="standardContextual"/>
          </w:rPr>
          <w:delText>[2]</w:delText>
        </w:r>
      </w:del>
      <w:del w:id="2595" w:author="沐" w:date="2025-01-27T22:57:00Z">
        <w:r>
          <w:rPr>
            <w:rFonts w:ascii="Times New Roman" w:hAnsi="Times New Roman" w:eastAsia="Times New Roman" w:cs="Times New Roman"/>
            <w:sz w:val="24"/>
            <w14:ligatures w14:val="standardContextual"/>
          </w:rPr>
          <w:delText xml:space="preserve"> Games, sports participation in each country, and government investment </w:delText>
        </w:r>
      </w:del>
      <w:del w:id="2596" w:author="沐" w:date="2025-01-27T22:57:00Z">
        <w:r>
          <w:rPr>
            <w:rFonts w:hint="eastAsia" w:ascii="Times New Roman" w:hAnsi="Times New Roman" w:eastAsia="Times New Roman" w:cs="Times New Roman"/>
            <w:sz w:val="24"/>
            <w14:ligatures w14:val="standardContextual"/>
          </w:rPr>
          <w:delText>and</w:delText>
        </w:r>
      </w:del>
      <w:del w:id="2597" w:author="沐" w:date="2025-01-27T22:57:00Z">
        <w:r>
          <w:rPr>
            <w:rFonts w:ascii="Times New Roman" w:hAnsi="Times New Roman" w:eastAsia="Times New Roman" w:cs="Times New Roman"/>
            <w:sz w:val="24"/>
            <w14:ligatures w14:val="standardContextual"/>
          </w:rPr>
          <w:delText xml:space="preserve"> support for sports as important features, </w:delText>
        </w:r>
      </w:del>
      <w:del w:id="2598" w:author="沐" w:date="2025-01-27T22:57:00Z">
        <w:r>
          <w:rPr>
            <w:rFonts w:hint="eastAsia" w:ascii="Times New Roman" w:hAnsi="Times New Roman" w:eastAsia="Times New Roman" w:cs="Times New Roman"/>
            <w:sz w:val="24"/>
            <w14:ligatures w14:val="standardContextual"/>
          </w:rPr>
          <w:delText>the model is evaluated</w:delText>
        </w:r>
      </w:del>
      <w:del w:id="2599" w:author="沐" w:date="2025-01-27T22:57:00Z">
        <w:r>
          <w:rPr>
            <w:rFonts w:ascii="Times New Roman" w:hAnsi="Times New Roman" w:eastAsia="Times New Roman" w:cs="Times New Roman"/>
            <w:sz w:val="24"/>
            <w14:ligatures w14:val="standardContextual"/>
          </w:rPr>
          <w:delText xml:space="preserve"> by regression analysis, time series analysis, </w:delText>
        </w:r>
      </w:del>
      <w:del w:id="2600" w:author="沐" w:date="2025-01-27T22:57:00Z">
        <w:r>
          <w:rPr>
            <w:rFonts w:hint="eastAsia" w:ascii="Times New Roman" w:hAnsi="Times New Roman" w:eastAsia="Times New Roman" w:cs="Times New Roman"/>
            <w:sz w:val="24"/>
            <w14:ligatures w14:val="standardContextual"/>
          </w:rPr>
          <w:delText>classification model</w:delText>
        </w:r>
      </w:del>
      <w:del w:id="2601" w:author="沐" w:date="2025-01-27T22:57:00Z">
        <w:r>
          <w:rPr>
            <w:rFonts w:ascii="Times New Roman" w:hAnsi="Times New Roman" w:eastAsia="Times New Roman" w:cs="Times New Roman"/>
            <w:sz w:val="24"/>
            <w14:ligatures w14:val="standardContextual"/>
          </w:rPr>
          <w:delText xml:space="preserve">, random forest and other methods such as </w:delText>
        </w:r>
      </w:del>
      <w:del w:id="2602" w:author="沐" w:date="2025-01-27T22:57:00Z">
        <w:r>
          <w:rPr>
            <w:rFonts w:hint="eastAsia" w:ascii="Times New Roman" w:hAnsi="Times New Roman" w:eastAsia="Times New Roman" w:cs="Times New Roman"/>
            <w:sz w:val="24"/>
            <w14:ligatures w14:val="standardContextual"/>
          </w:rPr>
          <w:delText>cross-validation</w:delText>
        </w:r>
      </w:del>
      <w:del w:id="2603" w:author="沐" w:date="2025-01-27T22:57:00Z">
        <w:r>
          <w:rPr>
            <w:rFonts w:ascii="Times New Roman" w:hAnsi="Times New Roman" w:eastAsia="Times New Roman" w:cs="Times New Roman"/>
            <w:sz w:val="24"/>
            <w14:ligatures w14:val="standardContextual"/>
          </w:rPr>
          <w:delText xml:space="preserve"> to study </w:delText>
        </w:r>
      </w:del>
      <w:del w:id="2604" w:author="沐" w:date="2025-01-27T22:57:00Z">
        <w:r>
          <w:rPr>
            <w:rFonts w:hint="eastAsia" w:ascii="Times New Roman" w:hAnsi="Times New Roman" w:eastAsia="Times New Roman" w:cs="Times New Roman"/>
            <w:sz w:val="24"/>
            <w14:ligatures w14:val="standardContextual"/>
          </w:rPr>
          <w:delText>whether</w:delText>
        </w:r>
      </w:del>
      <w:del w:id="2605" w:author="沐" w:date="2025-01-27T22:57:00Z">
        <w:r>
          <w:rPr>
            <w:rFonts w:ascii="Times New Roman" w:hAnsi="Times New Roman" w:eastAsia="Times New Roman" w:cs="Times New Roman"/>
            <w:sz w:val="24"/>
            <w14:ligatures w14:val="standardContextual"/>
          </w:rPr>
          <w:delText xml:space="preserve"> unequal resource allocation between different countries leads to differences in the chances of winning MEDALS.</w:delText>
        </w:r>
      </w:del>
    </w:p>
    <w:p w14:paraId="19BAD705">
      <w:pPr>
        <w:spacing w:before="160" w:after="160"/>
        <w:ind w:firstLine="480" w:firstLineChars="200"/>
        <w:rPr>
          <w:rFonts w:ascii="Times New Roman" w:hAnsi="Times New Roman" w:eastAsia="宋体"/>
          <w:sz w:val="24"/>
          <w14:ligatures w14:val="standardContextual"/>
        </w:rPr>
        <w:pPrChange w:id="2606" w:author="几" w:date="2025-01-27T22:59:00Z">
          <w:pPr>
            <w:ind w:firstLine="480" w:firstLineChars="200"/>
          </w:pPr>
        </w:pPrChange>
      </w:pPr>
      <w:del w:id="2607" w:author="几" w:date="2025-01-27T22:59:00Z">
        <w:r>
          <w:rPr>
            <w:rFonts w:ascii="Times New Roman" w:hAnsi="Times New Roman" w:eastAsia="Times New Roman" w:cs="Times New Roman"/>
            <w:sz w:val="24"/>
            <w14:ligatures w14:val="standardContextual"/>
          </w:rPr>
          <w:delText xml:space="preserve">Christoph Schlembach, Sascha L. Schmidt, Dominik Schreyer, and Linus Wunderlich </w:delText>
        </w:r>
      </w:del>
      <w:del w:id="2608" w:author="几" w:date="2025-01-27T22:59:00Z">
        <w:r>
          <w:rPr>
            <w:rFonts w:hint="eastAsia" w:ascii="Times New Roman" w:hAnsi="Times New Roman" w:eastAsia="Times New Roman" w:cs="Times New Roman"/>
            <w:sz w:val="24"/>
            <w14:ligatures w14:val="standardContextual"/>
          </w:rPr>
          <w:delText>in</w:delText>
        </w:r>
      </w:del>
      <w:del w:id="2609" w:author="几" w:date="2025-01-27T22:59:00Z">
        <w:r>
          <w:rPr>
            <w:rFonts w:ascii="Times New Roman" w:hAnsi="Times New Roman" w:eastAsia="Times New Roman" w:cs="Times New Roman"/>
            <w:sz w:val="24"/>
            <w14:ligatures w14:val="standardContextual"/>
          </w:rPr>
          <w:delText xml:space="preserve"> Technological Forecasting and Social "Forecasting the Olympic medal distribution - A socioeconomic machine learning model</w:delText>
        </w:r>
      </w:del>
      <w:del w:id="2610" w:author="几" w:date="2025-01-27T22:59:00Z">
        <w:r>
          <w:rPr>
            <w:rFonts w:hint="eastAsia" w:ascii="Times New Roman" w:hAnsi="Times New Roman" w:eastAsia="Times New Roman" w:cs="Times New Roman"/>
            <w:sz w:val="24"/>
            <w:vertAlign w:val="superscript"/>
            <w14:ligatures w14:val="standardContextual"/>
          </w:rPr>
          <w:delText>[3]</w:delText>
        </w:r>
      </w:del>
      <w:del w:id="2611" w:author="几" w:date="2025-01-27T22:59:00Z">
        <w:r>
          <w:rPr>
            <w:rFonts w:ascii="Times New Roman" w:hAnsi="Times New Roman" w:eastAsia="Times New Roman" w:cs="Times New Roman"/>
            <w:sz w:val="24"/>
            <w14:ligatures w14:val="standardContextual"/>
          </w:rPr>
          <w:delText xml:space="preserve">" </w:delText>
        </w:r>
      </w:del>
      <w:del w:id="2612" w:author="几" w:date="2025-01-27T22:59:00Z">
        <w:r>
          <w:rPr>
            <w:rFonts w:hint="eastAsia" w:ascii="Times New Roman" w:hAnsi="Times New Roman" w:eastAsia="Times New Roman" w:cs="Times New Roman"/>
            <w:sz w:val="24"/>
            <w14:ligatures w14:val="standardContextual"/>
          </w:rPr>
          <w:delText>in</w:delText>
        </w:r>
      </w:del>
      <w:del w:id="2613" w:author="几" w:date="2025-01-27T22:59:00Z">
        <w:r>
          <w:rPr>
            <w:rFonts w:ascii="Times New Roman" w:hAnsi="Times New Roman" w:eastAsia="Times New Roman" w:cs="Times New Roman"/>
            <w:sz w:val="24"/>
            <w14:ligatures w14:val="standardContextual"/>
          </w:rPr>
          <w:delText xml:space="preserve"> Change, Volume 175, 2022 </w:delText>
        </w:r>
      </w:del>
      <w:del w:id="2614" w:author="几" w:date="2025-01-27T22:59:00Z">
        <w:r>
          <w:rPr>
            <w:rFonts w:hint="eastAsia" w:ascii="Times New Roman" w:hAnsi="Times New Roman" w:eastAsia="Times New Roman" w:cs="Times New Roman"/>
            <w:sz w:val="24"/>
            <w14:ligatures w14:val="standardContextual"/>
          </w:rPr>
          <w:delText>to</w:delText>
        </w:r>
      </w:del>
      <w:del w:id="2615" w:author="几" w:date="2025-01-27T22:59:00Z">
        <w:r>
          <w:rPr>
            <w:rFonts w:ascii="Times New Roman" w:hAnsi="Times New Roman" w:eastAsia="Times New Roman" w:cs="Times New Roman"/>
            <w:sz w:val="24"/>
            <w14:ligatures w14:val="standardContextual"/>
          </w:rPr>
          <w:delText xml:space="preserve"> GDP (GDP), per capita income, population size, education level </w:delText>
        </w:r>
      </w:del>
      <w:del w:id="2616" w:author="几" w:date="2025-01-27T22:59:00Z">
        <w:r>
          <w:rPr>
            <w:rFonts w:hint="eastAsia" w:ascii="Times New Roman" w:hAnsi="Times New Roman" w:eastAsia="Times New Roman" w:cs="Times New Roman"/>
            <w:sz w:val="24"/>
            <w14:ligatures w14:val="standardContextual"/>
          </w:rPr>
          <w:delText>as important features, through</w:delText>
        </w:r>
      </w:del>
      <w:del w:id="2617" w:author="几" w:date="2025-01-27T22:59:00Z">
        <w:r>
          <w:rPr>
            <w:rFonts w:ascii="Times New Roman" w:hAnsi="Times New Roman" w:eastAsia="Times New Roman" w:cs="Times New Roman"/>
            <w:sz w:val="24"/>
            <w14:ligatures w14:val="standardContextual"/>
          </w:rPr>
          <w:delText xml:space="preserve"> a variety of machine learning algorithms to build forecasting models, Cross-validation and other statistical evaluation methods (such as mean square error, R-squared value) were used to evaluate the performance of the model. Socioeconomic factors such as the economic strength of the country, the investment in sports facilities, and the proportion of the population participating in sports activities had a significant impact on medal allocation</w:delText>
        </w:r>
      </w:del>
      <w:del w:id="2618" w:author="几" w:date="2025-01-27T22:59:00Z">
        <w:r>
          <w:rPr>
            <w:rFonts w:hint="eastAsia" w:ascii="Times New Roman" w:hAnsi="Times New Roman" w:eastAsia="Times New Roman" w:cs="Times New Roman"/>
            <w:sz w:val="24"/>
            <w14:ligatures w14:val="standardContextual"/>
          </w:rPr>
          <w:delText>.</w:delText>
        </w:r>
      </w:del>
    </w:p>
    <w:p w14:paraId="07E9A2F1">
      <w:pPr>
        <w:spacing w:before="240" w:after="60" w:line="312" w:lineRule="auto"/>
        <w:jc w:val="left"/>
        <w:outlineLvl w:val="1"/>
        <w:rPr>
          <w:rFonts w:ascii="Times New Roman" w:hAnsi="Times New Roman" w:eastAsia="宋体"/>
          <w:b/>
          <w:bCs/>
          <w:sz w:val="28"/>
          <w:szCs w:val="28"/>
          <w14:ligatures w14:val="standardContextual"/>
        </w:rPr>
      </w:pPr>
      <w:bookmarkStart w:id="21" w:name="_Toc188728733"/>
      <w:bookmarkStart w:id="22" w:name="_Toc188728944"/>
      <w:bookmarkStart w:id="23" w:name="_Toc188922255"/>
      <w:bookmarkStart w:id="24" w:name="_Toc188729104"/>
      <w:r>
        <w:rPr>
          <w:rFonts w:hint="eastAsia" w:ascii="Times New Roman" w:hAnsi="Times New Roman" w:eastAsia="Times New Roman" w:cs="Times New Roman"/>
          <w:b/>
          <w:bCs/>
          <w:sz w:val="28"/>
          <w:szCs w:val="28"/>
          <w14:ligatures w14:val="standardContextual"/>
        </w:rPr>
        <w:t>1.4 Our Work</w:t>
      </w:r>
      <w:bookmarkEnd w:id="21"/>
      <w:bookmarkEnd w:id="22"/>
      <w:bookmarkEnd w:id="23"/>
      <w:bookmarkEnd w:id="24"/>
    </w:p>
    <w:p w14:paraId="1AF29AA0">
      <w:pPr>
        <w:adjustRightInd w:val="0"/>
        <w:snapToGrid w:val="0"/>
        <w:spacing w:before="40" w:after="40" w:afterLines="-2147483648"/>
        <w:ind w:firstLine="420"/>
        <w:rPr>
          <w:ins w:id="2620" w:author="沐" w:date="2025-01-27T15:34:00Z"/>
          <w:rFonts w:ascii="Times New Roman" w:hAnsi="Times New Roman" w:cs="Times New Roman"/>
          <w:sz w:val="24"/>
          <w:szCs w:val="24"/>
          <w:lang w:eastAsia="zh"/>
          <w14:ligatures w14:val="standardContextual"/>
        </w:rPr>
        <w:pPrChange w:id="2619" w:author="几" w:date="2025-01-28T00:28:00Z">
          <w:pPr>
            <w:adjustRightInd w:val="0"/>
            <w:snapToGrid w:val="0"/>
            <w:spacing w:after="97" w:afterLines="30"/>
            <w:ind w:firstLine="420"/>
          </w:pPr>
        </w:pPrChange>
      </w:pPr>
      <w:bookmarkStart w:id="25" w:name="_Toc188728945"/>
      <w:bookmarkStart w:id="26" w:name="_Toc188728734"/>
      <w:bookmarkStart w:id="27" w:name="_Toc188729105"/>
      <w:r>
        <w:rPr>
          <w:rFonts w:hint="eastAsia" w:ascii="Times New Roman" w:hAnsi="Times New Roman" w:cs="Times New Roman"/>
          <w:sz w:val="24"/>
          <w:szCs w:val="24"/>
          <w14:ligatures w14:val="standardContextual"/>
        </w:rPr>
        <w:t xml:space="preserve">We propose a model framework as shown in Figure 2, which mainly includes three models, namely </w:t>
      </w:r>
      <w:r>
        <w:rPr>
          <w:rFonts w:ascii="Times New Roman" w:hAnsi="Times New Roman" w:cs="Times New Roman"/>
          <w:b/>
          <w:bCs/>
          <w:sz w:val="24"/>
          <w:szCs w:val="24"/>
          <w:rPrChange w:id="2621"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22" w:author="沐" w:date="2025-01-27T15:28:00Z">
            <w:rPr>
              <w:rFonts w:ascii="Times New Roman" w:hAnsi="Times New Roman" w:cs="Times New Roman"/>
              <w:sz w:val="24"/>
              <w:szCs w:val="24"/>
              <w14:ligatures w14:val="standardContextual"/>
            </w:rPr>
          </w:rPrChange>
          <w14:ligatures w14:val="standardContextual"/>
        </w:rPr>
        <w:t>TOPSIS Prediction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23" w:author="沐" w:date="2025-01-27T15:28:00Z">
            <w:rPr>
              <w:rFonts w:ascii="Times New Roman" w:hAnsi="Times New Roman" w:cs="Times New Roman"/>
              <w:sz w:val="24"/>
              <w:szCs w:val="24"/>
              <w14:ligatures w14:val="standardContextual"/>
            </w:rPr>
          </w:rPrChange>
          <w14:ligatures w14:val="standardContextual"/>
        </w:rPr>
        <w:t>Impact Quantification Model</w:t>
      </w:r>
      <w:r>
        <w:rPr>
          <w:rFonts w:hint="eastAsia" w:ascii="Times New Roman" w:hAnsi="Times New Roman" w:cs="Times New Roman"/>
          <w:sz w:val="24"/>
          <w:szCs w:val="24"/>
          <w14:ligatures w14:val="standardContextual"/>
        </w:rPr>
        <w:t xml:space="preserve">, and some evaluation criteria, such as </w:t>
      </w:r>
      <w:r>
        <w:rPr>
          <w:rFonts w:ascii="Times New Roman" w:hAnsi="Times New Roman" w:cs="Times New Roman"/>
          <w:b/>
          <w:bCs/>
          <w:sz w:val="24"/>
          <w:szCs w:val="24"/>
          <w:rPrChange w:id="2624" w:author="沐" w:date="2025-01-27T15:28:00Z">
            <w:rPr>
              <w:rFonts w:ascii="Times New Roman" w:hAnsi="Times New Roman" w:cs="Times New Roman"/>
              <w:sz w:val="24"/>
              <w:szCs w:val="24"/>
              <w14:ligatures w14:val="standardContextual"/>
            </w:rPr>
          </w:rPrChange>
          <w14:ligatures w14:val="standardContextual"/>
        </w:rPr>
        <w:t>association rules</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25" w:author="沐" w:date="2025-01-27T15:28:00Z">
            <w:rPr>
              <w:rFonts w:ascii="Times New Roman" w:hAnsi="Times New Roman" w:cs="Times New Roman"/>
              <w:sz w:val="24"/>
              <w:szCs w:val="24"/>
              <w14:ligatures w14:val="standardContextual"/>
            </w:rPr>
          </w:rPrChange>
          <w14:ligatures w14:val="standardContextual"/>
        </w:rPr>
        <w:t>linear correlation criteria</w:t>
      </w:r>
      <w:ins w:id="2626" w:author="沐" w:date="2025-01-27T15:34:00Z">
        <w:r>
          <w:rPr>
            <w:rFonts w:hint="eastAsia" w:ascii="Times New Roman" w:hAnsi="Times New Roman" w:cs="Times New Roman"/>
            <w:b/>
            <w:bCs/>
            <w:sz w:val="24"/>
            <w:szCs w:val="24"/>
            <w:lang w:eastAsia="zh"/>
            <w14:ligatures w14:val="standardContextual"/>
          </w:rPr>
          <w:t>.</w:t>
        </w:r>
      </w:ins>
      <w:del w:id="2627" w:author="沐" w:date="2025-01-27T15:34:00Z">
        <w:r>
          <w:rPr>
            <w:rFonts w:hint="eastAsia" w:ascii="Times New Roman" w:hAnsi="Times New Roman" w:cs="Times New Roman"/>
            <w:sz w:val="24"/>
            <w:szCs w:val="24"/>
            <w14:ligatures w14:val="standardContextual"/>
          </w:rPr>
          <w:delText>, etc</w:delText>
        </w:r>
      </w:del>
      <w:ins w:id="2628" w:author="沐" w:date="2025-01-27T15:34:00Z">
        <w:r>
          <w:rPr>
            <w:rFonts w:hint="eastAsia" w:ascii="Times New Roman" w:hAnsi="Times New Roman" w:cs="Times New Roman"/>
            <w:sz w:val="24"/>
            <w:szCs w:val="24"/>
            <w:lang w:eastAsia="zh"/>
            <w14:ligatures w14:val="standardContextual"/>
          </w:rPr>
          <w:t xml:space="preserve"> </w:t>
        </w:r>
      </w:ins>
    </w:p>
    <w:p w14:paraId="00437C2E">
      <w:pPr>
        <w:adjustRightInd w:val="0"/>
        <w:snapToGrid w:val="0"/>
        <w:spacing w:before="40" w:after="40" w:afterLines="-2147483648"/>
        <w:ind w:firstLine="420"/>
        <w:rPr>
          <w:ins w:id="2630" w:author="沐" w:date="2025-01-27T15:34:00Z"/>
          <w:rFonts w:ascii="Times New Roman" w:hAnsi="Times New Roman" w:cs="Times New Roman"/>
          <w:sz w:val="24"/>
          <w:szCs w:val="24"/>
          <w:lang w:eastAsia="zh"/>
          <w14:ligatures w14:val="standardContextual"/>
        </w:rPr>
        <w:pPrChange w:id="2629" w:author="几" w:date="2025-01-28T00:28:00Z">
          <w:pPr>
            <w:adjustRightInd w:val="0"/>
            <w:snapToGrid w:val="0"/>
            <w:spacing w:after="97" w:afterLines="30"/>
            <w:ind w:firstLine="420"/>
          </w:pPr>
        </w:pPrChange>
      </w:pPr>
      <w:del w:id="2631" w:author="沐" w:date="2025-01-27T15:34:00Z">
        <w:r>
          <w:rPr>
            <w:rFonts w:hint="eastAsia" w:ascii="Times New Roman" w:hAnsi="Times New Roman" w:cs="Times New Roman"/>
            <w:sz w:val="24"/>
            <w:szCs w:val="24"/>
            <w14:ligatures w14:val="standardContextual"/>
          </w:rPr>
          <w:delText xml:space="preserve">. </w:delText>
        </w:r>
      </w:del>
      <w:r>
        <w:rPr>
          <w:rFonts w:hint="eastAsia" w:ascii="Times New Roman" w:hAnsi="Times New Roman" w:cs="Times New Roman"/>
          <w:sz w:val="24"/>
          <w:szCs w:val="24"/>
          <w14:ligatures w14:val="standardContextual"/>
        </w:rPr>
        <w:t xml:space="preserve">The </w:t>
      </w:r>
      <w:r>
        <w:rPr>
          <w:rFonts w:ascii="Times New Roman" w:hAnsi="Times New Roman" w:cs="Times New Roman"/>
          <w:b/>
          <w:bCs/>
          <w:sz w:val="24"/>
          <w:szCs w:val="24"/>
          <w:rPrChange w:id="2632"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is used to predict the number of national medals, the </w:t>
      </w:r>
      <w:r>
        <w:rPr>
          <w:rFonts w:ascii="Times New Roman" w:hAnsi="Times New Roman" w:cs="Times New Roman"/>
          <w:b/>
          <w:bCs/>
          <w:sz w:val="24"/>
          <w:szCs w:val="24"/>
          <w:rPrChange w:id="2633" w:author="沐" w:date="2025-01-27T15:28:00Z">
            <w:rPr>
              <w:rFonts w:ascii="Times New Roman" w:hAnsi="Times New Roman" w:cs="Times New Roman"/>
              <w:sz w:val="24"/>
              <w:szCs w:val="24"/>
              <w14:ligatures w14:val="standardContextual"/>
            </w:rPr>
          </w:rPrChange>
          <w14:ligatures w14:val="standardContextual"/>
        </w:rPr>
        <w:t xml:space="preserve">TOPSIS Prediction </w:t>
      </w:r>
      <w:ins w:id="2634" w:author="沐" w:date="2025-01-27T15:28:00Z">
        <w:r>
          <w:rPr>
            <w:rFonts w:ascii="Times New Roman" w:hAnsi="Times New Roman" w:cs="Times New Roman"/>
            <w:b/>
            <w:bCs/>
            <w:sz w:val="24"/>
            <w:szCs w:val="24"/>
            <w:lang w:eastAsia="zh"/>
            <w:rPrChange w:id="2635" w:author="沐" w:date="2025-01-27T15:28:00Z">
              <w:rPr>
                <w:rFonts w:ascii="Times New Roman" w:hAnsi="Times New Roman" w:cs="Times New Roman"/>
                <w:sz w:val="24"/>
                <w:szCs w:val="24"/>
                <w:lang w:eastAsia="zh"/>
                <w14:ligatures w14:val="standardContextual"/>
              </w:rPr>
            </w:rPrChange>
            <w14:ligatures w14:val="standardContextual"/>
          </w:rPr>
          <w:t>M</w:t>
        </w:r>
      </w:ins>
      <w:del w:id="2636" w:author="沐" w:date="2025-01-27T15:28:00Z">
        <w:r>
          <w:rPr>
            <w:rFonts w:ascii="Times New Roman" w:hAnsi="Times New Roman" w:cs="Times New Roman"/>
            <w:b/>
            <w:bCs/>
            <w:sz w:val="24"/>
            <w:szCs w:val="24"/>
            <w:rPrChange w:id="2637" w:author="沐" w:date="2025-01-27T15:28:00Z">
              <w:rPr>
                <w:rFonts w:ascii="Times New Roman" w:hAnsi="Times New Roman" w:cs="Times New Roman"/>
                <w:sz w:val="24"/>
                <w:szCs w:val="24"/>
                <w14:ligatures w14:val="standardContextual"/>
              </w:rPr>
            </w:rPrChange>
            <w14:ligatures w14:val="standardContextual"/>
          </w:rPr>
          <w:delText>m</w:delText>
        </w:r>
      </w:del>
      <w:r>
        <w:rPr>
          <w:rFonts w:ascii="Times New Roman" w:hAnsi="Times New Roman" w:cs="Times New Roman"/>
          <w:b/>
          <w:bCs/>
          <w:sz w:val="24"/>
          <w:szCs w:val="24"/>
          <w:rPrChange w:id="2638" w:author="沐" w:date="2025-01-27T15:28:00Z">
            <w:rPr>
              <w:rFonts w:ascii="Times New Roman" w:hAnsi="Times New Roman" w:cs="Times New Roman"/>
              <w:sz w:val="24"/>
              <w:szCs w:val="24"/>
              <w14:ligatures w14:val="standardContextual"/>
            </w:rPr>
          </w:rPrChange>
          <w14:ligatures w14:val="standardContextual"/>
        </w:rPr>
        <w:t>odel</w:t>
      </w:r>
      <w:r>
        <w:rPr>
          <w:rFonts w:hint="eastAsia" w:ascii="Times New Roman" w:hAnsi="Times New Roman" w:cs="Times New Roman"/>
          <w:sz w:val="24"/>
          <w:szCs w:val="24"/>
          <w14:ligatures w14:val="standardContextual"/>
        </w:rPr>
        <w:t xml:space="preserve"> is based on the improvement of the TOPSIS algorithm to finely evaluate whether a country can win the next medal</w:t>
      </w:r>
      <w:ins w:id="2639" w:author="沐" w:date="2025-01-27T15:34:00Z">
        <w:r>
          <w:rPr>
            <w:rFonts w:hint="eastAsia" w:ascii="Times New Roman" w:hAnsi="Times New Roman" w:cs="Times New Roman"/>
            <w:sz w:val="24"/>
            <w:szCs w:val="24"/>
            <w:lang w:eastAsia="zh"/>
            <w14:ligatures w14:val="standardContextual"/>
          </w:rPr>
          <w:t>.</w:t>
        </w:r>
      </w:ins>
    </w:p>
    <w:p w14:paraId="40EDD42F">
      <w:pPr>
        <w:adjustRightInd w:val="0"/>
        <w:snapToGrid w:val="0"/>
        <w:spacing w:before="40" w:after="40" w:afterLines="-2147483648"/>
        <w:ind w:firstLine="420"/>
        <w:rPr>
          <w:rFonts w:ascii="Times New Roman" w:hAnsi="Times New Roman" w:cs="Times New Roman"/>
          <w:sz w:val="24"/>
          <w:szCs w:val="24"/>
          <w14:ligatures w14:val="standardContextual"/>
        </w:rPr>
        <w:pPrChange w:id="2640" w:author="几" w:date="2025-01-28T00:28:00Z">
          <w:pPr>
            <w:adjustRightInd w:val="0"/>
            <w:snapToGrid w:val="0"/>
            <w:spacing w:after="97" w:afterLines="30"/>
            <w:ind w:firstLine="420"/>
          </w:pPr>
        </w:pPrChange>
      </w:pPr>
      <w:ins w:id="2641" w:author="几" w:date="2025-01-27T23:03:00Z">
        <w:del w:id="2642" w:author="asus" w:date="2025-01-28T02:29:00Z">
          <w:r>
            <w:rPr>
              <w:rFonts w:ascii="Times New Roman" w:hAnsi="Times New Roman" w:cs="Times New Roman"/>
              <w:sz w:val="24"/>
              <w:szCs w:val="24"/>
              <w14:ligatures w14:val="standardContextual"/>
            </w:rPr>
            <w:drawing>
              <wp:anchor distT="0" distB="0" distL="0" distR="0" simplePos="0" relativeHeight="251678720" behindDoc="0" locked="0" layoutInCell="1" allowOverlap="1">
                <wp:simplePos x="0" y="0"/>
                <wp:positionH relativeFrom="column">
                  <wp:posOffset>3181350</wp:posOffset>
                </wp:positionH>
                <wp:positionV relativeFrom="paragraph">
                  <wp:posOffset>1762760</wp:posOffset>
                </wp:positionV>
                <wp:extent cx="2368550" cy="1610995"/>
                <wp:effectExtent l="0" t="0" r="12700" b="8255"/>
                <wp:wrapTopAndBottom/>
                <wp:docPr id="1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descr="图示&#10;&#10;描述已自动生成"/>
                        <pic:cNvPicPr>
                          <a:picLocks noChangeAspect="1"/>
                        </pic:cNvPicPr>
                      </pic:nvPicPr>
                      <pic:blipFill>
                        <a:blip r:embed="rId13"/>
                        <a:stretch>
                          <a:fillRect/>
                        </a:stretch>
                      </pic:blipFill>
                      <pic:spPr>
                        <a:xfrm>
                          <a:off x="0" y="0"/>
                          <a:ext cx="2368550" cy="1610995"/>
                        </a:xfrm>
                        <a:prstGeom prst="rect">
                          <a:avLst/>
                        </a:prstGeom>
                      </pic:spPr>
                    </pic:pic>
                  </a:graphicData>
                </a:graphic>
              </wp:anchor>
            </w:drawing>
          </w:r>
        </w:del>
      </w:ins>
      <w:ins w:id="2645" w:author="沐" w:date="2025-01-27T15:35:00Z">
        <w:r>
          <w:rPr>
            <w:rFonts w:ascii="Times New Roman" w:hAnsi="Times New Roman" w:cs="Times New Roman"/>
            <w:sz w:val="24"/>
            <w:szCs w:val="24"/>
            <w14:ligatures w14:val="standardContextual"/>
          </w:rPr>
          <w:t xml:space="preserve">Regarding the impact of great coaches, we use the </w:t>
        </w:r>
      </w:ins>
      <w:ins w:id="2646" w:author="沐" w:date="2025-01-27T15:35:00Z">
        <w:r>
          <w:rPr>
            <w:rFonts w:ascii="Times New Roman" w:hAnsi="Times New Roman" w:cs="Times New Roman"/>
            <w:b/>
            <w:bCs/>
            <w:sz w:val="24"/>
            <w:szCs w:val="24"/>
            <w:rPrChange w:id="2647" w:author="沐" w:date="2025-01-27T15:35:00Z">
              <w:rPr>
                <w:rFonts w:ascii="Times New Roman" w:hAnsi="Times New Roman" w:cs="Times New Roman"/>
                <w:sz w:val="24"/>
                <w:szCs w:val="24"/>
                <w14:ligatures w14:val="standardContextual"/>
              </w:rPr>
            </w:rPrChange>
            <w14:ligatures w14:val="standardContextual"/>
          </w:rPr>
          <w:t>Influence Quantification Model</w:t>
        </w:r>
      </w:ins>
      <w:ins w:id="2648" w:author="沐" w:date="2025-01-27T15:35:00Z">
        <w:r>
          <w:rPr>
            <w:rFonts w:ascii="Times New Roman" w:hAnsi="Times New Roman" w:cs="Times New Roman"/>
            <w:sz w:val="24"/>
            <w:szCs w:val="24"/>
            <w14:ligatures w14:val="standardContextual"/>
          </w:rPr>
          <w:t xml:space="preserve">, which combines the </w:t>
        </w:r>
      </w:ins>
      <w:ins w:id="2649" w:author="沐" w:date="2025-01-27T15:35:00Z">
        <w:r>
          <w:rPr>
            <w:rFonts w:ascii="Times New Roman" w:hAnsi="Times New Roman" w:cs="Times New Roman"/>
            <w:b/>
            <w:bCs/>
            <w:sz w:val="24"/>
            <w:szCs w:val="24"/>
            <w:rPrChange w:id="2650" w:author="沐" w:date="2025-01-27T15:35:00Z">
              <w:rPr>
                <w:rFonts w:ascii="Times New Roman" w:hAnsi="Times New Roman" w:cs="Times New Roman"/>
                <w:sz w:val="24"/>
                <w:szCs w:val="24"/>
                <w14:ligatures w14:val="standardContextual"/>
              </w:rPr>
            </w:rPrChange>
            <w14:ligatures w14:val="standardContextual"/>
          </w:rPr>
          <w:t>momentum metric</w:t>
        </w:r>
      </w:ins>
      <w:ins w:id="2651" w:author="沐" w:date="2025-01-27T15:35:00Z">
        <w:r>
          <w:rPr>
            <w:rFonts w:ascii="Times New Roman" w:hAnsi="Times New Roman" w:cs="Times New Roman"/>
            <w:sz w:val="24"/>
            <w:szCs w:val="24"/>
            <w14:ligatures w14:val="standardContextual"/>
          </w:rPr>
          <w:t xml:space="preserve"> and the </w:t>
        </w:r>
      </w:ins>
      <w:ins w:id="2652" w:author="沐" w:date="2025-01-27T15:35:00Z">
        <w:r>
          <w:rPr>
            <w:rFonts w:ascii="Times New Roman" w:hAnsi="Times New Roman" w:cs="Times New Roman"/>
            <w:b/>
            <w:bCs/>
            <w:sz w:val="24"/>
            <w:szCs w:val="24"/>
            <w:rPrChange w:id="2653" w:author="沐" w:date="2025-01-27T15:35:00Z">
              <w:rPr>
                <w:rFonts w:ascii="Times New Roman" w:hAnsi="Times New Roman" w:cs="Times New Roman"/>
                <w:sz w:val="24"/>
                <w:szCs w:val="24"/>
                <w14:ligatures w14:val="standardContextual"/>
              </w:rPr>
            </w:rPrChange>
            <w14:ligatures w14:val="standardContextual"/>
          </w:rPr>
          <w:t>linear metric</w:t>
        </w:r>
      </w:ins>
      <w:ins w:id="2654" w:author="沐" w:date="2025-01-27T15:35:00Z">
        <w:r>
          <w:rPr>
            <w:rFonts w:ascii="Times New Roman" w:hAnsi="Times New Roman" w:cs="Times New Roman"/>
            <w:sz w:val="24"/>
            <w:szCs w:val="24"/>
            <w14:ligatures w14:val="standardContextual"/>
          </w:rPr>
          <w:t>, to quantify the influence of great coaches.</w:t>
        </w:r>
      </w:ins>
    </w:p>
    <w:p w14:paraId="7EF1EB28">
      <w:pPr>
        <w:adjustRightInd w:val="0"/>
        <w:snapToGrid w:val="0"/>
        <w:spacing w:before="40" w:after="40" w:afterLines="-2147483648"/>
        <w:ind w:firstLine="420"/>
        <w:rPr>
          <w:ins w:id="2656" w:author="几" w:date="2025-01-27T16:01:00Z"/>
          <w:rFonts w:ascii="Times New Roman" w:hAnsi="Times New Roman" w:cs="Times New Roman"/>
          <w:sz w:val="24"/>
          <w:szCs w:val="24"/>
          <w14:ligatures w14:val="standardContextual"/>
        </w:rPr>
        <w:pPrChange w:id="2655" w:author="几" w:date="2025-01-28T00:28:00Z">
          <w:pPr>
            <w:adjustRightInd w:val="0"/>
            <w:snapToGrid w:val="0"/>
            <w:spacing w:after="97" w:afterLines="30"/>
            <w:ind w:firstLine="420"/>
          </w:pPr>
        </w:pPrChange>
      </w:pPr>
      <w:ins w:id="2657" w:author="几" w:date="2025-01-27T22:57:00Z">
        <w:del w:id="2658" w:author="asus" w:date="2025-01-28T02:29:00Z">
          <w:r>
            <w:rPr>
              <w:rFonts w:ascii="Times New Roman" w:hAnsi="Times New Roman" w:cs="Times New Roman"/>
              <w:sz w:val="24"/>
              <w:szCs w:val="24"/>
              <w14:ligatures w14:val="standardContextual"/>
            </w:rPr>
            <w:drawing>
              <wp:anchor distT="0" distB="0" distL="0" distR="0" simplePos="0" relativeHeight="251677696" behindDoc="0" locked="0" layoutInCell="1" allowOverlap="1">
                <wp:simplePos x="0" y="0"/>
                <wp:positionH relativeFrom="margin">
                  <wp:align>left</wp:align>
                </wp:positionH>
                <wp:positionV relativeFrom="paragraph">
                  <wp:posOffset>795020</wp:posOffset>
                </wp:positionV>
                <wp:extent cx="2878455" cy="1268095"/>
                <wp:effectExtent l="0" t="0" r="0" b="8255"/>
                <wp:wrapTopAndBottom/>
                <wp:docPr id="1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descr="图示&#10;&#10;描述已自动生成"/>
                        <pic:cNvPicPr>
                          <a:picLocks noChangeAspect="1"/>
                        </pic:cNvPicPr>
                      </pic:nvPicPr>
                      <pic:blipFill>
                        <a:blip r:embed="rId14"/>
                        <a:stretch>
                          <a:fillRect/>
                        </a:stretch>
                      </pic:blipFill>
                      <pic:spPr>
                        <a:xfrm>
                          <a:off x="0" y="0"/>
                          <a:ext cx="2878455" cy="1268095"/>
                        </a:xfrm>
                        <a:prstGeom prst="rect">
                          <a:avLst/>
                        </a:prstGeom>
                      </pic:spPr>
                    </pic:pic>
                  </a:graphicData>
                </a:graphic>
              </wp:anchor>
            </w:drawing>
          </w:r>
        </w:del>
      </w:ins>
      <w:r>
        <w:rPr>
          <w:rFonts w:hint="eastAsia" w:ascii="Times New Roman" w:hAnsi="Times New Roman" w:cs="Times New Roman"/>
          <w:sz w:val="24"/>
          <w:szCs w:val="24"/>
          <w14:ligatures w14:val="standardContextual"/>
        </w:rPr>
        <w:t xml:space="preserve">In addition, we also conducted comparative experiments to prove the effectiveness of the model, such as using </w:t>
      </w:r>
      <w:r>
        <w:rPr>
          <w:rFonts w:ascii="Times New Roman" w:hAnsi="Times New Roman" w:cs="Times New Roman"/>
          <w:b/>
          <w:bCs/>
          <w:sz w:val="24"/>
          <w:szCs w:val="24"/>
          <w:rPrChange w:id="2661" w:author="沐" w:date="2025-01-27T15:29:00Z">
            <w:rPr>
              <w:rFonts w:ascii="Times New Roman" w:hAnsi="Times New Roman" w:cs="Times New Roman"/>
              <w:sz w:val="24"/>
              <w:szCs w:val="24"/>
              <w14:ligatures w14:val="standardContextual"/>
            </w:rPr>
          </w:rPrChange>
          <w14:ligatures w14:val="standardContextual"/>
        </w:rPr>
        <w:t>LSTM</w:t>
      </w:r>
      <w:r>
        <w:rPr>
          <w:rFonts w:hint="eastAsia" w:ascii="Times New Roman" w:hAnsi="Times New Roman" w:cs="Times New Roman"/>
          <w:sz w:val="24"/>
          <w:szCs w:val="24"/>
          <w14:ligatures w14:val="standardContextual"/>
        </w:rPr>
        <w:t xml:space="preserve"> to predict the number of national medals directly based on time compared to our </w:t>
      </w:r>
      <w:r>
        <w:rPr>
          <w:rFonts w:ascii="Times New Roman" w:hAnsi="Times New Roman" w:cs="Times New Roman"/>
          <w:b/>
          <w:bCs/>
          <w:sz w:val="24"/>
          <w:szCs w:val="24"/>
          <w:rPrChange w:id="2662" w:author="沐" w:date="2025-01-27T15:29: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and using </w:t>
      </w:r>
      <w:r>
        <w:rPr>
          <w:rFonts w:ascii="Times New Roman" w:hAnsi="Times New Roman" w:cs="Times New Roman"/>
          <w:b/>
          <w:bCs/>
          <w:i/>
          <w:iCs/>
          <w:sz w:val="24"/>
          <w:szCs w:val="24"/>
          <w:rPrChange w:id="2663" w:author="沐" w:date="2025-01-27T15:30:00Z">
            <w:rPr>
              <w:rFonts w:ascii="Times New Roman" w:hAnsi="Times New Roman" w:cs="Times New Roman"/>
              <w:sz w:val="24"/>
              <w:szCs w:val="24"/>
              <w14:ligatures w14:val="standardContextual"/>
            </w:rPr>
          </w:rPrChange>
          <w14:ligatures w14:val="standardContextual"/>
        </w:rPr>
        <w:t>ARIMA(</w:t>
      </w:r>
      <w:ins w:id="2664" w:author="沐" w:date="2025-01-27T15:29:00Z">
        <w:r>
          <w:rPr>
            <w:rFonts w:ascii="Times New Roman" w:hAnsi="Times New Roman" w:cs="Times New Roman"/>
            <w:b/>
            <w:bCs/>
            <w:i/>
            <w:iCs/>
            <w:sz w:val="24"/>
            <w:szCs w:val="24"/>
            <w:lang w:eastAsia="zh"/>
            <w:rPrChange w:id="2665" w:author="沐" w:date="2025-01-27T15:30:00Z">
              <w:rPr>
                <w:rFonts w:ascii="Times New Roman" w:hAnsi="Times New Roman" w:cs="Times New Roman"/>
                <w:sz w:val="24"/>
                <w:szCs w:val="24"/>
                <w:lang w:eastAsia="zh"/>
                <w14:ligatures w14:val="standardContextual"/>
              </w:rPr>
            </w:rPrChange>
            <w14:ligatures w14:val="standardContextual"/>
          </w:rPr>
          <w:t>p</w:t>
        </w:r>
      </w:ins>
      <w:del w:id="2666" w:author="沐" w:date="2025-01-27T15:29:00Z">
        <w:r>
          <w:rPr>
            <w:rFonts w:ascii="Times New Roman" w:hAnsi="Times New Roman" w:cs="Times New Roman"/>
            <w:b/>
            <w:bCs/>
            <w:i/>
            <w:iCs/>
            <w:sz w:val="24"/>
            <w:szCs w:val="24"/>
            <w:rPrChange w:id="2667" w:author="沐" w:date="2025-01-27T15:30:00Z">
              <w:rPr>
                <w:rFonts w:ascii="Times New Roman" w:hAnsi="Times New Roman" w:cs="Times New Roman"/>
                <w:sz w:val="24"/>
                <w:szCs w:val="24"/>
                <w14:ligatures w14:val="standardContextual"/>
              </w:rPr>
            </w:rPrChange>
            <w14:ligatures w14:val="standardContextual"/>
          </w:rPr>
          <w:delText>5</w:delText>
        </w:r>
      </w:del>
      <w:r>
        <w:rPr>
          <w:rFonts w:ascii="Times New Roman" w:hAnsi="Times New Roman" w:cs="Times New Roman"/>
          <w:b/>
          <w:bCs/>
          <w:i/>
          <w:iCs/>
          <w:sz w:val="24"/>
          <w:szCs w:val="24"/>
          <w:rPrChange w:id="2668" w:author="沐" w:date="2025-01-27T15:30:00Z">
            <w:rPr>
              <w:rFonts w:ascii="Times New Roman" w:hAnsi="Times New Roman" w:cs="Times New Roman"/>
              <w:sz w:val="24"/>
              <w:szCs w:val="24"/>
              <w14:ligatures w14:val="standardContextual"/>
            </w:rPr>
          </w:rPrChange>
          <w14:ligatures w14:val="standardContextual"/>
        </w:rPr>
        <w:t xml:space="preserve">, </w:t>
      </w:r>
      <w:ins w:id="2669" w:author="沐" w:date="2025-01-27T15:29:00Z">
        <w:r>
          <w:rPr>
            <w:rFonts w:ascii="Times New Roman" w:hAnsi="Times New Roman" w:cs="Times New Roman"/>
            <w:b/>
            <w:bCs/>
            <w:i/>
            <w:iCs/>
            <w:sz w:val="24"/>
            <w:szCs w:val="24"/>
            <w:lang w:eastAsia="zh"/>
            <w:rPrChange w:id="2670" w:author="沐" w:date="2025-01-27T15:30:00Z">
              <w:rPr>
                <w:rFonts w:ascii="Times New Roman" w:hAnsi="Times New Roman" w:cs="Times New Roman"/>
                <w:sz w:val="24"/>
                <w:szCs w:val="24"/>
                <w:lang w:eastAsia="zh"/>
                <w14:ligatures w14:val="standardContextual"/>
              </w:rPr>
            </w:rPrChange>
            <w14:ligatures w14:val="standardContextual"/>
          </w:rPr>
          <w:t>d</w:t>
        </w:r>
      </w:ins>
      <w:del w:id="2671" w:author="沐" w:date="2025-01-27T15:29:00Z">
        <w:r>
          <w:rPr>
            <w:rFonts w:ascii="Times New Roman" w:hAnsi="Times New Roman" w:cs="Times New Roman"/>
            <w:b/>
            <w:bCs/>
            <w:i/>
            <w:iCs/>
            <w:sz w:val="24"/>
            <w:szCs w:val="24"/>
            <w:rPrChange w:id="2672"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673" w:author="沐" w:date="2025-01-27T15:30:00Z">
            <w:rPr>
              <w:rFonts w:ascii="Times New Roman" w:hAnsi="Times New Roman" w:cs="Times New Roman"/>
              <w:sz w:val="24"/>
              <w:szCs w:val="24"/>
              <w14:ligatures w14:val="standardContextual"/>
            </w:rPr>
          </w:rPrChange>
          <w14:ligatures w14:val="standardContextual"/>
        </w:rPr>
        <w:t xml:space="preserve">, </w:t>
      </w:r>
      <w:ins w:id="2674" w:author="沐" w:date="2025-01-27T15:29:00Z">
        <w:r>
          <w:rPr>
            <w:rFonts w:ascii="Times New Roman" w:hAnsi="Times New Roman" w:cs="Times New Roman"/>
            <w:b/>
            <w:bCs/>
            <w:i/>
            <w:iCs/>
            <w:sz w:val="24"/>
            <w:szCs w:val="24"/>
            <w:lang w:eastAsia="zh"/>
            <w:rPrChange w:id="2675" w:author="沐" w:date="2025-01-27T15:30:00Z">
              <w:rPr>
                <w:rFonts w:ascii="Times New Roman" w:hAnsi="Times New Roman" w:cs="Times New Roman"/>
                <w:sz w:val="24"/>
                <w:szCs w:val="24"/>
                <w:lang w:eastAsia="zh"/>
                <w14:ligatures w14:val="standardContextual"/>
              </w:rPr>
            </w:rPrChange>
            <w14:ligatures w14:val="standardContextual"/>
          </w:rPr>
          <w:t>q</w:t>
        </w:r>
      </w:ins>
      <w:del w:id="2676" w:author="沐" w:date="2025-01-27T15:29:00Z">
        <w:r>
          <w:rPr>
            <w:rFonts w:ascii="Times New Roman" w:hAnsi="Times New Roman" w:cs="Times New Roman"/>
            <w:b/>
            <w:bCs/>
            <w:i/>
            <w:iCs/>
            <w:sz w:val="24"/>
            <w:szCs w:val="24"/>
            <w:rPrChange w:id="2677"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678" w:author="沐" w:date="2025-01-27T15:30:00Z">
            <w:rPr>
              <w:rFonts w:ascii="Times New Roman" w:hAnsi="Times New Roman" w:cs="Times New Roman"/>
              <w:sz w:val="24"/>
              <w:szCs w:val="24"/>
              <w14:ligatures w14:val="standardContextual"/>
            </w:rPr>
          </w:rPrChange>
          <w14:ligatures w14:val="standardContextual"/>
        </w:rPr>
        <w:t>)</w:t>
      </w:r>
      <w:r>
        <w:rPr>
          <w:rFonts w:ascii="Times New Roman" w:hAnsi="Times New Roman" w:cs="Times New Roman"/>
          <w:b/>
          <w:bCs/>
          <w:sz w:val="24"/>
          <w:szCs w:val="24"/>
          <w:rPrChange w:id="2679" w:author="沐" w:date="2025-01-27T15:30:00Z">
            <w:rPr>
              <w:rFonts w:ascii="Times New Roman" w:hAnsi="Times New Roman" w:cs="Times New Roman"/>
              <w:sz w:val="24"/>
              <w:szCs w:val="24"/>
              <w14:ligatures w14:val="standardContextual"/>
            </w:rPr>
          </w:rPrChange>
          <w14:ligatures w14:val="standardContextual"/>
        </w:rPr>
        <w:t xml:space="preserve"> </w:t>
      </w:r>
      <w:ins w:id="2680" w:author="沐" w:date="2025-01-27T15:32:00Z">
        <w:r>
          <w:rPr>
            <w:rFonts w:ascii="Times New Roman" w:hAnsi="Times New Roman" w:cs="Times New Roman"/>
            <w:b w:val="0"/>
            <w:bCs w:val="0"/>
            <w:sz w:val="24"/>
            <w:szCs w:val="24"/>
            <w:lang w:eastAsia="zh"/>
            <w:rPrChange w:id="2681" w:author="沐" w:date="2025-01-27T15:34:00Z">
              <w:rPr>
                <w:rFonts w:ascii="Times New Roman" w:hAnsi="Times New Roman" w:cs="Times New Roman"/>
                <w:b/>
                <w:bCs/>
                <w:sz w:val="24"/>
                <w:szCs w:val="24"/>
                <w:lang w:eastAsia="zh"/>
                <w14:ligatures w14:val="standardContextual"/>
              </w:rPr>
            </w:rPrChange>
            <w14:ligatures w14:val="standardContextual"/>
          </w:rPr>
          <w:t>(</w:t>
        </w:r>
      </w:ins>
      <w:ins w:id="2682" w:author="沐" w:date="2025-01-27T15:34:00Z">
        <w:r>
          <w:rPr>
            <w:rFonts w:ascii="Times New Roman" w:hAnsi="Times New Roman" w:cs="Times New Roman"/>
            <w:b w:val="0"/>
            <w:bCs w:val="0"/>
            <w:sz w:val="24"/>
            <w:szCs w:val="24"/>
            <w:lang w:eastAsia="zh"/>
            <w:rPrChange w:id="2683" w:author="沐" w:date="2025-01-27T15:34:00Z">
              <w:rPr>
                <w:rFonts w:ascii="Times New Roman" w:hAnsi="Times New Roman" w:cs="Times New Roman"/>
                <w:b/>
                <w:bCs/>
                <w:sz w:val="24"/>
                <w:szCs w:val="24"/>
                <w:lang w:eastAsia="zh"/>
                <w14:ligatures w14:val="standardContextual"/>
              </w:rPr>
            </w:rPrChange>
            <w14:ligatures w14:val="standardContextual"/>
          </w:rPr>
          <w:t xml:space="preserve">specifically </w:t>
        </w:r>
      </w:ins>
      <w:ins w:id="2684" w:author="沐" w:date="2025-01-27T15:32:00Z">
        <w:r>
          <w:rPr>
            <w:rFonts w:ascii="Times New Roman" w:hAnsi="Times New Roman" w:cs="Times New Roman"/>
            <w:b w:val="0"/>
            <w:bCs w:val="0"/>
            <w:i/>
            <w:iCs/>
            <w:sz w:val="24"/>
            <w:szCs w:val="24"/>
            <w:lang w:eastAsia="zh"/>
            <w:rPrChange w:id="2685" w:author="沐" w:date="2025-01-27T15:34:00Z">
              <w:rPr>
                <w:rFonts w:ascii="Times New Roman" w:hAnsi="Times New Roman" w:cs="Times New Roman"/>
                <w:b/>
                <w:bCs/>
                <w:sz w:val="24"/>
                <w:szCs w:val="24"/>
                <w:lang w:eastAsia="zh"/>
                <w14:ligatures w14:val="standardContextual"/>
              </w:rPr>
            </w:rPrChange>
            <w14:ligatures w14:val="standardContextual"/>
          </w:rPr>
          <w:t>ARIMA(2,1,1)</w:t>
        </w:r>
      </w:ins>
      <w:ins w:id="2686" w:author="沐" w:date="2025-01-27T15:32:00Z">
        <w:r>
          <w:rPr>
            <w:rFonts w:ascii="Times New Roman" w:hAnsi="Times New Roman" w:cs="Times New Roman"/>
            <w:b w:val="0"/>
            <w:bCs w:val="0"/>
            <w:sz w:val="24"/>
            <w:szCs w:val="24"/>
            <w:lang w:eastAsia="zh"/>
            <w:rPrChange w:id="2687" w:author="沐" w:date="2025-01-27T15:34:00Z">
              <w:rPr>
                <w:rFonts w:ascii="Times New Roman" w:hAnsi="Times New Roman" w:cs="Times New Roman"/>
                <w:b/>
                <w:bCs/>
                <w:sz w:val="24"/>
                <w:szCs w:val="24"/>
                <w:lang w:eastAsia="zh"/>
                <w14:ligatures w14:val="standardContextual"/>
              </w:rPr>
            </w:rPrChange>
            <w14:ligatures w14:val="standardContextual"/>
          </w:rPr>
          <w:t>)</w:t>
        </w:r>
      </w:ins>
      <w:r>
        <w:rPr>
          <w:rFonts w:hint="eastAsia" w:ascii="Times New Roman" w:hAnsi="Times New Roman" w:cs="Times New Roman"/>
          <w:sz w:val="24"/>
          <w:szCs w:val="24"/>
          <w14:ligatures w14:val="standardContextual"/>
        </w:rPr>
        <w:t>to compare data excluding the great coach factor with data containing the great coach factor.</w:t>
      </w:r>
    </w:p>
    <w:p w14:paraId="54100357">
      <w:pPr>
        <w:adjustRightInd w:val="0"/>
        <w:snapToGrid w:val="0"/>
        <w:spacing w:before="269" w:after="269" w:afterLines="-2147483648"/>
        <w:ind w:firstLine="420"/>
        <w:jc w:val="right"/>
        <w:rPr>
          <w:del w:id="2689" w:author="几" w:date="2025-01-27T23:00:00Z"/>
          <w:rFonts w:ascii="Times New Roman" w:hAnsi="Times New Roman" w:cs="Times New Roman"/>
          <w:sz w:val="24"/>
          <w:szCs w:val="24"/>
          <w14:ligatures w14:val="standardContextual"/>
        </w:rPr>
        <w:pPrChange w:id="2688" w:author="几 [2]" w:date="2025-01-28T02:41:53Z">
          <w:pPr>
            <w:adjustRightInd w:val="0"/>
            <w:snapToGrid w:val="0"/>
            <w:spacing w:after="97" w:afterLines="30"/>
            <w:ind w:firstLine="420"/>
          </w:pPr>
        </w:pPrChange>
      </w:pPr>
      <w:ins w:id="2690" w:author="asus" w:date="2025-01-28T02:29:00Z">
        <w:del w:id="2691"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35" name="图片 35"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sus\Documents\WeChat Files\wxid_df7mis6wogok22\FileStorage\Temp\5d5186a1f50a211742987a9408227e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del>
      </w:ins>
      <w:ins w:id="2694" w:author="几 [2]" w:date="2025-01-28T02:41:49Z">
        <w:r>
          <w:rPr>
            <w:rFonts w:ascii="Times New Roman" w:hAnsi="Times New Roman" w:cs="Times New Roman"/>
            <w:sz w:val="24"/>
            <w:szCs w:val="24"/>
            <w14:ligatures w14:val="standardContextual"/>
          </w:rPr>
          <w:drawing>
            <wp:inline distT="0" distB="0" distL="0" distR="0">
              <wp:extent cx="5795645" cy="4089400"/>
              <wp:effectExtent l="0" t="0" r="8255" b="0"/>
              <wp:docPr id="1" name="图片 1"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sus\Documents\WeChat Files\wxid_df7mis6wogok22\FileStorage\Temp\5d5186a1f50a211742987a9408227e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95645" cy="4089400"/>
                      </a:xfrm>
                      <a:prstGeom prst="rect">
                        <a:avLst/>
                      </a:prstGeom>
                      <a:noFill/>
                      <a:ln>
                        <a:noFill/>
                      </a:ln>
                    </pic:spPr>
                  </pic:pic>
                </a:graphicData>
              </a:graphic>
            </wp:inline>
          </w:drawing>
        </w:r>
      </w:ins>
      <w:ins w:id="2696" w:author="asus" w:date="2025-01-28T02:29:00Z">
        <w:r>
          <w:rPr>
            <w:rFonts w:ascii="Times New Roman" w:hAnsi="Times New Roman" w:cs="Times New Roman"/>
            <w:sz w:val="24"/>
            <w:szCs w:val="24"/>
            <w14:ligatures w14:val="standardContextual"/>
          </w:rPr>
          <w:t xml:space="preserve"> </w:t>
        </w:r>
      </w:ins>
      <w:del w:id="2697" w:author="asus" w:date="2025-01-28T02:29:00Z">
        <w:r>
          <w:rPr>
            <w:rFonts w:ascii="Times New Roman" w:hAnsi="Times New Roman" w:cs="Times New Roman"/>
            <w:sz w:val="24"/>
            <w:szCs w:val="24"/>
            <w14:ligatures w14:val="standardContextual"/>
          </w:rPr>
          <w:drawing>
            <wp:anchor distT="0" distB="0" distL="114300" distR="114300" simplePos="0" relativeHeight="251668480" behindDoc="0" locked="0" layoutInCell="1" allowOverlap="1">
              <wp:simplePos x="0" y="0"/>
              <wp:positionH relativeFrom="margin">
                <wp:posOffset>3327400</wp:posOffset>
              </wp:positionH>
              <wp:positionV relativeFrom="paragraph">
                <wp:posOffset>2632710</wp:posOffset>
              </wp:positionV>
              <wp:extent cx="1571625" cy="419100"/>
              <wp:effectExtent l="0" t="0" r="9525" b="0"/>
              <wp:wrapSquare wrapText="bothSides"/>
              <wp:docPr id="642032500"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2500" name="图片 1" descr="手机屏幕的截图&#10;&#10;中度可信度描述已自动生成"/>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71625" cy="419100"/>
                      </a:xfrm>
                      <a:prstGeom prst="rect">
                        <a:avLst/>
                      </a:prstGeom>
                    </pic:spPr>
                  </pic:pic>
                </a:graphicData>
              </a:graphic>
            </wp:anchor>
          </w:drawing>
        </w:r>
      </w:del>
      <w:del w:id="2699" w:author="几" w:date="2025-01-27T23:03:00Z">
        <w:r>
          <w:rPr>
            <w:rFonts w:ascii="Times New Roman" w:hAnsi="Times New Roman" w:cs="Times New Roman"/>
            <w:sz w:val="24"/>
            <w:szCs w:val="24"/>
            <w14:ligatures w14:val="standardContextual"/>
          </w:rPr>
          <w:drawing>
            <wp:anchor distT="0" distB="0" distL="114300" distR="114300" simplePos="0" relativeHeight="251667456" behindDoc="1" locked="0" layoutInCell="1" allowOverlap="1">
              <wp:simplePos x="0" y="0"/>
              <wp:positionH relativeFrom="column">
                <wp:posOffset>3849370</wp:posOffset>
              </wp:positionH>
              <wp:positionV relativeFrom="paragraph">
                <wp:posOffset>45720</wp:posOffset>
              </wp:positionV>
              <wp:extent cx="396875" cy="3987800"/>
              <wp:effectExtent l="0" t="0" r="3175" b="12700"/>
              <wp:wrapTight wrapText="bothSides">
                <wp:wrapPolygon>
                  <wp:start x="0" y="0"/>
                  <wp:lineTo x="0" y="21462"/>
                  <wp:lineTo x="20736" y="21462"/>
                  <wp:lineTo x="20736" y="0"/>
                  <wp:lineTo x="0" y="0"/>
                </wp:wrapPolygon>
              </wp:wrapTight>
              <wp:docPr id="908481306" name="图片 1" descr="图片包含 游戏机, 桌子, 镜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1306" name="图片 1" descr="图片包含 游戏机, 桌子, 镜子&#10;&#10;描述已自动生成"/>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96875" cy="3987800"/>
                      </a:xfrm>
                      <a:prstGeom prst="rect">
                        <a:avLst/>
                      </a:prstGeom>
                    </pic:spPr>
                  </pic:pic>
                </a:graphicData>
              </a:graphic>
            </wp:anchor>
          </w:drawing>
        </w:r>
      </w:del>
      <w:ins w:id="2701" w:author="几" w:date="2025-01-28T01:14:00Z">
        <w:del w:id="2702" w:author="asus" w:date="2025-01-28T02:29:00Z">
          <w:r>
            <w:rPr>
              <w:rFonts w:ascii="Times New Roman" w:hAnsi="Times New Roman" w:cs="Times New Roman"/>
              <w:sz w:val="24"/>
              <w:szCs w:val="24"/>
              <w14:ligatures w14:val="standardContextual"/>
            </w:rPr>
            <w:drawing>
              <wp:anchor distT="0" distB="0" distL="0" distR="0" simplePos="0" relativeHeight="251683840" behindDoc="0" locked="0" layoutInCell="1" allowOverlap="1">
                <wp:simplePos x="0" y="0"/>
                <wp:positionH relativeFrom="column">
                  <wp:posOffset>266700</wp:posOffset>
                </wp:positionH>
                <wp:positionV relativeFrom="paragraph">
                  <wp:posOffset>2395855</wp:posOffset>
                </wp:positionV>
                <wp:extent cx="2447925" cy="1330325"/>
                <wp:effectExtent l="0" t="0" r="9525" b="3175"/>
                <wp:wrapTopAndBottom/>
                <wp:docPr id="1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descr="图示&#10;&#10;描述已自动生成"/>
                        <pic:cNvPicPr>
                          <a:picLocks noChangeAspect="1"/>
                        </pic:cNvPicPr>
                      </pic:nvPicPr>
                      <pic:blipFill>
                        <a:blip r:embed="rId18"/>
                        <a:stretch>
                          <a:fillRect/>
                        </a:stretch>
                      </pic:blipFill>
                      <pic:spPr>
                        <a:xfrm>
                          <a:off x="0" y="0"/>
                          <a:ext cx="2447925" cy="1330325"/>
                        </a:xfrm>
                        <a:prstGeom prst="rect">
                          <a:avLst/>
                        </a:prstGeom>
                      </pic:spPr>
                    </pic:pic>
                  </a:graphicData>
                </a:graphic>
              </wp:anchor>
            </w:drawing>
          </w:r>
        </w:del>
      </w:ins>
      <w:ins w:id="2705" w:author="沐" w:date="2025-01-27T23:03:00Z">
        <w:del w:id="2706" w:author="几" w:date="2025-01-27T23:03:00Z">
          <w:r>
            <w:rPr>
              <w:rFonts w:ascii="Times New Roman" w:hAnsi="Times New Roman" w:cs="Times New Roman"/>
              <w:sz w:val="24"/>
              <w:szCs w:val="24"/>
              <w14:ligatures w14:val="standardContextual"/>
            </w:rPr>
            <w:drawing>
              <wp:inline distT="0" distB="0" distL="0" distR="0">
                <wp:extent cx="2447925" cy="1330325"/>
                <wp:effectExtent l="0" t="0" r="9525" b="3175"/>
                <wp:docPr id="18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descr="图示&#10;&#10;描述已自动生成"/>
                        <pic:cNvPicPr>
                          <a:picLocks noChangeAspect="1"/>
                        </pic:cNvPicPr>
                      </pic:nvPicPr>
                      <pic:blipFill>
                        <a:blip r:embed="rId18"/>
                        <a:stretch>
                          <a:fillRect/>
                        </a:stretch>
                      </pic:blipFill>
                      <pic:spPr>
                        <a:xfrm>
                          <a:off x="0" y="0"/>
                          <a:ext cx="2447925" cy="1330325"/>
                        </a:xfrm>
                        <a:prstGeom prst="rect">
                          <a:avLst/>
                        </a:prstGeom>
                      </pic:spPr>
                    </pic:pic>
                  </a:graphicData>
                </a:graphic>
              </wp:inline>
            </w:drawing>
          </w:r>
        </w:del>
      </w:ins>
      <w:ins w:id="2709" w:author="几" w:date="2025-01-27T22:59:00Z">
        <w:del w:id="2710" w:author="沐" w:date="2025-01-27T23:00:00Z">
          <w:r>
            <w:rPr>
              <w:rFonts w:ascii="Times New Roman" w:hAnsi="Times New Roman" w:cs="Times New Roman"/>
              <w:sz w:val="24"/>
              <w:szCs w:val="24"/>
              <w14:ligatures w14:val="standardContextual"/>
            </w:rPr>
            <w:drawing>
              <wp:inline distT="0" distB="0" distL="0" distR="0">
                <wp:extent cx="3276600" cy="1541780"/>
                <wp:effectExtent l="0" t="0" r="0" b="1270"/>
                <wp:docPr id="1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descr="图示&#10;&#10;描述已自动生成"/>
                        <pic:cNvPicPr>
                          <a:picLocks noChangeAspect="1"/>
                        </pic:cNvPicPr>
                      </pic:nvPicPr>
                      <pic:blipFill>
                        <a:blip r:embed="rId18"/>
                        <a:stretch>
                          <a:fillRect/>
                        </a:stretch>
                      </pic:blipFill>
                      <pic:spPr>
                        <a:xfrm>
                          <a:off x="0" y="0"/>
                          <a:ext cx="3280351" cy="1543970"/>
                        </a:xfrm>
                        <a:prstGeom prst="rect">
                          <a:avLst/>
                        </a:prstGeom>
                      </pic:spPr>
                    </pic:pic>
                  </a:graphicData>
                </a:graphic>
              </wp:inline>
            </w:drawing>
          </w:r>
        </w:del>
      </w:ins>
      <w:ins w:id="2713" w:author="沐" w:date="2025-01-27T23:00:00Z">
        <w:del w:id="2714" w:author="几" w:date="2025-01-27T23:01:00Z">
          <w:r>
            <w:rPr>
              <w:rFonts w:ascii="Times New Roman" w:hAnsi="Times New Roman" w:cs="Times New Roman"/>
              <w:sz w:val="24"/>
              <w:szCs w:val="24"/>
              <w14:ligatures w14:val="standardContextual"/>
            </w:rPr>
            <w:drawing>
              <wp:inline distT="0" distB="0" distL="0" distR="0">
                <wp:extent cx="2368550" cy="1610995"/>
                <wp:effectExtent l="0" t="0" r="12700" b="8255"/>
                <wp:docPr id="17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descr="图示&#10;&#10;描述已自动生成"/>
                        <pic:cNvPicPr>
                          <a:picLocks noChangeAspect="1"/>
                        </pic:cNvPicPr>
                      </pic:nvPicPr>
                      <pic:blipFill>
                        <a:blip r:embed="rId13"/>
                        <a:stretch>
                          <a:fillRect/>
                        </a:stretch>
                      </pic:blipFill>
                      <pic:spPr>
                        <a:xfrm>
                          <a:off x="0" y="0"/>
                          <a:ext cx="2368550" cy="1610995"/>
                        </a:xfrm>
                        <a:prstGeom prst="rect">
                          <a:avLst/>
                        </a:prstGeom>
                      </pic:spPr>
                    </pic:pic>
                  </a:graphicData>
                </a:graphic>
              </wp:inline>
            </w:drawing>
          </w:r>
        </w:del>
      </w:ins>
      <w:ins w:id="2717" w:author="几" w:date="2025-01-27T22:59:00Z">
        <w:del w:id="2718" w:author="沐" w:date="2025-01-27T23:00:00Z">
          <w:r>
            <w:rPr>
              <w:rFonts w:ascii="Times New Roman" w:hAnsi="Times New Roman" w:cs="Times New Roman"/>
              <w:sz w:val="24"/>
              <w:szCs w:val="24"/>
              <w14:ligatures w14:val="standardContextual"/>
            </w:rPr>
            <w:drawing>
              <wp:inline distT="0" distB="0" distL="0" distR="0">
                <wp:extent cx="3321050" cy="2259965"/>
                <wp:effectExtent l="0" t="0" r="0" b="6985"/>
                <wp:docPr id="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descr="图示&#10;&#10;描述已自动生成"/>
                        <pic:cNvPicPr>
                          <a:picLocks noChangeAspect="1"/>
                        </pic:cNvPicPr>
                      </pic:nvPicPr>
                      <pic:blipFill>
                        <a:blip r:embed="rId13"/>
                        <a:stretch>
                          <a:fillRect/>
                        </a:stretch>
                      </pic:blipFill>
                      <pic:spPr>
                        <a:xfrm>
                          <a:off x="0" y="0"/>
                          <a:ext cx="3321050" cy="2260292"/>
                        </a:xfrm>
                        <a:prstGeom prst="rect">
                          <a:avLst/>
                        </a:prstGeom>
                      </pic:spPr>
                    </pic:pic>
                  </a:graphicData>
                </a:graphic>
              </wp:inline>
            </w:drawing>
          </w:r>
        </w:del>
      </w:ins>
    </w:p>
    <w:p w14:paraId="7D3A5C18">
      <w:pPr>
        <w:adjustRightInd w:val="0"/>
        <w:snapToGrid w:val="0"/>
        <w:spacing w:before="269" w:after="269" w:afterLines="-2147483648"/>
        <w:ind w:firstLine="420"/>
        <w:jc w:val="left"/>
        <w:rPr>
          <w:del w:id="2722" w:author="几" w:date="2025-01-27T23:00:00Z"/>
          <w:rFonts w:ascii="Times New Roman" w:hAnsi="Times New Roman" w:cs="Times New Roman"/>
          <w:sz w:val="24"/>
          <w:szCs w:val="24"/>
          <w14:ligatures w14:val="standardContextual"/>
        </w:rPr>
        <w:pPrChange w:id="2721" w:author="几" w:date="2025-01-27T23:03:00Z">
          <w:pPr>
            <w:adjustRightInd w:val="0"/>
            <w:snapToGrid w:val="0"/>
            <w:spacing w:after="97" w:afterLines="30"/>
            <w:ind w:firstLine="420"/>
            <w:jc w:val="left"/>
          </w:pPr>
        </w:pPrChange>
      </w:pPr>
      <w:ins w:id="2723" w:author="沐" w:date="2025-01-27T15:49:00Z">
        <w:del w:id="2724" w:author="几" w:date="2025-01-27T22:57:00Z">
          <w:r>
            <w:rPr>
              <w:rFonts w:ascii="Times New Roman" w:hAnsi="Times New Roman" w:cs="Times New Roman"/>
              <w:sz w:val="24"/>
              <w:szCs w:val="24"/>
              <w14:ligatures w14:val="standardContextual"/>
            </w:rPr>
            <w:drawing>
              <wp:inline distT="0" distB="0" distL="0" distR="0">
                <wp:extent cx="3288030" cy="1449070"/>
                <wp:effectExtent l="0" t="0" r="7620" b="17780"/>
                <wp:docPr id="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图示&#10;&#10;描述已自动生成"/>
                        <pic:cNvPicPr>
                          <a:picLocks noChangeAspect="1"/>
                        </pic:cNvPicPr>
                      </pic:nvPicPr>
                      <pic:blipFill>
                        <a:blip r:embed="rId14"/>
                        <a:stretch>
                          <a:fillRect/>
                        </a:stretch>
                      </pic:blipFill>
                      <pic:spPr>
                        <a:xfrm>
                          <a:off x="0" y="0"/>
                          <a:ext cx="3288030" cy="1449070"/>
                        </a:xfrm>
                        <a:prstGeom prst="rect">
                          <a:avLst/>
                        </a:prstGeom>
                      </pic:spPr>
                    </pic:pic>
                  </a:graphicData>
                </a:graphic>
              </wp:inline>
            </w:drawing>
          </w:r>
        </w:del>
      </w:ins>
      <w:del w:id="2727" w:author="沐" w:date="2025-01-27T15:47:00Z">
        <w:r>
          <w:rPr>
            <w:rFonts w:ascii="Times New Roman" w:hAnsi="Times New Roman" w:cs="Times New Roman"/>
            <w:sz w:val="24"/>
            <w:szCs w:val="24"/>
            <w14:ligatures w14:val="standardContextual"/>
          </w:rPr>
          <w:drawing>
            <wp:inline distT="0" distB="0" distL="0" distR="0">
              <wp:extent cx="3288030" cy="1449070"/>
              <wp:effectExtent l="0" t="0" r="7620" b="17780"/>
              <wp:docPr id="4656426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646" name="图片 1" descr="图示&#10;&#10;描述已自动生成"/>
                      <pic:cNvPicPr>
                        <a:picLocks noChangeAspect="1"/>
                      </pic:cNvPicPr>
                    </pic:nvPicPr>
                    <pic:blipFill>
                      <a:blip r:embed="rId14"/>
                      <a:stretch>
                        <a:fillRect/>
                      </a:stretch>
                    </pic:blipFill>
                    <pic:spPr>
                      <a:xfrm>
                        <a:off x="0" y="0"/>
                        <a:ext cx="3288030" cy="1449070"/>
                      </a:xfrm>
                      <a:prstGeom prst="rect">
                        <a:avLst/>
                      </a:prstGeom>
                    </pic:spPr>
                  </pic:pic>
                </a:graphicData>
              </a:graphic>
            </wp:inline>
          </w:drawing>
        </w:r>
      </w:del>
    </w:p>
    <w:p w14:paraId="50E63244">
      <w:pPr>
        <w:adjustRightInd w:val="0"/>
        <w:snapToGrid w:val="0"/>
        <w:spacing w:before="269" w:after="269" w:afterLines="-2147483648"/>
        <w:ind w:firstLine="420"/>
        <w:jc w:val="left"/>
        <w:rPr>
          <w:del w:id="2730" w:author="几" w:date="2025-01-27T23:00:00Z"/>
          <w:rFonts w:ascii="Times New Roman" w:hAnsi="Times New Roman" w:cs="Times New Roman"/>
          <w:sz w:val="24"/>
          <w:szCs w:val="24"/>
          <w14:ligatures w14:val="standardContextual"/>
        </w:rPr>
        <w:pPrChange w:id="2729" w:author="几" w:date="2025-01-27T23:03:00Z">
          <w:pPr>
            <w:adjustRightInd w:val="0"/>
            <w:snapToGrid w:val="0"/>
            <w:spacing w:after="97" w:afterLines="30"/>
            <w:ind w:firstLine="420"/>
            <w:jc w:val="left"/>
          </w:pPr>
        </w:pPrChange>
      </w:pPr>
      <w:del w:id="2731" w:author="几" w:date="2025-01-27T22:59:00Z">
        <w:r>
          <w:rPr>
            <w:rFonts w:ascii="Times New Roman" w:hAnsi="Times New Roman" w:cs="Times New Roman"/>
            <w:sz w:val="24"/>
            <w:szCs w:val="24"/>
            <w14:ligatures w14:val="standardContextual"/>
          </w:rPr>
          <w:drawing>
            <wp:inline distT="0" distB="0" distL="0" distR="0">
              <wp:extent cx="3276600" cy="1541780"/>
              <wp:effectExtent l="0" t="0" r="0" b="1270"/>
              <wp:docPr id="213678400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008" name="图片 1" descr="图示&#10;&#10;描述已自动生成"/>
                      <pic:cNvPicPr>
                        <a:picLocks noChangeAspect="1"/>
                      </pic:cNvPicPr>
                    </pic:nvPicPr>
                    <pic:blipFill>
                      <a:blip r:embed="rId18"/>
                      <a:stretch>
                        <a:fillRect/>
                      </a:stretch>
                    </pic:blipFill>
                    <pic:spPr>
                      <a:xfrm>
                        <a:off x="0" y="0"/>
                        <a:ext cx="3280351" cy="1543970"/>
                      </a:xfrm>
                      <a:prstGeom prst="rect">
                        <a:avLst/>
                      </a:prstGeom>
                    </pic:spPr>
                  </pic:pic>
                </a:graphicData>
              </a:graphic>
            </wp:inline>
          </w:drawing>
        </w:r>
      </w:del>
    </w:p>
    <w:p w14:paraId="164C7826">
      <w:pPr>
        <w:adjustRightInd w:val="0"/>
        <w:snapToGrid w:val="0"/>
        <w:spacing w:before="269" w:after="269" w:afterLines="-2147483648"/>
        <w:ind w:firstLine="420"/>
        <w:jc w:val="left"/>
        <w:rPr>
          <w:del w:id="2734" w:author="沐" w:date="2025-01-27T23:00:00Z"/>
          <w:rFonts w:ascii="Times New Roman" w:hAnsi="Times New Roman" w:cs="Times New Roman"/>
          <w:sz w:val="24"/>
          <w:szCs w:val="24"/>
          <w14:ligatures w14:val="standardContextual"/>
        </w:rPr>
        <w:pPrChange w:id="2733" w:author="几" w:date="2025-01-27T23:03:00Z">
          <w:pPr>
            <w:adjustRightInd w:val="0"/>
            <w:snapToGrid w:val="0"/>
            <w:spacing w:after="97" w:afterLines="30"/>
            <w:ind w:firstLine="420"/>
            <w:jc w:val="left"/>
          </w:pPr>
        </w:pPrChange>
      </w:pPr>
      <w:del w:id="2735" w:author="几" w:date="2025-01-27T22:59:00Z">
        <w:r>
          <w:rPr>
            <w:rFonts w:ascii="Times New Roman" w:hAnsi="Times New Roman" w:cs="Times New Roman"/>
            <w:sz w:val="24"/>
            <w:szCs w:val="24"/>
            <w14:ligatures w14:val="standardContextual"/>
          </w:rPr>
          <w:drawing>
            <wp:inline distT="0" distB="0" distL="0" distR="0">
              <wp:extent cx="3321050" cy="2259965"/>
              <wp:effectExtent l="0" t="0" r="0" b="6985"/>
              <wp:docPr id="5637970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7062" name="图片 1" descr="图示&#10;&#10;描述已自动生成"/>
                      <pic:cNvPicPr>
                        <a:picLocks noChangeAspect="1"/>
                      </pic:cNvPicPr>
                    </pic:nvPicPr>
                    <pic:blipFill>
                      <a:blip r:embed="rId13"/>
                      <a:stretch>
                        <a:fillRect/>
                      </a:stretch>
                    </pic:blipFill>
                    <pic:spPr>
                      <a:xfrm>
                        <a:off x="0" y="0"/>
                        <a:ext cx="3321050" cy="2260292"/>
                      </a:xfrm>
                      <a:prstGeom prst="rect">
                        <a:avLst/>
                      </a:prstGeom>
                    </pic:spPr>
                  </pic:pic>
                </a:graphicData>
              </a:graphic>
            </wp:inline>
          </w:drawing>
        </w:r>
      </w:del>
    </w:p>
    <w:p w14:paraId="19FC6CE1">
      <w:pPr>
        <w:adjustRightInd w:val="0"/>
        <w:snapToGrid w:val="0"/>
        <w:spacing w:before="269" w:after="269" w:afterLines="-2147483648"/>
        <w:ind w:firstLine="0"/>
        <w:jc w:val="left"/>
        <w:rPr>
          <w:ins w:id="2738" w:author="沐" w:date="2025-01-27T23:00:00Z"/>
          <w:rFonts w:ascii="Times New Roman" w:hAnsi="Times New Roman" w:cs="Times New Roman"/>
          <w:szCs w:val="21"/>
          <w14:ligatures w14:val="standardContextual"/>
        </w:rPr>
        <w:pPrChange w:id="2737" w:author="几" w:date="2025-01-28T01:15:00Z">
          <w:pPr>
            <w:adjustRightInd w:val="0"/>
            <w:snapToGrid w:val="0"/>
            <w:spacing w:after="97" w:afterLines="30"/>
            <w:ind w:firstLine="420"/>
            <w:jc w:val="center"/>
          </w:pPr>
        </w:pPrChange>
      </w:pPr>
    </w:p>
    <w:p w14:paraId="5DA2BFA4">
      <w:pPr>
        <w:adjustRightInd w:val="0"/>
        <w:snapToGrid w:val="0"/>
        <w:spacing w:before="269" w:after="269" w:afterLines="-2147483648"/>
        <w:ind w:firstLine="0"/>
        <w:jc w:val="center"/>
        <w:rPr>
          <w:del w:id="2740" w:author="几" w:date="2025-01-27T23:03:00Z"/>
          <w:rFonts w:ascii="Times New Roman" w:hAnsi="Times New Roman" w:cs="Times New Roman"/>
          <w:szCs w:val="21"/>
          <w14:ligatures w14:val="standardContextual"/>
        </w:rPr>
        <w:pPrChange w:id="2739" w:author="asus" w:date="2025-01-28T02:22:00Z">
          <w:pPr>
            <w:adjustRightInd w:val="0"/>
            <w:snapToGrid w:val="0"/>
            <w:spacing w:after="97" w:afterLines="30"/>
            <w:ind w:firstLine="420"/>
            <w:jc w:val="center"/>
          </w:pPr>
        </w:pPrChange>
      </w:pPr>
      <w:del w:id="2741" w:author="asus" w:date="2025-01-28T02:19:00Z">
        <w:r>
          <w:rPr>
            <w:rFonts w:ascii="Times New Roman" w:hAnsi="Times New Roman" w:cs="Times New Roman"/>
            <w:szCs w:val="21"/>
            <w14:ligatures w14:val="standardContextual"/>
          </w:rPr>
          <w:delText>F</w:delText>
        </w:r>
      </w:del>
      <w:del w:id="2742" w:author="asus" w:date="2025-01-28T02:19:00Z">
        <w:r>
          <w:rPr>
            <w:rFonts w:hint="eastAsia" w:ascii="Times New Roman" w:hAnsi="Times New Roman" w:cs="Times New Roman"/>
            <w:szCs w:val="21"/>
            <w14:ligatures w14:val="standardContextual"/>
          </w:rPr>
          <w:delText xml:space="preserve">igure2 </w:delText>
        </w:r>
      </w:del>
      <w:ins w:id="2743" w:author="asus" w:date="2025-01-28T02:19:00Z">
        <w:r>
          <w:rPr>
            <w:rFonts w:ascii="Times New Roman" w:hAnsi="Times New Roman" w:cs="Times New Roman"/>
            <w:szCs w:val="21"/>
            <w14:ligatures w14:val="standardContextual"/>
          </w:rPr>
          <w:t>F</w:t>
        </w:r>
      </w:ins>
      <w:ins w:id="2744" w:author="asus" w:date="2025-01-28T02:19:00Z">
        <w:r>
          <w:rPr>
            <w:rFonts w:hint="eastAsia" w:ascii="Times New Roman" w:hAnsi="Times New Roman" w:cs="Times New Roman"/>
            <w:szCs w:val="21"/>
            <w14:ligatures w14:val="standardContextual"/>
          </w:rPr>
          <w:t>igure</w:t>
        </w:r>
      </w:ins>
      <w:ins w:id="2745" w:author="asus" w:date="2025-01-28T02:19:00Z">
        <w:r>
          <w:rPr>
            <w:rFonts w:ascii="Times New Roman" w:hAnsi="Times New Roman" w:cs="Times New Roman"/>
            <w:szCs w:val="21"/>
            <w14:ligatures w14:val="standardContextual"/>
          </w:rPr>
          <w:t>1</w:t>
        </w:r>
      </w:ins>
      <w:ins w:id="2746" w:author="asus" w:date="2025-01-28T02:19:00Z">
        <w:r>
          <w:rPr>
            <w:rFonts w:hint="eastAsia" w:ascii="Times New Roman" w:hAnsi="Times New Roman" w:cs="Times New Roman"/>
            <w:szCs w:val="21"/>
            <w14:ligatures w14:val="standardContextual"/>
          </w:rPr>
          <w:t xml:space="preserve"> </w:t>
        </w:r>
      </w:ins>
      <w:r>
        <w:rPr>
          <w:rFonts w:hint="eastAsia" w:ascii="Times New Roman" w:hAnsi="Times New Roman" w:cs="Times New Roman"/>
          <w:szCs w:val="21"/>
          <w14:ligatures w14:val="standardContextual"/>
        </w:rPr>
        <w:t>our work</w:t>
      </w:r>
    </w:p>
    <w:p w14:paraId="40C7344A">
      <w:pPr>
        <w:adjustRightInd w:val="0"/>
        <w:snapToGrid w:val="0"/>
        <w:spacing w:before="269" w:after="269"/>
        <w:jc w:val="center"/>
        <w:outlineLvl w:val="9"/>
        <w:rPr>
          <w:ins w:id="2748" w:author="沐" w:date="2025-01-27T23:00:00Z"/>
          <w:rFonts w:ascii="Times New Roman" w:hAnsi="Times New Roman" w:eastAsia="Times New Roman" w:cs="Times New Roman"/>
          <w:b/>
          <w:bCs/>
          <w:sz w:val="32"/>
          <w:szCs w:val="32"/>
          <w14:ligatures w14:val="standardContextual"/>
        </w:rPr>
        <w:pPrChange w:id="2747" w:author="asus" w:date="2025-01-28T02:22:00Z">
          <w:pPr>
            <w:spacing w:before="240" w:after="60"/>
            <w:jc w:val="center"/>
            <w:outlineLvl w:val="0"/>
          </w:pPr>
        </w:pPrChange>
      </w:pPr>
    </w:p>
    <w:p w14:paraId="0DF1079B">
      <w:pPr>
        <w:spacing w:before="240" w:after="60"/>
        <w:jc w:val="left"/>
        <w:outlineLvl w:val="0"/>
        <w:rPr>
          <w:rFonts w:ascii="Times New Roman" w:hAnsi="Times New Roman" w:eastAsia="宋体"/>
          <w:b/>
          <w:bCs/>
          <w:sz w:val="32"/>
          <w:szCs w:val="32"/>
          <w14:ligatures w14:val="standardContextual"/>
        </w:rPr>
        <w:pPrChange w:id="2749" w:author="几" w:date="2025-01-27T23:52:00Z">
          <w:pPr>
            <w:spacing w:before="240" w:after="60"/>
            <w:jc w:val="center"/>
            <w:outlineLvl w:val="0"/>
          </w:pPr>
        </w:pPrChange>
      </w:pPr>
      <w:bookmarkStart w:id="28" w:name="_Toc188922256"/>
      <w:r>
        <w:rPr>
          <w:rFonts w:hint="eastAsia" w:ascii="Times New Roman" w:hAnsi="Times New Roman" w:eastAsia="Times New Roman" w:cs="Times New Roman"/>
          <w:b/>
          <w:bCs/>
          <w:sz w:val="32"/>
          <w:szCs w:val="32"/>
          <w14:ligatures w14:val="standardContextual"/>
        </w:rPr>
        <w:t>2 Assumptions and Justifications</w:t>
      </w:r>
      <w:bookmarkEnd w:id="25"/>
      <w:bookmarkEnd w:id="26"/>
      <w:bookmarkEnd w:id="27"/>
      <w:bookmarkEnd w:id="28"/>
      <w:r>
        <w:rPr>
          <w:rFonts w:hint="eastAsia" w:ascii="Times New Roman" w:hAnsi="Times New Roman" w:eastAsia="Times New Roman" w:cs="Times New Roman"/>
          <w:b/>
          <w:bCs/>
          <w:sz w:val="32"/>
          <w:szCs w:val="32"/>
          <w14:ligatures w14:val="standardContextual"/>
        </w:rPr>
        <w:t xml:space="preserve"> </w:t>
      </w:r>
    </w:p>
    <w:p w14:paraId="207A0962">
      <w:pPr>
        <w:spacing w:before="40" w:after="40"/>
        <w:ind w:firstLine="482" w:firstLineChars="200"/>
        <w:rPr>
          <w:ins w:id="2751" w:author="几" w:date="2025-01-27T23:04:00Z"/>
          <w:rFonts w:ascii="Times New Roman" w:hAnsi="Times New Roman" w:eastAsia="Times New Roman" w:cs="Times New Roman"/>
          <w:sz w:val="24"/>
          <w:lang w:eastAsia="zh"/>
          <w14:ligatures w14:val="standardContextual"/>
        </w:rPr>
        <w:pPrChange w:id="2750" w:author="几" w:date="2025-01-28T00:28:00Z">
          <w:pPr>
            <w:ind w:firstLine="480" w:firstLineChars="200"/>
          </w:pPr>
        </w:pPrChange>
      </w:pPr>
      <w:r>
        <w:rPr>
          <w:rFonts w:ascii="Times New Roman" w:hAnsi="Times New Roman" w:eastAsia="Times New Roman" w:cs="Times New Roman"/>
          <w:b/>
          <w:bCs/>
          <w:sz w:val="24"/>
          <w14:ligatures w14:val="standardContextual"/>
        </w:rPr>
        <w:t>Assumptions related to athlete status</w:t>
      </w:r>
      <w:r>
        <w:rPr>
          <w:rFonts w:ascii="Times New Roman" w:hAnsi="Times New Roman" w:eastAsia="Times New Roman" w:cs="Times New Roman"/>
          <w:sz w:val="24"/>
          <w14:ligatures w14:val="standardContextual"/>
        </w:rPr>
        <w:t xml:space="preserve">: When constructing the information entropy weighted prediction model, it was assumed that the athlete status was only affected by the performance of the past Olympic Games, and the influence of the </w:t>
      </w:r>
      <w:ins w:id="2752" w:author="几" w:date="2025-01-27T23:04:00Z">
        <w:r>
          <w:rPr>
            <w:rFonts w:hint="eastAsia" w:ascii="Times New Roman" w:hAnsi="Times New Roman" w:eastAsia="Times New Roman" w:cs="Times New Roman"/>
            <w:sz w:val="24"/>
            <w:lang w:eastAsia="zh"/>
            <w14:ligatures w14:val="standardContextual"/>
          </w:rPr>
          <w:t xml:space="preserve">other </w:t>
        </w:r>
      </w:ins>
      <w:ins w:id="2753" w:author="几" w:date="2025-01-27T23:05:00Z">
        <w:r>
          <w:rPr>
            <w:rFonts w:hint="eastAsia" w:ascii="Times New Roman" w:hAnsi="Times New Roman" w:eastAsia="Times New Roman" w:cs="Times New Roman"/>
            <w:sz w:val="24"/>
            <w:lang w:eastAsia="zh"/>
            <w14:ligatures w14:val="standardContextual"/>
          </w:rPr>
          <w:t>reasons were not considered.</w:t>
        </w:r>
      </w:ins>
    </w:p>
    <w:p w14:paraId="2E08D299">
      <w:pPr>
        <w:spacing w:before="40" w:after="40"/>
        <w:ind w:firstLine="420" w:firstLineChars="0"/>
        <w:rPr>
          <w:ins w:id="2755" w:author="几" w:date="2025-01-27T23:05:00Z"/>
          <w:rFonts w:ascii="Times New Roman" w:hAnsi="Times New Roman" w:eastAsia="Times New Roman" w:cs="Times New Roman"/>
          <w:sz w:val="24"/>
          <w:lang w:eastAsia="zh"/>
          <w14:ligatures w14:val="standardContextual"/>
        </w:rPr>
        <w:pPrChange w:id="2754" w:author="几" w:date="2025-01-28T00:28:00Z">
          <w:pPr>
            <w:ind w:firstLine="480" w:firstLineChars="200"/>
          </w:pPr>
        </w:pPrChange>
      </w:pPr>
      <w:ins w:id="2756" w:author="沐" w:date="2025-01-27T23:06:00Z">
        <w:r>
          <w:rPr>
            <w:rFonts w:ascii="Times New Roman" w:hAnsi="Times New Roman" w:eastAsia="Times New Roman" w:cs="Times New Roman"/>
            <w:b/>
            <w:bCs/>
            <w:sz w:val="24"/>
            <w:lang w:eastAsia="zh"/>
            <w:rPrChange w:id="2757" w:author="沐" w:date="2025-01-27T23:06:00Z">
              <w:rPr>
                <w:rFonts w:ascii="Times New Roman" w:hAnsi="Times New Roman" w:eastAsia="Times New Roman" w:cs="Times New Roman"/>
                <w:sz w:val="24"/>
                <w:lang w:eastAsia="zh"/>
                <w14:ligatures w14:val="standardContextual"/>
              </w:rPr>
            </w:rPrChange>
            <w14:ligatures w14:val="standardContextual"/>
          </w:rPr>
          <w:t>C</w:t>
        </w:r>
      </w:ins>
      <w:del w:id="2758" w:author="沐" w:date="2025-01-27T23:06:00Z">
        <w:r>
          <w:rPr>
            <w:rFonts w:ascii="Times New Roman" w:hAnsi="Times New Roman" w:eastAsia="Times New Roman" w:cs="Times New Roman"/>
            <w:b/>
            <w:bCs/>
            <w:sz w:val="24"/>
            <w:rPrChange w:id="2759" w:author="沐" w:date="2025-01-27T23:06:00Z">
              <w:rPr>
                <w:rFonts w:ascii="Times New Roman" w:hAnsi="Times New Roman" w:eastAsia="Times New Roman" w:cs="Times New Roman"/>
                <w:sz w:val="24"/>
                <w14:ligatures w14:val="standardContextual"/>
              </w:rPr>
            </w:rPrChange>
            <w14:ligatures w14:val="standardContextual"/>
          </w:rPr>
          <w:delText xml:space="preserve">The </w:delText>
        </w:r>
      </w:del>
      <w:del w:id="2760" w:author="沐" w:date="2025-01-27T23:06:00Z">
        <w:r>
          <w:rPr>
            <w:rFonts w:ascii="Times New Roman" w:hAnsi="Times New Roman" w:eastAsia="Times New Roman" w:cs="Times New Roman"/>
            <w:b/>
            <w:bCs/>
            <w:sz w:val="24"/>
            <w14:ligatures w14:val="standardContextual"/>
          </w:rPr>
          <w:delText>c</w:delText>
        </w:r>
      </w:del>
      <w:r>
        <w:rPr>
          <w:rFonts w:ascii="Times New Roman" w:hAnsi="Times New Roman" w:eastAsia="Times New Roman" w:cs="Times New Roman"/>
          <w:b/>
          <w:bCs/>
          <w:sz w:val="24"/>
          <w14:ligatures w14:val="standardContextual"/>
        </w:rPr>
        <w:t>hange hypothesis of the number of</w:t>
      </w:r>
      <w:r>
        <w:rPr>
          <w:rFonts w:ascii="Times New Roman" w:hAnsi="Times New Roman" w:eastAsia="Times New Roman" w:cs="Times New Roman"/>
          <w:b/>
          <w:bCs/>
          <w:sz w:val="24"/>
          <w:rPrChange w:id="2761" w:author="沐" w:date="2025-01-27T23:06:00Z">
            <w:rPr>
              <w:rFonts w:ascii="Times New Roman" w:hAnsi="Times New Roman" w:eastAsia="Times New Roman" w:cs="Times New Roman"/>
              <w:sz w:val="24"/>
              <w14:ligatures w14:val="standardContextual"/>
            </w:rPr>
          </w:rPrChange>
          <w14:ligatures w14:val="standardContextual"/>
        </w:rPr>
        <w:t xml:space="preserve"> events</w:t>
      </w:r>
      <w:r>
        <w:rPr>
          <w:rFonts w:ascii="Times New Roman" w:hAnsi="Times New Roman" w:eastAsia="Times New Roman" w:cs="Times New Roman"/>
          <w:sz w:val="24"/>
          <w14:ligatures w14:val="standardContextual"/>
        </w:rPr>
        <w:t>: The change trend of the number of events in the Olympic Games is assumed to be not affected by major adjustments in sports organization policies, changes in global sports culture, and the rise of new sports. The change is only based on the rule described by the Logistic population model. It is believed that the adjustment of the number of sports in the future Olympic Games will be smooth and predictable</w:t>
      </w:r>
      <w:ins w:id="2762" w:author="几" w:date="2025-01-27T23:05:00Z">
        <w:r>
          <w:rPr>
            <w:rFonts w:hint="eastAsia" w:ascii="Times New Roman" w:hAnsi="Times New Roman" w:eastAsia="Times New Roman" w:cs="Times New Roman"/>
            <w:sz w:val="24"/>
            <w:lang w:eastAsia="zh"/>
            <w14:ligatures w14:val="standardContextual"/>
          </w:rPr>
          <w:t>.</w:t>
        </w:r>
      </w:ins>
    </w:p>
    <w:p w14:paraId="1686E992">
      <w:pPr>
        <w:spacing w:before="40" w:after="40"/>
        <w:ind w:firstLine="480" w:firstLineChars="200"/>
        <w:rPr>
          <w:del w:id="2764" w:author="几" w:date="2025-01-27T23:05:00Z"/>
          <w:rFonts w:ascii="Times New Roman" w:hAnsi="Times New Roman" w:eastAsia="宋体"/>
          <w:sz w:val="24"/>
          <w14:ligatures w14:val="standardContextual"/>
        </w:rPr>
        <w:pPrChange w:id="2763" w:author="几" w:date="2025-01-28T00:28:00Z">
          <w:pPr>
            <w:ind w:firstLine="480" w:firstLineChars="200"/>
          </w:pPr>
        </w:pPrChange>
      </w:pPr>
      <w:del w:id="2765" w:author="几" w:date="2025-01-27T23:05:00Z">
        <w:r>
          <w:rPr>
            <w:rFonts w:ascii="Times New Roman" w:hAnsi="Times New Roman" w:eastAsia="Times New Roman" w:cs="Times New Roman"/>
            <w:sz w:val="24"/>
            <w14:ligatures w14:val="standardContextual"/>
          </w:rPr>
          <w:delText>, and there will be no sudden increase or decrease of large-scale sports or subversive change of rules.</w:delText>
        </w:r>
      </w:del>
    </w:p>
    <w:p w14:paraId="50BB3279">
      <w:pPr>
        <w:spacing w:before="40" w:after="40"/>
        <w:ind w:firstLine="482" w:firstLineChars="200"/>
        <w:rPr>
          <w:rFonts w:ascii="Times New Roman" w:hAnsi="Times New Roman" w:eastAsia="宋体"/>
          <w:sz w:val="24"/>
          <w14:ligatures w14:val="standardContextual"/>
        </w:rPr>
        <w:pPrChange w:id="2766" w:author="几" w:date="2025-01-28T00:28:00Z">
          <w:pPr>
            <w:ind w:firstLine="480" w:firstLineChars="200"/>
          </w:pPr>
        </w:pPrChange>
      </w:pPr>
      <w:r>
        <w:rPr>
          <w:rFonts w:ascii="Times New Roman" w:hAnsi="Times New Roman" w:eastAsia="Times New Roman" w:cs="Times New Roman"/>
          <w:b/>
          <w:bCs/>
          <w:sz w:val="24"/>
          <w14:ligatures w14:val="standardContextual"/>
        </w:rPr>
        <w:t>Data Representative hypothesis</w:t>
      </w:r>
      <w:r>
        <w:rPr>
          <w:rFonts w:ascii="Times New Roman" w:hAnsi="Times New Roman" w:eastAsia="Times New Roman" w:cs="Times New Roman"/>
          <w:sz w:val="24"/>
          <w14:ligatures w14:val="standardContextual"/>
        </w:rPr>
        <w:t xml:space="preserve">: This study uses the data of the Olympic Games since 2000, and assumes that these data can comprehensively and accurately reflect the development trend of sports in various countries and the change law of athletes' competitive level. </w:t>
      </w:r>
      <w:del w:id="2767" w:author="沐" w:date="2025-01-27T23:06:00Z">
        <w:r>
          <w:rPr>
            <w:rFonts w:ascii="Times New Roman" w:hAnsi="Times New Roman" w:eastAsia="Times New Roman" w:cs="Times New Roman"/>
            <w:sz w:val="24"/>
            <w14:ligatures w14:val="standardContextual"/>
          </w:rPr>
          <w:delText>The impact of missing data, recording errors or special years (such as the special circumstances of the host country affecting the fairness of the event) on the data quality is ignored, and it is regarded as a fully representative sample for the construction and validation of the model.</w:delText>
        </w:r>
      </w:del>
    </w:p>
    <w:p w14:paraId="0C5801B5">
      <w:pPr>
        <w:spacing w:before="40" w:after="40"/>
        <w:ind w:firstLine="482" w:firstLineChars="200"/>
        <w:rPr>
          <w:ins w:id="2769" w:author="几" w:date="2025-01-27T23:07:00Z"/>
          <w:rFonts w:ascii="Times New Roman" w:hAnsi="Times New Roman" w:eastAsia="Times New Roman" w:cs="Times New Roman"/>
          <w:sz w:val="24"/>
          <w14:ligatures w14:val="standardContextual"/>
        </w:rPr>
        <w:pPrChange w:id="2768" w:author="几" w:date="2025-01-28T00:28:00Z">
          <w:pPr>
            <w:ind w:firstLine="480" w:firstLineChars="200"/>
          </w:pPr>
        </w:pPrChange>
      </w:pPr>
      <w:r>
        <w:rPr>
          <w:rFonts w:ascii="Times New Roman" w:hAnsi="Times New Roman" w:eastAsia="Times New Roman" w:cs="Times New Roman"/>
          <w:b/>
          <w:bCs/>
          <w:sz w:val="24"/>
          <w14:ligatures w14:val="standardContextual"/>
        </w:rPr>
        <w:t>Weight assumption of TOPSIS</w:t>
      </w:r>
      <w:r>
        <w:rPr>
          <w:rFonts w:ascii="Times New Roman" w:hAnsi="Times New Roman" w:eastAsia="Times New Roman" w:cs="Times New Roman"/>
          <w:sz w:val="24"/>
          <w14:ligatures w14:val="standardContextual"/>
        </w:rPr>
        <w:t xml:space="preserve"> </w:t>
      </w:r>
      <w:r>
        <w:rPr>
          <w:rFonts w:ascii="Times New Roman" w:hAnsi="Times New Roman" w:eastAsia="Times New Roman" w:cs="Times New Roman"/>
          <w:b/>
          <w:bCs/>
          <w:sz w:val="24"/>
          <w:rPrChange w:id="2770" w:author="沐" w:date="2025-01-27T23:06:00Z">
            <w:rPr>
              <w:rFonts w:ascii="Times New Roman" w:hAnsi="Times New Roman" w:eastAsia="Times New Roman" w:cs="Times New Roman"/>
              <w:sz w:val="24"/>
              <w14:ligatures w14:val="standardContextual"/>
            </w:rPr>
          </w:rPrChange>
          <w14:ligatures w14:val="standardContextual"/>
        </w:rPr>
        <w:t>method</w:t>
      </w:r>
      <w:r>
        <w:rPr>
          <w:rFonts w:ascii="Times New Roman" w:hAnsi="Times New Roman" w:eastAsia="Times New Roman" w:cs="Times New Roman"/>
          <w:sz w:val="24"/>
          <w14:ligatures w14:val="standardContextual"/>
        </w:rPr>
        <w:t xml:space="preserve">: In the prediction model of TOPSIS method, it is assumed that the influence weight of the number of entries and the number of participants on the probability of winning MEDALS is equal, which is 0.5. </w:t>
      </w:r>
      <w:del w:id="2771" w:author="几" w:date="2025-01-27T23:07:00Z">
        <w:r>
          <w:rPr>
            <w:rFonts w:hint="eastAsia" w:ascii="Times New Roman" w:hAnsi="Times New Roman" w:eastAsia="Times New Roman" w:cs="Times New Roman"/>
            <w:sz w:val="24"/>
            <w14:ligatures w14:val="standardContextual"/>
          </w:rPr>
          <w:delText xml:space="preserve">Because in the countries that often participate in the Olympic Games and often win MEDALS, there are a large number of athletes who are never absent, and it is impossible to quantify the weight, and through daily experience, </w:delText>
        </w:r>
      </w:del>
    </w:p>
    <w:p w14:paraId="388C1AC8">
      <w:pPr>
        <w:spacing w:before="160" w:after="160"/>
        <w:ind w:firstLine="480" w:firstLineChars="200"/>
        <w:rPr>
          <w:del w:id="2773" w:author="几" w:date="2025-01-27T23:07:00Z"/>
          <w:rFonts w:ascii="Times New Roman" w:hAnsi="Times New Roman" w:eastAsia="宋体"/>
          <w:sz w:val="24"/>
          <w14:ligatures w14:val="standardContextual"/>
        </w:rPr>
        <w:pPrChange w:id="2772" w:author="几" w:date="2025-01-27T16:40:00Z">
          <w:pPr>
            <w:ind w:firstLine="480" w:firstLineChars="200"/>
          </w:pPr>
        </w:pPrChange>
      </w:pPr>
      <w:del w:id="2774" w:author="几" w:date="2025-01-27T23:07:00Z">
        <w:r>
          <w:rPr>
            <w:rFonts w:hint="eastAsia" w:ascii="Times New Roman" w:hAnsi="Times New Roman" w:eastAsia="Times New Roman" w:cs="Times New Roman"/>
            <w:sz w:val="24"/>
            <w14:ligatures w14:val="standardContextual"/>
          </w:rPr>
          <w:delText>the two have little difference in the degree of influence on the results.</w:delText>
        </w:r>
      </w:del>
    </w:p>
    <w:p w14:paraId="72BD7B2E">
      <w:pPr>
        <w:spacing w:before="160" w:after="160"/>
        <w:ind w:firstLine="482" w:firstLineChars="200"/>
        <w:rPr>
          <w:del w:id="2776" w:author="几" w:date="2025-01-27T23:07:00Z"/>
          <w:rFonts w:ascii="Times New Roman" w:hAnsi="Times New Roman" w:cs="Times New Roman"/>
          <w:sz w:val="24"/>
          <w14:ligatures w14:val="standardContextual"/>
        </w:rPr>
        <w:pPrChange w:id="2775" w:author="几" w:date="2025-01-27T16:40:00Z">
          <w:pPr>
            <w:ind w:firstLine="482" w:firstLineChars="200"/>
          </w:pPr>
        </w:pPrChange>
      </w:pPr>
      <w:del w:id="2777" w:author="几" w:date="2025-01-27T23:07:00Z">
        <w:r>
          <w:rPr>
            <w:rFonts w:ascii="Times New Roman" w:hAnsi="Times New Roman" w:eastAsia="Times New Roman" w:cs="Times New Roman"/>
            <w:b/>
            <w:bCs/>
            <w:sz w:val="24"/>
            <w14:ligatures w14:val="standardContextual"/>
          </w:rPr>
          <w:delText>"Great Coach" effect hypothesis</w:delText>
        </w:r>
      </w:del>
      <w:del w:id="2778" w:author="几" w:date="2025-01-27T23:07:00Z">
        <w:r>
          <w:rPr>
            <w:rFonts w:ascii="Times New Roman" w:hAnsi="Times New Roman" w:eastAsia="Times New Roman" w:cs="Times New Roman"/>
            <w:sz w:val="24"/>
            <w14:ligatures w14:val="standardContextual"/>
          </w:rPr>
          <w:delText>: When studying the "great coach" effect, it is assumed that the coach has a direct and unique influence on the athletic state of the athletes, and the synergistic or countervative effects of other coaches, training team members, or changes in the effort level of the athletes themselves on performance during the same period are not considered. At the same time, it is assumed that the coaching effect of "great coach" is consistent in different countries and different programs, and the influence of cultural differences and sports foundation differences on coaching results is not considered</w:delText>
        </w:r>
      </w:del>
      <w:del w:id="2779" w:author="几" w:date="2025-01-27T23:07:00Z">
        <w:r>
          <w:rPr>
            <w:rFonts w:hint="eastAsia" w:ascii="Times New Roman" w:hAnsi="Times New Roman" w:eastAsia="Times New Roman" w:cs="Times New Roman"/>
            <w:sz w:val="24"/>
            <w14:ligatures w14:val="standardContextual"/>
          </w:rPr>
          <w:delText>.</w:delText>
        </w:r>
      </w:del>
    </w:p>
    <w:p w14:paraId="1ABDE664">
      <w:pPr>
        <w:spacing w:before="160" w:after="160"/>
        <w:ind w:firstLine="482" w:firstLineChars="200"/>
        <w:rPr>
          <w:del w:id="2781" w:author="几" w:date="2025-01-27T23:07:00Z"/>
          <w:rFonts w:ascii="Times New Roman" w:hAnsi="Times New Roman" w:eastAsia="Times New Roman" w:cs="Times New Roman"/>
          <w:b/>
          <w:bCs/>
          <w:sz w:val="24"/>
          <w14:ligatures w14:val="standardContextual"/>
        </w:rPr>
        <w:pPrChange w:id="2780" w:author="沐" w:date="2025-01-27T23:03:00Z">
          <w:pPr>
            <w:ind w:firstLine="482" w:firstLineChars="200"/>
          </w:pPr>
        </w:pPrChange>
      </w:pPr>
      <w:del w:id="2782" w:author="几" w:date="2025-01-27T23:07:00Z">
        <w:r>
          <w:rPr>
            <w:rFonts w:hint="eastAsia" w:ascii="Times New Roman" w:hAnsi="Times New Roman" w:eastAsia="Times New Roman" w:cs="Times New Roman"/>
            <w:b/>
            <w:bCs/>
            <w:sz w:val="24"/>
            <w14:ligatures w14:val="standardContextual"/>
          </w:rPr>
          <w:delText>Besides</w:delText>
        </w:r>
      </w:del>
    </w:p>
    <w:p w14:paraId="7C12D0F2">
      <w:pPr>
        <w:spacing w:before="160" w:after="160"/>
        <w:ind w:firstLine="480" w:firstLineChars="200"/>
        <w:rPr>
          <w:del w:id="2784" w:author="几" w:date="2025-01-27T23:07:00Z"/>
          <w:rFonts w:ascii="Times New Roman" w:hAnsi="Times New Roman" w:eastAsia="宋体"/>
          <w:sz w:val="24"/>
          <w14:ligatures w14:val="standardContextual"/>
        </w:rPr>
        <w:pPrChange w:id="2783" w:author="沐" w:date="2025-01-27T23:03:00Z">
          <w:pPr>
            <w:ind w:firstLine="420"/>
          </w:pPr>
        </w:pPrChange>
      </w:pPr>
      <w:del w:id="2785" w:author="几" w:date="2025-01-27T23:07:00Z">
        <w:r>
          <w:rPr>
            <w:rFonts w:ascii="Times New Roman" w:hAnsi="Times New Roman" w:cs="Times New Roman"/>
            <w:sz w:val="24"/>
            <w14:ligatures w14:val="standardContextual"/>
          </w:rPr>
          <w:delText>The influence of innovations in training methods, changes in diet and nutrition, and is assumed to remain constant, denoted as a constant value C.</w:delText>
        </w:r>
      </w:del>
    </w:p>
    <w:p w14:paraId="2B2A336F">
      <w:pPr>
        <w:spacing w:before="160" w:after="160"/>
        <w:ind w:firstLine="480" w:firstLineChars="200"/>
        <w:rPr>
          <w:del w:id="2787" w:author="几" w:date="2025-01-27T23:07:00Z"/>
          <w:rFonts w:ascii="Times New Roman" w:hAnsi="Times New Roman" w:eastAsia="宋体"/>
          <w:sz w:val="24"/>
          <w14:ligatures w14:val="standardContextual"/>
        </w:rPr>
        <w:pPrChange w:id="2786" w:author="沐" w:date="2025-01-27T23:03:00Z">
          <w:pPr>
            <w:ind w:firstLine="420"/>
          </w:pPr>
        </w:pPrChange>
      </w:pPr>
      <w:del w:id="2788" w:author="几" w:date="2025-01-27T23:07:00Z">
        <w:r>
          <w:rPr>
            <w:rFonts w:hint="eastAsia" w:ascii="Times New Roman" w:hAnsi="Times New Roman" w:eastAsia="宋体"/>
            <w:sz w:val="24"/>
            <w14:ligatures w14:val="standardContextual"/>
          </w:rPr>
          <w:delText>D</w:delText>
        </w:r>
      </w:del>
      <w:del w:id="2789" w:author="几" w:date="2025-01-27T23:07:00Z">
        <w:r>
          <w:rPr>
            <w:rFonts w:ascii="Times New Roman" w:hAnsi="Times New Roman" w:eastAsia="宋体"/>
            <w:sz w:val="24"/>
            <w14:ligatures w14:val="standardContextual"/>
          </w:rPr>
          <w:delText>ifferent countries exhibit varying degrees of resistance or inertia towards the same great coach, and this resistance reduces the coach's influence on a particular sport in that country.</w:delText>
        </w:r>
      </w:del>
      <w:del w:id="2790" w:author="几" w:date="2025-01-27T23:07:00Z">
        <w:r>
          <w:rPr>
            <w:rStyle w:val="27"/>
          </w:rPr>
          <w:commentReference w:id="0"/>
        </w:r>
      </w:del>
    </w:p>
    <w:p w14:paraId="1A698239">
      <w:pPr>
        <w:spacing w:before="160" w:after="160"/>
        <w:ind w:firstLine="480" w:firstLineChars="200"/>
        <w:rPr>
          <w:del w:id="2792" w:author="几" w:date="2025-01-27T23:07:00Z"/>
          <w:rFonts w:ascii="Times New Roman" w:hAnsi="Times New Roman"/>
          <w:sz w:val="24"/>
          <w14:ligatures w14:val="standardContextual"/>
        </w:rPr>
        <w:pPrChange w:id="2791" w:author="沐" w:date="2025-01-27T23:03:00Z">
          <w:pPr>
            <w:ind w:firstLine="480" w:firstLineChars="200"/>
          </w:pPr>
        </w:pPrChange>
      </w:pPr>
    </w:p>
    <w:p w14:paraId="6A2B848D">
      <w:pPr>
        <w:spacing w:before="240" w:after="60"/>
        <w:jc w:val="both"/>
        <w:outlineLvl w:val="0"/>
        <w:rPr>
          <w:rFonts w:ascii="Times New Roman" w:hAnsi="Times New Roman" w:eastAsia="宋体"/>
          <w:b/>
          <w:bCs/>
          <w:sz w:val="32"/>
          <w:szCs w:val="32"/>
          <w14:ligatures w14:val="standardContextual"/>
        </w:rPr>
        <w:pPrChange w:id="2793" w:author="几" w:date="2025-01-27T23:52:00Z">
          <w:pPr>
            <w:spacing w:before="240" w:after="60"/>
            <w:jc w:val="center"/>
            <w:outlineLvl w:val="0"/>
          </w:pPr>
        </w:pPrChange>
      </w:pPr>
      <w:bookmarkStart w:id="29" w:name="_Toc188728946"/>
      <w:bookmarkStart w:id="30" w:name="_Toc188922257"/>
      <w:bookmarkStart w:id="31" w:name="_Toc188728735"/>
      <w:bookmarkStart w:id="32" w:name="_Toc188729106"/>
      <w:r>
        <w:rPr>
          <w:rFonts w:hint="eastAsia" w:ascii="Times New Roman" w:hAnsi="Times New Roman" w:eastAsia="Times New Roman" w:cs="Times New Roman"/>
          <w:b/>
          <w:bCs/>
          <w:sz w:val="32"/>
          <w:szCs w:val="32"/>
          <w14:ligatures w14:val="standardContextual"/>
        </w:rPr>
        <w:t>3 Notations</w:t>
      </w:r>
      <w:bookmarkEnd w:id="29"/>
      <w:bookmarkEnd w:id="30"/>
      <w:bookmarkEnd w:id="31"/>
      <w:bookmarkEnd w:id="32"/>
    </w:p>
    <w:tbl>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2794" w:author="沐" w:date="2025-01-27T23:05:00Z">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1701"/>
        <w:gridCol w:w="7359"/>
        <w:tblGridChange w:id="2795">
          <w:tblGrid>
            <w:gridCol w:w="1701"/>
            <w:gridCol w:w="7359"/>
          </w:tblGrid>
        </w:tblGridChange>
      </w:tblGrid>
      <w:tr w14:paraId="0EE489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79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796" w:author="沐" w:date="2025-01-27T23:05:00Z">
            <w:trPr>
              <w:jc w:val="center"/>
            </w:trPr>
          </w:trPrChange>
        </w:trPr>
        <w:tc>
          <w:tcPr>
            <w:tcW w:w="1701" w:type="dxa"/>
            <w:tcBorders>
              <w:bottom w:val="single" w:color="auto" w:sz="6" w:space="0"/>
              <w:insideH w:val="single" w:sz="6" w:space="0"/>
            </w:tcBorders>
            <w:tcPrChange w:id="2797" w:author="沐" w:date="2025-01-27T23:05:00Z">
              <w:tcPr>
                <w:tcW w:w="1701" w:type="dxa"/>
                <w:tcBorders>
                  <w:bottom w:val="single" w:color="auto" w:sz="6" w:space="0"/>
                  <w:insideH w:val="single" w:sz="6" w:space="0"/>
                </w:tcBorders>
              </w:tcPr>
            </w:tcPrChange>
          </w:tcPr>
          <w:p w14:paraId="22890458">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S</w:t>
            </w:r>
            <w:r>
              <w:rPr>
                <w:rFonts w:hint="eastAsia" w:ascii="Times New Roman" w:hAnsi="Times New Roman" w:eastAsia="Times New Roman" w:cstheme="majorBidi"/>
                <w:b/>
                <w:szCs w:val="21"/>
                <w14:ligatures w14:val="standardContextual"/>
              </w:rPr>
              <w:t>ymbol</w:t>
            </w:r>
          </w:p>
        </w:tc>
        <w:tc>
          <w:tcPr>
            <w:tcW w:w="7359" w:type="dxa"/>
            <w:tcBorders>
              <w:bottom w:val="single" w:color="auto" w:sz="6" w:space="0"/>
              <w:insideH w:val="single" w:sz="6" w:space="0"/>
            </w:tcBorders>
            <w:tcPrChange w:id="2798" w:author="沐" w:date="2025-01-27T23:05:00Z">
              <w:tcPr>
                <w:tcW w:w="7359" w:type="dxa"/>
                <w:tcBorders>
                  <w:bottom w:val="single" w:color="auto" w:sz="6" w:space="0"/>
                  <w:insideH w:val="single" w:sz="6" w:space="0"/>
                </w:tcBorders>
              </w:tcPr>
            </w:tcPrChange>
          </w:tcPr>
          <w:p w14:paraId="7D7865C1">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Description</w:t>
            </w:r>
          </w:p>
        </w:tc>
      </w:tr>
      <w:tr w14:paraId="3249AA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79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799" w:author="沐" w:date="2025-01-27T23:05:00Z">
            <w:trPr>
              <w:jc w:val="center"/>
            </w:trPr>
          </w:trPrChange>
        </w:trPr>
        <w:tc>
          <w:tcPr>
            <w:tcW w:w="1701" w:type="dxa"/>
            <w:tcBorders>
              <w:bottom w:val="nil"/>
            </w:tcBorders>
            <w:tcPrChange w:id="2800" w:author="沐" w:date="2025-01-27T23:05:00Z">
              <w:tcPr>
                <w:tcW w:w="1701" w:type="dxa"/>
                <w:tcBorders>
                  <w:bottom w:val="nil"/>
                </w:tcBorders>
              </w:tcPr>
            </w:tcPrChange>
          </w:tcPr>
          <w:p w14:paraId="70776092">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G</m:t>
                </m:r>
              </m:oMath>
            </m:oMathPara>
          </w:p>
        </w:tc>
        <w:tc>
          <w:tcPr>
            <w:tcW w:w="7359" w:type="dxa"/>
            <w:tcBorders>
              <w:bottom w:val="nil"/>
            </w:tcBorders>
            <w:tcPrChange w:id="2801" w:author="沐" w:date="2025-01-27T23:05:00Z">
              <w:tcPr>
                <w:tcW w:w="7359" w:type="dxa"/>
                <w:tcBorders>
                  <w:bottom w:val="nil"/>
                </w:tcBorders>
              </w:tcPr>
            </w:tcPrChange>
          </w:tcPr>
          <w:p w14:paraId="2EC0B76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gold MEDALS (with duplicates)</w:t>
            </w:r>
          </w:p>
        </w:tc>
      </w:tr>
      <w:tr w14:paraId="0BE3CE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0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02" w:author="沐" w:date="2025-01-27T23:05:00Z">
            <w:trPr>
              <w:jc w:val="center"/>
            </w:trPr>
          </w:trPrChange>
        </w:trPr>
        <w:tc>
          <w:tcPr>
            <w:tcW w:w="1701" w:type="dxa"/>
            <w:tcBorders>
              <w:top w:val="nil"/>
              <w:bottom w:val="nil"/>
            </w:tcBorders>
            <w:tcPrChange w:id="2803" w:author="沐" w:date="2025-01-27T23:05:00Z">
              <w:tcPr>
                <w:tcW w:w="1701" w:type="dxa"/>
                <w:tcBorders>
                  <w:top w:val="nil"/>
                  <w:bottom w:val="nil"/>
                </w:tcBorders>
              </w:tcPr>
            </w:tcPrChange>
          </w:tcPr>
          <w:p w14:paraId="4F10DCE0">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m:t>
                </m:r>
              </m:oMath>
            </m:oMathPara>
          </w:p>
        </w:tc>
        <w:tc>
          <w:tcPr>
            <w:tcW w:w="7359" w:type="dxa"/>
            <w:tcBorders>
              <w:top w:val="nil"/>
              <w:bottom w:val="nil"/>
            </w:tcBorders>
            <w:tcPrChange w:id="2804" w:author="沐" w:date="2025-01-27T23:05:00Z">
              <w:tcPr>
                <w:tcW w:w="7359" w:type="dxa"/>
                <w:tcBorders>
                  <w:top w:val="nil"/>
                  <w:bottom w:val="nil"/>
                </w:tcBorders>
              </w:tcPr>
            </w:tcPrChange>
          </w:tcPr>
          <w:p w14:paraId="54F6673F">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silver MEDALS (with duplicates)</w:t>
            </w:r>
          </w:p>
        </w:tc>
      </w:tr>
      <w:tr w14:paraId="4F5CAC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0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05" w:author="沐" w:date="2025-01-27T23:05:00Z">
            <w:trPr>
              <w:jc w:val="center"/>
            </w:trPr>
          </w:trPrChange>
        </w:trPr>
        <w:tc>
          <w:tcPr>
            <w:tcW w:w="1701" w:type="dxa"/>
            <w:tcBorders>
              <w:top w:val="nil"/>
              <w:bottom w:val="nil"/>
            </w:tcBorders>
            <w:tcPrChange w:id="2806" w:author="沐" w:date="2025-01-27T23:05:00Z">
              <w:tcPr>
                <w:tcW w:w="1701" w:type="dxa"/>
                <w:tcBorders>
                  <w:top w:val="nil"/>
                  <w:bottom w:val="nil"/>
                </w:tcBorders>
              </w:tcPr>
            </w:tcPrChange>
          </w:tcPr>
          <w:p w14:paraId="3D8826A9">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B</m:t>
                </m:r>
              </m:oMath>
            </m:oMathPara>
          </w:p>
        </w:tc>
        <w:tc>
          <w:tcPr>
            <w:tcW w:w="7359" w:type="dxa"/>
            <w:tcBorders>
              <w:top w:val="nil"/>
              <w:bottom w:val="nil"/>
            </w:tcBorders>
            <w:tcPrChange w:id="2807" w:author="沐" w:date="2025-01-27T23:05:00Z">
              <w:tcPr>
                <w:tcW w:w="7359" w:type="dxa"/>
                <w:tcBorders>
                  <w:top w:val="nil"/>
                  <w:bottom w:val="nil"/>
                </w:tcBorders>
              </w:tcPr>
            </w:tcPrChange>
          </w:tcPr>
          <w:p w14:paraId="2B3FF31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bronze MEDALS (with duplicates)</w:t>
            </w:r>
          </w:p>
        </w:tc>
      </w:tr>
      <w:tr w14:paraId="00A9DB7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0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08" w:author="沐" w:date="2025-01-27T23:05:00Z">
            <w:trPr>
              <w:jc w:val="center"/>
            </w:trPr>
          </w:trPrChange>
        </w:trPr>
        <w:tc>
          <w:tcPr>
            <w:tcW w:w="1701" w:type="dxa"/>
            <w:tcBorders>
              <w:top w:val="nil"/>
              <w:bottom w:val="nil"/>
            </w:tcBorders>
            <w:tcPrChange w:id="2809" w:author="沐" w:date="2025-01-27T23:05:00Z">
              <w:tcPr>
                <w:tcW w:w="1701" w:type="dxa"/>
                <w:tcBorders>
                  <w:top w:val="nil"/>
                  <w:bottom w:val="nil"/>
                </w:tcBorders>
              </w:tcPr>
            </w:tcPrChange>
          </w:tcPr>
          <w:p w14:paraId="315504E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SUM</m:t>
                </m:r>
              </m:oMath>
            </m:oMathPara>
          </w:p>
        </w:tc>
        <w:tc>
          <w:tcPr>
            <w:tcW w:w="7359" w:type="dxa"/>
            <w:tcBorders>
              <w:top w:val="nil"/>
              <w:bottom w:val="nil"/>
            </w:tcBorders>
            <w:tcPrChange w:id="2810" w:author="沐" w:date="2025-01-27T23:05:00Z">
              <w:tcPr>
                <w:tcW w:w="7359" w:type="dxa"/>
                <w:tcBorders>
                  <w:top w:val="nil"/>
                  <w:bottom w:val="nil"/>
                </w:tcBorders>
              </w:tcPr>
            </w:tcPrChange>
          </w:tcPr>
          <w:p w14:paraId="25A9DDAC">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games</w:t>
            </w:r>
          </w:p>
        </w:tc>
      </w:tr>
      <w:tr w14:paraId="690AB83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1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11" w:author="沐" w:date="2025-01-27T23:05:00Z">
            <w:trPr>
              <w:jc w:val="center"/>
            </w:trPr>
          </w:trPrChange>
        </w:trPr>
        <w:tc>
          <w:tcPr>
            <w:tcW w:w="1701" w:type="dxa"/>
            <w:tcBorders>
              <w:top w:val="nil"/>
              <w:bottom w:val="nil"/>
            </w:tcBorders>
            <w:tcPrChange w:id="2812" w:author="沐" w:date="2025-01-27T23:05:00Z">
              <w:tcPr>
                <w:tcW w:w="1701" w:type="dxa"/>
                <w:tcBorders>
                  <w:top w:val="nil"/>
                  <w:bottom w:val="nil"/>
                </w:tcBorders>
              </w:tcPr>
            </w:tcPrChange>
          </w:tcPr>
          <w:p w14:paraId="0F551EC1">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p</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13" w:author="沐" w:date="2025-01-27T23:05:00Z">
              <w:tcPr>
                <w:tcW w:w="7359" w:type="dxa"/>
                <w:tcBorders>
                  <w:top w:val="nil"/>
                  <w:bottom w:val="nil"/>
                </w:tcBorders>
              </w:tcPr>
            </w:tcPrChange>
          </w:tcPr>
          <w:p w14:paraId="4F89804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win percentage</w:t>
            </w:r>
          </w:p>
        </w:tc>
      </w:tr>
      <w:tr w14:paraId="2583B0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1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14" w:author="沐" w:date="2025-01-27T23:05:00Z">
            <w:trPr>
              <w:jc w:val="center"/>
            </w:trPr>
          </w:trPrChange>
        </w:trPr>
        <w:tc>
          <w:tcPr>
            <w:tcW w:w="1701" w:type="dxa"/>
            <w:tcBorders>
              <w:top w:val="nil"/>
              <w:bottom w:val="nil"/>
            </w:tcBorders>
            <w:tcPrChange w:id="2815" w:author="沐" w:date="2025-01-27T23:05:00Z">
              <w:tcPr>
                <w:tcW w:w="1701" w:type="dxa"/>
                <w:tcBorders>
                  <w:top w:val="nil"/>
                  <w:bottom w:val="nil"/>
                </w:tcBorders>
              </w:tcPr>
            </w:tcPrChange>
          </w:tcPr>
          <w:p w14:paraId="5B49C961">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X</m:t>
                </m:r>
              </m:oMath>
            </m:oMathPara>
          </w:p>
        </w:tc>
        <w:tc>
          <w:tcPr>
            <w:tcW w:w="7359" w:type="dxa"/>
            <w:tcBorders>
              <w:top w:val="nil"/>
              <w:bottom w:val="nil"/>
            </w:tcBorders>
            <w:tcPrChange w:id="2816" w:author="沐" w:date="2025-01-27T23:05:00Z">
              <w:tcPr>
                <w:tcW w:w="7359" w:type="dxa"/>
                <w:tcBorders>
                  <w:top w:val="nil"/>
                  <w:bottom w:val="nil"/>
                </w:tcBorders>
              </w:tcPr>
            </w:tcPrChange>
          </w:tcPr>
          <w:p w14:paraId="38BF7F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Athlete status value</w:t>
            </w:r>
          </w:p>
        </w:tc>
      </w:tr>
      <w:tr w14:paraId="6ABD1F6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1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17" w:author="沐" w:date="2025-01-27T23:05:00Z">
            <w:trPr>
              <w:jc w:val="center"/>
            </w:trPr>
          </w:trPrChange>
        </w:trPr>
        <w:tc>
          <w:tcPr>
            <w:tcW w:w="1701" w:type="dxa"/>
            <w:tcBorders>
              <w:top w:val="nil"/>
              <w:bottom w:val="nil"/>
            </w:tcBorders>
            <w:tcPrChange w:id="2818" w:author="沐" w:date="2025-01-27T23:05:00Z">
              <w:tcPr>
                <w:tcW w:w="1701" w:type="dxa"/>
                <w:tcBorders>
                  <w:top w:val="nil"/>
                  <w:bottom w:val="nil"/>
                </w:tcBorders>
              </w:tcPr>
            </w:tcPrChange>
          </w:tcPr>
          <w:p w14:paraId="482442AF">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819" w:author="沐" w:date="2025-01-27T23:05:00Z">
              <w:tcPr>
                <w:tcW w:w="7359" w:type="dxa"/>
                <w:tcBorders>
                  <w:top w:val="nil"/>
                  <w:bottom w:val="nil"/>
                </w:tcBorders>
              </w:tcPr>
            </w:tcPrChange>
          </w:tcPr>
          <w:p w14:paraId="321F02D9">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projects</w:t>
            </w:r>
          </w:p>
        </w:tc>
      </w:tr>
      <w:tr w14:paraId="35BD49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2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20" w:author="沐" w:date="2025-01-27T23:05:00Z">
            <w:trPr>
              <w:jc w:val="center"/>
            </w:trPr>
          </w:trPrChange>
        </w:trPr>
        <w:tc>
          <w:tcPr>
            <w:tcW w:w="1701" w:type="dxa"/>
            <w:tcBorders>
              <w:top w:val="nil"/>
              <w:bottom w:val="nil"/>
            </w:tcBorders>
            <w:tcPrChange w:id="2821" w:author="沐" w:date="2025-01-27T23:05:00Z">
              <w:tcPr>
                <w:tcW w:w="1701" w:type="dxa"/>
                <w:tcBorders>
                  <w:top w:val="nil"/>
                  <w:bottom w:val="nil"/>
                </w:tcBorders>
              </w:tcPr>
            </w:tcPrChange>
          </w:tcPr>
          <w:p w14:paraId="746B0484">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22" w:author="沐" w:date="2025-01-27T23:05:00Z">
              <w:tcPr>
                <w:tcW w:w="7359" w:type="dxa"/>
                <w:tcBorders>
                  <w:top w:val="nil"/>
                  <w:bottom w:val="nil"/>
                </w:tcBorders>
              </w:tcPr>
            </w:tcPrChange>
          </w:tcPr>
          <w:p w14:paraId="4899221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MEDALS</w:t>
            </w:r>
          </w:p>
        </w:tc>
      </w:tr>
      <w:tr w14:paraId="664A0F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2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23" w:author="沐" w:date="2025-01-27T23:05:00Z">
            <w:trPr>
              <w:jc w:val="center"/>
            </w:trPr>
          </w:trPrChange>
        </w:trPr>
        <w:tc>
          <w:tcPr>
            <w:tcW w:w="1701" w:type="dxa"/>
            <w:tcBorders>
              <w:top w:val="nil"/>
              <w:bottom w:val="nil"/>
            </w:tcBorders>
            <w:tcPrChange w:id="2824" w:author="沐" w:date="2025-01-27T23:05:00Z">
              <w:tcPr>
                <w:tcW w:w="1701" w:type="dxa"/>
                <w:tcBorders>
                  <w:top w:val="nil"/>
                  <w:bottom w:val="nil"/>
                </w:tcBorders>
              </w:tcPr>
            </w:tcPrChange>
          </w:tcPr>
          <w:p w14:paraId="39B13E33">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d</m:t>
                </m:r>
              </m:oMath>
            </m:oMathPara>
          </w:p>
        </w:tc>
        <w:tc>
          <w:tcPr>
            <w:tcW w:w="7359" w:type="dxa"/>
            <w:tcBorders>
              <w:top w:val="nil"/>
              <w:bottom w:val="nil"/>
            </w:tcBorders>
            <w:tcPrChange w:id="2825" w:author="沐" w:date="2025-01-27T23:05:00Z">
              <w:tcPr>
                <w:tcW w:w="7359" w:type="dxa"/>
                <w:tcBorders>
                  <w:top w:val="nil"/>
                  <w:bottom w:val="nil"/>
                </w:tcBorders>
              </w:tcPr>
            </w:tcPrChange>
          </w:tcPr>
          <w:p w14:paraId="5FAC0BB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Index of variation</w:t>
            </w:r>
          </w:p>
        </w:tc>
      </w:tr>
      <w:tr w14:paraId="05D823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2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26" w:author="沐" w:date="2025-01-27T23:05:00Z">
            <w:trPr>
              <w:jc w:val="center"/>
            </w:trPr>
          </w:trPrChange>
        </w:trPr>
        <w:tc>
          <w:tcPr>
            <w:tcW w:w="1701" w:type="dxa"/>
            <w:tcBorders>
              <w:top w:val="nil"/>
              <w:bottom w:val="nil"/>
            </w:tcBorders>
            <w:tcPrChange w:id="2827" w:author="沐" w:date="2025-01-27T23:05:00Z">
              <w:tcPr>
                <w:tcW w:w="1701" w:type="dxa"/>
                <w:tcBorders>
                  <w:top w:val="nil"/>
                  <w:bottom w:val="nil"/>
                </w:tcBorders>
              </w:tcPr>
            </w:tcPrChange>
          </w:tcPr>
          <w:p w14:paraId="4233E9F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828" w:author="沐" w:date="2025-01-27T23:05:00Z">
              <w:tcPr>
                <w:tcW w:w="7359" w:type="dxa"/>
                <w:tcBorders>
                  <w:top w:val="nil"/>
                  <w:bottom w:val="nil"/>
                </w:tcBorders>
              </w:tcPr>
            </w:tcPrChange>
          </w:tcPr>
          <w:p w14:paraId="5CA375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Information entropy</w:t>
            </w:r>
          </w:p>
        </w:tc>
      </w:tr>
      <w:tr w14:paraId="4165BD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2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29" w:author="沐" w:date="2025-01-27T23:05:00Z">
            <w:trPr>
              <w:jc w:val="center"/>
            </w:trPr>
          </w:trPrChange>
        </w:trPr>
        <w:tc>
          <w:tcPr>
            <w:tcW w:w="1701" w:type="dxa"/>
            <w:tcBorders>
              <w:top w:val="nil"/>
              <w:bottom w:val="nil"/>
            </w:tcBorders>
            <w:tcPrChange w:id="2830" w:author="沐" w:date="2025-01-27T23:05:00Z">
              <w:tcPr>
                <w:tcW w:w="1701" w:type="dxa"/>
                <w:tcBorders>
                  <w:top w:val="nil"/>
                  <w:bottom w:val="nil"/>
                </w:tcBorders>
              </w:tcPr>
            </w:tcPrChange>
          </w:tcPr>
          <w:p w14:paraId="4FDAA4DC">
            <w:pPr>
              <w:jc w:val="center"/>
              <w:rPr>
                <w:rFonts w:ascii="Times New Roman" w:hAnsi="Times New Roman" w:eastAsia="宋体" w:cs="Times New Roman"/>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ascii="Cambria Math" w:hAnsi="Cambria Math" w:eastAsia="宋体" w:cstheme="majorBidi"/>
                        <w:szCs w:val="21"/>
                        <w14:ligatures w14:val="standardContextual"/>
                      </w:rPr>
                      <m:t>G</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31" w:author="沐" w:date="2025-01-27T23:05:00Z">
              <w:tcPr>
                <w:tcW w:w="7359" w:type="dxa"/>
                <w:tcBorders>
                  <w:top w:val="nil"/>
                  <w:bottom w:val="nil"/>
                </w:tcBorders>
              </w:tcPr>
            </w:tcPrChange>
          </w:tcPr>
          <w:p w14:paraId="11F3649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variables</w:t>
            </w:r>
          </w:p>
        </w:tc>
      </w:tr>
      <w:tr w14:paraId="2DCE61F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3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32" w:author="沐" w:date="2025-01-27T23:05:00Z">
            <w:trPr>
              <w:jc w:val="center"/>
            </w:trPr>
          </w:trPrChange>
        </w:trPr>
        <w:tc>
          <w:tcPr>
            <w:tcW w:w="1701" w:type="dxa"/>
            <w:tcBorders>
              <w:top w:val="nil"/>
              <w:bottom w:val="nil"/>
            </w:tcBorders>
            <w:tcPrChange w:id="2833" w:author="沐" w:date="2025-01-27T23:05:00Z">
              <w:tcPr>
                <w:tcW w:w="1701" w:type="dxa"/>
                <w:tcBorders>
                  <w:top w:val="nil"/>
                  <w:bottom w:val="nil"/>
                </w:tcBorders>
              </w:tcPr>
            </w:tcPrChange>
          </w:tcPr>
          <w:p w14:paraId="7726CBBA">
            <w:pPr>
              <w:jc w:val="center"/>
              <w:rPr>
                <w:rFonts w:ascii="Times New Roman" w:hAnsi="Times New Roman" w:cstheme="majorBidi"/>
                <w:i/>
                <w:szCs w:val="21"/>
                <w14:ligatures w14:val="standardContextual"/>
              </w:rPr>
            </w:pPr>
            <m:oMathPara>
              <m:oMath>
                <m:r>
                  <m:rPr/>
                  <w:rPr>
                    <w:rFonts w:hint="eastAsia" w:ascii="Cambria Math" w:hAnsi="Cambria Math" w:cstheme="majorBidi"/>
                    <w:szCs w:val="21"/>
                    <w14:ligatures w14:val="standardContextual"/>
                  </w:rPr>
                  <m:t>φ</m:t>
                </m:r>
              </m:oMath>
            </m:oMathPara>
          </w:p>
        </w:tc>
        <w:tc>
          <w:tcPr>
            <w:tcW w:w="7359" w:type="dxa"/>
            <w:tcBorders>
              <w:top w:val="nil"/>
              <w:bottom w:val="nil"/>
            </w:tcBorders>
            <w:tcPrChange w:id="2834" w:author="沐" w:date="2025-01-27T23:05:00Z">
              <w:tcPr>
                <w:tcW w:w="7359" w:type="dxa"/>
                <w:tcBorders>
                  <w:top w:val="nil"/>
                  <w:bottom w:val="nil"/>
                </w:tcBorders>
              </w:tcPr>
            </w:tcPrChange>
          </w:tcPr>
          <w:p w14:paraId="26628D2B">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Standard item ratio</w:t>
            </w:r>
          </w:p>
        </w:tc>
      </w:tr>
      <w:tr w14:paraId="5AD3E4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3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35" w:author="沐" w:date="2025-01-27T23:05:00Z">
            <w:trPr>
              <w:jc w:val="center"/>
            </w:trPr>
          </w:trPrChange>
        </w:trPr>
        <w:tc>
          <w:tcPr>
            <w:tcW w:w="1701" w:type="dxa"/>
            <w:tcBorders>
              <w:top w:val="nil"/>
              <w:bottom w:val="nil"/>
            </w:tcBorders>
            <w:tcPrChange w:id="2836" w:author="沐" w:date="2025-01-27T23:05:00Z">
              <w:tcPr>
                <w:tcW w:w="1701" w:type="dxa"/>
                <w:tcBorders>
                  <w:top w:val="nil"/>
                  <w:bottom w:val="nil"/>
                </w:tcBorders>
              </w:tcPr>
            </w:tcPrChange>
          </w:tcPr>
          <w:p w14:paraId="6192300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K</m:t>
                </m:r>
              </m:oMath>
            </m:oMathPara>
          </w:p>
        </w:tc>
        <w:tc>
          <w:tcPr>
            <w:tcW w:w="7359" w:type="dxa"/>
            <w:tcBorders>
              <w:top w:val="nil"/>
              <w:bottom w:val="nil"/>
            </w:tcBorders>
            <w:tcPrChange w:id="2837" w:author="沐" w:date="2025-01-27T23:05:00Z">
              <w:tcPr>
                <w:tcW w:w="7359" w:type="dxa"/>
                <w:tcBorders>
                  <w:top w:val="nil"/>
                  <w:bottom w:val="nil"/>
                </w:tcBorders>
              </w:tcPr>
            </w:tcPrChange>
          </w:tcPr>
          <w:p w14:paraId="404965D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Maximum ambient capacity</w:t>
            </w:r>
          </w:p>
        </w:tc>
      </w:tr>
      <w:tr w14:paraId="20A290B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3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38" w:author="沐" w:date="2025-01-27T23:05:00Z">
            <w:trPr>
              <w:jc w:val="center"/>
            </w:trPr>
          </w:trPrChange>
        </w:trPr>
        <w:tc>
          <w:tcPr>
            <w:tcW w:w="1701" w:type="dxa"/>
            <w:tcBorders>
              <w:top w:val="nil"/>
              <w:bottom w:val="nil"/>
            </w:tcBorders>
            <w:tcPrChange w:id="2839" w:author="沐" w:date="2025-01-27T23:05:00Z">
              <w:tcPr>
                <w:tcW w:w="1701" w:type="dxa"/>
                <w:tcBorders>
                  <w:top w:val="nil"/>
                  <w:bottom w:val="nil"/>
                </w:tcBorders>
              </w:tcPr>
            </w:tcPrChange>
          </w:tcPr>
          <w:p w14:paraId="0DF6EF4D">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r</m:t>
                </m:r>
              </m:oMath>
            </m:oMathPara>
          </w:p>
        </w:tc>
        <w:tc>
          <w:tcPr>
            <w:tcW w:w="7359" w:type="dxa"/>
            <w:tcBorders>
              <w:top w:val="nil"/>
              <w:bottom w:val="nil"/>
            </w:tcBorders>
            <w:tcPrChange w:id="2840" w:author="沐" w:date="2025-01-27T23:05:00Z">
              <w:tcPr>
                <w:tcW w:w="7359" w:type="dxa"/>
                <w:tcBorders>
                  <w:top w:val="nil"/>
                  <w:bottom w:val="nil"/>
                </w:tcBorders>
              </w:tcPr>
            </w:tcPrChange>
          </w:tcPr>
          <w:p w14:paraId="55470548">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Natural growth rate</w:t>
            </w:r>
          </w:p>
        </w:tc>
      </w:tr>
      <w:tr w14:paraId="0B39A7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1" w:author="沐" w:date="2025-01-27T23:05:00Z">
            <w:trPr>
              <w:jc w:val="center"/>
            </w:trPr>
          </w:trPrChange>
        </w:trPr>
        <w:tc>
          <w:tcPr>
            <w:tcW w:w="1701" w:type="dxa"/>
            <w:tcBorders>
              <w:top w:val="nil"/>
              <w:bottom w:val="nil"/>
            </w:tcBorders>
            <w:tcPrChange w:id="2842" w:author="沐" w:date="2025-01-27T23:05:00Z">
              <w:tcPr>
                <w:tcW w:w="1701" w:type="dxa"/>
                <w:tcBorders>
                  <w:top w:val="nil"/>
                  <w:bottom w:val="nil"/>
                </w:tcBorders>
              </w:tcPr>
            </w:tcPrChange>
          </w:tcPr>
          <w:p w14:paraId="1796BC76">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A</m:t>
                </m:r>
              </m:oMath>
            </m:oMathPara>
          </w:p>
        </w:tc>
        <w:tc>
          <w:tcPr>
            <w:tcW w:w="7359" w:type="dxa"/>
            <w:tcBorders>
              <w:top w:val="nil"/>
              <w:bottom w:val="nil"/>
            </w:tcBorders>
            <w:tcPrChange w:id="2843" w:author="沐" w:date="2025-01-27T23:05:00Z">
              <w:tcPr>
                <w:tcW w:w="7359" w:type="dxa"/>
                <w:tcBorders>
                  <w:top w:val="nil"/>
                  <w:bottom w:val="nil"/>
                </w:tcBorders>
              </w:tcPr>
            </w:tcPrChange>
          </w:tcPr>
          <w:p w14:paraId="0CC8B7A3">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Residual growth space ratio</w:t>
            </w:r>
          </w:p>
        </w:tc>
      </w:tr>
      <w:tr w14:paraId="3B385E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4" w:author="沐" w:date="2025-01-27T23:05:00Z">
            <w:trPr>
              <w:jc w:val="center"/>
            </w:trPr>
          </w:trPrChange>
        </w:trPr>
        <w:tc>
          <w:tcPr>
            <w:tcW w:w="1701" w:type="dxa"/>
            <w:tcBorders>
              <w:top w:val="nil"/>
              <w:bottom w:val="nil"/>
            </w:tcBorders>
            <w:tcPrChange w:id="2845" w:author="沐" w:date="2025-01-27T23:05:00Z">
              <w:tcPr>
                <w:tcW w:w="1701" w:type="dxa"/>
                <w:tcBorders>
                  <w:top w:val="nil"/>
                  <w:bottom w:val="nil"/>
                </w:tcBorders>
              </w:tcPr>
            </w:tcPrChange>
          </w:tcPr>
          <w:p w14:paraId="3DDFB269">
            <w:pPr>
              <w:jc w:val="center"/>
              <w:rPr>
                <w:rFonts w:ascii="Times New Roman" w:hAnsi="Times New Roman" w:eastAsia="宋体" w:cstheme="majorBidi"/>
                <w:i/>
                <w:szCs w:val="21"/>
                <w14:ligatures w14:val="standardContextual"/>
              </w:rPr>
            </w:pPr>
            <m:oMathPara>
              <m:oMath>
                <m:r>
                  <m:rPr/>
                  <w:rPr>
                    <w:rFonts w:hint="eastAsia" w:ascii="Cambria Math" w:hAnsi="Cambria Math" w:eastAsia="Times New Roman" w:cstheme="majorBidi"/>
                    <w:szCs w:val="21"/>
                    <w14:ligatures w14:val="standardContextual"/>
                  </w:rPr>
                  <m:t>PI</m:t>
                </m:r>
              </m:oMath>
            </m:oMathPara>
          </w:p>
        </w:tc>
        <w:tc>
          <w:tcPr>
            <w:tcW w:w="7359" w:type="dxa"/>
            <w:tcBorders>
              <w:top w:val="nil"/>
              <w:bottom w:val="nil"/>
            </w:tcBorders>
            <w:tcPrChange w:id="2846" w:author="沐" w:date="2025-01-27T23:05:00Z">
              <w:tcPr>
                <w:tcW w:w="7359" w:type="dxa"/>
                <w:tcBorders>
                  <w:top w:val="nil"/>
                  <w:bottom w:val="nil"/>
                </w:tcBorders>
              </w:tcPr>
            </w:tcPrChange>
          </w:tcPr>
          <w:p w14:paraId="49CC3C76">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imprecision</w:t>
            </w:r>
          </w:p>
        </w:tc>
      </w:tr>
      <w:tr w14:paraId="73CB65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7" w:author="沐" w:date="2025-01-27T23:05:00Z">
            <w:trPr>
              <w:jc w:val="center"/>
            </w:trPr>
          </w:trPrChange>
        </w:trPr>
        <w:tc>
          <w:tcPr>
            <w:tcW w:w="1701" w:type="dxa"/>
            <w:tcBorders>
              <w:top w:val="nil"/>
              <w:bottom w:val="nil"/>
            </w:tcBorders>
            <w:tcPrChange w:id="2848" w:author="沐" w:date="2025-01-27T23:05:00Z">
              <w:tcPr>
                <w:tcW w:w="1701" w:type="dxa"/>
                <w:tcBorders>
                  <w:top w:val="nil"/>
                  <w:bottom w:val="nil"/>
                </w:tcBorders>
              </w:tcPr>
            </w:tcPrChange>
          </w:tcPr>
          <w:p w14:paraId="7C8664DE">
            <w:pPr>
              <w:jc w:val="center"/>
              <w:rPr>
                <w:rFonts w:ascii="Times New Roman" w:hAnsi="Times New Roman" w:eastAsia="宋体" w:cstheme="majorBidi"/>
                <w:szCs w:val="21"/>
                <w14:ligatures w14:val="standardContextual"/>
              </w:rPr>
            </w:pPr>
            <m:oMathPara>
              <m:oMath>
                <m:r>
                  <m:rPr/>
                  <w:rPr>
                    <w:rFonts w:ascii="Cambria Math" w:hAnsi="Cambria Math" w:eastAsia="宋体" w:cstheme="majorBidi"/>
                    <w:szCs w:val="21"/>
                    <w14:ligatures w14:val="standardContextual"/>
                  </w:rPr>
                  <m:t>D</m:t>
                </m:r>
              </m:oMath>
            </m:oMathPara>
          </w:p>
        </w:tc>
        <w:tc>
          <w:tcPr>
            <w:tcW w:w="7359" w:type="dxa"/>
            <w:tcBorders>
              <w:top w:val="nil"/>
              <w:bottom w:val="nil"/>
            </w:tcBorders>
            <w:tcPrChange w:id="2849" w:author="沐" w:date="2025-01-27T23:05:00Z">
              <w:tcPr>
                <w:tcW w:w="7359" w:type="dxa"/>
                <w:tcBorders>
                  <w:top w:val="nil"/>
                  <w:bottom w:val="nil"/>
                </w:tcBorders>
              </w:tcPr>
            </w:tcPrChange>
          </w:tcPr>
          <w:p w14:paraId="4AD8A1F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Distance</w:t>
            </w:r>
          </w:p>
        </w:tc>
      </w:tr>
      <w:tr w14:paraId="04DBC1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0" w:author="沐" w:date="2025-01-27T23:05:00Z">
            <w:trPr>
              <w:jc w:val="center"/>
            </w:trPr>
          </w:trPrChange>
        </w:trPr>
        <w:tc>
          <w:tcPr>
            <w:tcW w:w="1701" w:type="dxa"/>
            <w:tcBorders>
              <w:top w:val="nil"/>
              <w:bottom w:val="nil"/>
            </w:tcBorders>
            <w:tcPrChange w:id="2851" w:author="沐" w:date="2025-01-27T23:05:00Z">
              <w:tcPr>
                <w:tcW w:w="1701" w:type="dxa"/>
                <w:tcBorders>
                  <w:top w:val="nil"/>
                  <w:bottom w:val="nil"/>
                </w:tcBorders>
              </w:tcPr>
            </w:tcPrChange>
          </w:tcPr>
          <w:p w14:paraId="5CF4D891">
            <w:pPr>
              <w:jc w:val="center"/>
              <w:rPr>
                <w:rFonts w:ascii="Times New Roman" w:hAnsi="Times New Roman" w:eastAsia="宋体" w:cs="Times New Roman"/>
                <w:szCs w:val="21"/>
                <w14:ligatures w14:val="standardContextual"/>
              </w:rPr>
            </w:pPr>
            <m:oMathPara>
              <m:oMath>
                <m:r>
                  <m:rPr/>
                  <w:rPr>
                    <w:rFonts w:hint="eastAsia" w:ascii="Cambria Math" w:hAnsi="Cambria Math" w:eastAsia="Times New Roman" w:cs="Times New Roman"/>
                    <w:szCs w:val="21"/>
                    <w14:ligatures w14:val="standardContextual"/>
                  </w:rPr>
                  <m:t>C</m:t>
                </m:r>
              </m:oMath>
            </m:oMathPara>
          </w:p>
        </w:tc>
        <w:tc>
          <w:tcPr>
            <w:tcW w:w="7359" w:type="dxa"/>
            <w:tcBorders>
              <w:top w:val="nil"/>
              <w:bottom w:val="nil"/>
            </w:tcBorders>
            <w:tcPrChange w:id="2852" w:author="沐" w:date="2025-01-27T23:05:00Z">
              <w:tcPr>
                <w:tcW w:w="7359" w:type="dxa"/>
                <w:tcBorders>
                  <w:top w:val="nil"/>
                  <w:bottom w:val="nil"/>
                </w:tcBorders>
              </w:tcPr>
            </w:tcPrChange>
          </w:tcPr>
          <w:p w14:paraId="38252A7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Relative approximation</w:t>
            </w:r>
          </w:p>
        </w:tc>
      </w:tr>
      <w:tr w14:paraId="7A9D63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del w:id="2853" w:author="沐" w:date="2025-01-27T23:05:00Z"/>
          <w:trPrChange w:id="2854" w:author="沐" w:date="2025-01-27T23:05:00Z">
            <w:trPr>
              <w:jc w:val="center"/>
            </w:trPr>
          </w:trPrChange>
        </w:trPr>
        <w:tc>
          <w:tcPr>
            <w:tcW w:w="1701" w:type="dxa"/>
            <w:tcBorders>
              <w:top w:val="nil"/>
              <w:bottom w:val="nil"/>
            </w:tcBorders>
            <w:tcPrChange w:id="2855" w:author="沐" w:date="2025-01-27T23:05:00Z">
              <w:tcPr>
                <w:tcW w:w="1701" w:type="dxa"/>
                <w:tcBorders>
                  <w:top w:val="nil"/>
                  <w:bottom w:val="nil"/>
                </w:tcBorders>
              </w:tcPr>
            </w:tcPrChange>
          </w:tcPr>
          <w:p w14:paraId="45D4E34F">
            <w:pPr>
              <w:jc w:val="center"/>
              <w:rPr>
                <w:del w:id="2856" w:author="沐" w:date="2025-01-27T23:05:00Z"/>
                <w:rFonts w:ascii="Times New Roman" w:hAnsi="Times New Roman" w:eastAsia="Times New Roman" w:cs="Times New Roman"/>
                <w:sz w:val="24"/>
                <w:szCs w:val="21"/>
                <w14:ligatures w14:val="standardContextual"/>
              </w:rPr>
            </w:pPr>
            <m:oMathPara>
              <m:oMath>
                <w:del w:id="2857" w:author="沐" w:date="2025-01-27T23:05:00Z">
                  <m:r>
                    <m:rPr>
                      <m:sty m:val="p"/>
                    </m:rPr>
                    <w:rPr>
                      <w:rFonts w:ascii="Cambria Math" w:hAnsi="Cambria Math" w:cs="Times New Roman"/>
                      <w:sz w:val="24"/>
                      <w:szCs w:val="21"/>
                      <w:rPrChange w:id="2858" w:author="沐" w:date="2025-01-27T17:48:00Z">
                        <w:rPr>
                          <w:rFonts w:ascii="Cambria Math" w:hAnsi="Cambria Math" w:cs="Times New Roman"/>
                          <w:sz w:val="24"/>
                          <w:szCs w:val="21"/>
                        </w:rPr>
                      </w:rPrChange>
                      <w14:ligatures w14:val="standardContextual"/>
                    </w:rPr>
                    <m:t>sc</m:t>
                  </m:r>
                </w:del>
              </m:oMath>
            </m:oMathPara>
          </w:p>
        </w:tc>
        <w:tc>
          <w:tcPr>
            <w:tcW w:w="7359" w:type="dxa"/>
            <w:tcBorders>
              <w:top w:val="nil"/>
              <w:bottom w:val="nil"/>
            </w:tcBorders>
            <w:tcPrChange w:id="2859" w:author="沐" w:date="2025-01-27T23:05:00Z">
              <w:tcPr>
                <w:tcW w:w="7359" w:type="dxa"/>
                <w:tcBorders>
                  <w:top w:val="nil"/>
                  <w:bottom w:val="nil"/>
                </w:tcBorders>
              </w:tcPr>
            </w:tcPrChange>
          </w:tcPr>
          <w:p w14:paraId="13212BE3">
            <w:pPr>
              <w:jc w:val="center"/>
              <w:rPr>
                <w:del w:id="2860" w:author="沐" w:date="2025-01-27T23:05:00Z"/>
                <w:rFonts w:ascii="Times New Roman" w:hAnsi="Times New Roman" w:eastAsia="Times New Roman" w:cstheme="majorBidi"/>
                <w:szCs w:val="21"/>
                <w14:ligatures w14:val="standardContextual"/>
              </w:rPr>
            </w:pPr>
            <w:del w:id="2861" w:author="沐" w:date="2025-01-27T23:05:00Z">
              <w:r>
                <w:rPr>
                  <w:rFonts w:hint="eastAsia" w:ascii="Times New Roman" w:hAnsi="Times New Roman" w:eastAsia="Times New Roman" w:cstheme="majorBidi"/>
                  <w:szCs w:val="21"/>
                  <w14:ligatures w14:val="standardContextual"/>
                </w:rPr>
                <w:delText>The average score of the athlete</w:delText>
              </w:r>
            </w:del>
          </w:p>
        </w:tc>
      </w:tr>
      <w:tr w14:paraId="6654562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2" w:author="沐" w:date="2025-01-27T23:05:00Z">
            <w:trPr>
              <w:jc w:val="center"/>
            </w:trPr>
          </w:trPrChange>
        </w:trPr>
        <w:tc>
          <w:tcPr>
            <w:tcW w:w="1701" w:type="dxa"/>
            <w:tcBorders>
              <w:top w:val="nil"/>
              <w:bottom w:val="nil"/>
            </w:tcBorders>
            <w:tcPrChange w:id="2863" w:author="沐" w:date="2025-01-27T23:05:00Z">
              <w:tcPr>
                <w:tcW w:w="1701" w:type="dxa"/>
                <w:tcBorders>
                  <w:top w:val="nil"/>
                  <w:bottom w:val="nil"/>
                </w:tcBorders>
              </w:tcPr>
            </w:tcPrChange>
          </w:tcPr>
          <w:p w14:paraId="3C01C7A3">
            <w:pPr>
              <w:jc w:val="center"/>
              <w:rPr>
                <w:rFonts w:ascii="Times New Roman" w:hAnsi="Times New Roman" w:eastAsia="Times New Roman" w:cs="Times New Roman"/>
                <w:sz w:val="24"/>
                <w:szCs w:val="21"/>
                <w14:ligatures w14:val="standardContextual"/>
              </w:rPr>
            </w:pPr>
            <w:ins w:id="2864" w:author="几" w:date="2025-01-27T23:08:00Z">
              <w:r>
                <w:rPr>
                  <w:rFonts w:hint="eastAsia" w:ascii="Cambria Math" w:hAnsi="Cambria Math" w:eastAsia="宋体" w:cs="Cambria Math"/>
                  <w:i/>
                  <w:iCs/>
                  <w:sz w:val="24"/>
                  <w:szCs w:val="24"/>
                  <w:lang w:eastAsia="zh"/>
                  <w14:ligatures w14:val="standardContextual"/>
                </w:rPr>
                <w:t>nae</w:t>
              </w:r>
            </w:ins>
            <w:ins w:id="2865" w:author="沐" w:date="2025-01-27T17:47:00Z">
              <w:del w:id="2866" w:author="几" w:date="2025-01-27T23:08:00Z">
                <w:r>
                  <w:rPr>
                    <w:rFonts w:hint="eastAsia" w:ascii="Cambria Math" w:hAnsi="Cambria Math" w:eastAsia="宋体" w:cs="Cambria Math"/>
                    <w:i/>
                    <w:iCs/>
                    <w:sz w:val="24"/>
                    <w:szCs w:val="24"/>
                    <w:lang w:eastAsia="zh"/>
                    <w14:ligatures w14:val="standardContextual"/>
                  </w:rPr>
                  <w:delText xml:space="preserve"> </w:delText>
                </w:r>
              </w:del>
            </w:ins>
            <m:oMath>
              <w:ins w:id="2867" w:author="沐" w:date="2025-01-27T17:47:00Z">
                <w:del w:id="2868" w:author="几" w:date="2025-01-27T23:08:00Z">
                  <m:r>
                    <m:rPr/>
                    <w:rPr>
                      <w:rFonts w:ascii="Cambria Math" w:hAnsi="Cambria Math" w:eastAsia="宋体" w:cs="Cambria Math"/>
                      <w:sz w:val="24"/>
                      <w:szCs w:val="24"/>
                      <w:lang w:eastAsia="zh"/>
                      <w14:ligatures w14:val="standardContextual"/>
                    </w:rPr>
                    <m:t xml:space="preserve">         </m:t>
                  </m:r>
                </w:del>
              </w:ins>
              <w:ins w:id="2869" w:author="沐" w:date="2025-01-27T17:48:00Z">
                <w:del w:id="2870" w:author="几" w:date="2025-01-27T23:08:00Z">
                  <m:r>
                    <m:rPr/>
                    <w:rPr>
                      <w:rFonts w:ascii="Cambria Math" w:hAnsi="Cambria Math" w:eastAsia="宋体" w:cs="Times New Roman"/>
                      <w:sz w:val="24"/>
                      <w:szCs w:val="24"/>
                      <w:lang w:eastAsia="zh"/>
                      <w:rPrChange w:id="2871" w:author="沐" w:date="2025-01-27T17:48:00Z">
                        <w:rPr>
                          <w:rFonts w:ascii="Cambria Math" w:hAnsi="Cambria Math" w:eastAsia="宋体" w:cs="Cambria Math"/>
                          <w:sz w:val="24"/>
                          <w:szCs w:val="24"/>
                          <w:lang w:eastAsia="zh"/>
                        </w:rPr>
                      </w:rPrChange>
                      <w14:ligatures w14:val="standardContextual"/>
                    </w:rPr>
                    <m:t xml:space="preserve"> </m:t>
                  </m:r>
                </w:del>
              </w:ins>
              <w:ins w:id="2872" w:author="沐" w:date="2025-01-27T17:48:00Z">
                <w:del w:id="2873" w:author="几" w:date="2025-01-27T23:08:00Z">
                  <m:r>
                    <m:rPr>
                      <m:sty m:val="p"/>
                    </m:rPr>
                    <w:rPr>
                      <w:rFonts w:ascii="Cambria Math" w:hAnsi="Cambria Math" w:eastAsia="宋体" w:cs="Times New Roman"/>
                      <w:sz w:val="24"/>
                      <w:szCs w:val="24"/>
                      <w:lang w:eastAsia="zh"/>
                      <w:rPrChange w:id="2874" w:author="沐" w:date="2025-01-27T17:48:00Z">
                        <w:rPr>
                          <w:rFonts w:ascii="Cambria Math" w:hAnsi="Cambria Math" w:eastAsia="宋体" w:cs="Cambria Math"/>
                          <w:sz w:val="24"/>
                          <w:szCs w:val="24"/>
                          <w:lang w:eastAsia="zh"/>
                        </w:rPr>
                      </w:rPrChange>
                      <w14:ligatures w14:val="standardContextual"/>
                    </w:rPr>
                    <m:t>n</m:t>
                  </m:r>
                </w:del>
              </w:ins>
              <w:del w:id="2875" w:author="几" w:date="2025-01-27T23:08:00Z">
                <m:r>
                  <m:rPr>
                    <m:sty m:val="p"/>
                  </m:rPr>
                  <w:rPr>
                    <w:rFonts w:ascii="Cambria Math" w:hAnsi="Cambria Math" w:eastAsia="宋体" w:cs="Times New Roman"/>
                    <w:sz w:val="24"/>
                    <w:szCs w:val="21"/>
                    <w:rPrChange w:id="2876" w:author="沐" w:date="2025-01-27T17:48:00Z">
                      <w:rPr>
                        <w:rFonts w:ascii="Cambria Math" w:hAnsi="Cambria Math" w:eastAsia="宋体" w:cs="Times New Roman"/>
                        <w:sz w:val="24"/>
                        <w:szCs w:val="21"/>
                      </w:rPr>
                    </w:rPrChange>
                    <w14:ligatures w14:val="standardContextual"/>
                  </w:rPr>
                  <m:t>ae</m:t>
                </m:r>
              </w:del>
            </m:oMath>
          </w:p>
        </w:tc>
        <w:tc>
          <w:tcPr>
            <w:tcW w:w="7359" w:type="dxa"/>
            <w:tcBorders>
              <w:top w:val="nil"/>
              <w:bottom w:val="nil"/>
            </w:tcBorders>
            <w:tcPrChange w:id="2877" w:author="沐" w:date="2025-01-27T23:05:00Z">
              <w:tcPr>
                <w:tcW w:w="7359" w:type="dxa"/>
                <w:tcBorders>
                  <w:top w:val="nil"/>
                  <w:bottom w:val="nil"/>
                </w:tcBorders>
              </w:tcPr>
            </w:tcPrChange>
          </w:tcPr>
          <w:p w14:paraId="2B54913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athletes in the project</w:t>
            </w:r>
          </w:p>
        </w:tc>
      </w:tr>
      <w:tr w14:paraId="527FD8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78" w:author="沐" w:date="2025-01-27T23:05:00Z">
            <w:trPr>
              <w:jc w:val="center"/>
            </w:trPr>
          </w:trPrChange>
        </w:trPr>
        <w:tc>
          <w:tcPr>
            <w:tcW w:w="1701" w:type="dxa"/>
            <w:tcBorders>
              <w:top w:val="nil"/>
              <w:bottom w:val="nil"/>
            </w:tcBorders>
            <w:tcPrChange w:id="2879" w:author="沐" w:date="2025-01-27T23:05:00Z">
              <w:tcPr>
                <w:tcW w:w="1701" w:type="dxa"/>
                <w:tcBorders>
                  <w:top w:val="nil"/>
                  <w:bottom w:val="nil"/>
                </w:tcBorders>
              </w:tcPr>
            </w:tcPrChange>
          </w:tcPr>
          <w:p w14:paraId="008093C9">
            <w:pPr>
              <w:jc w:val="center"/>
              <w:rPr>
                <w:rFonts w:ascii="Times New Roman" w:hAnsi="Times New Roman" w:eastAsia="宋体" w:cs="Times New Roman"/>
                <w:sz w:val="24"/>
                <w:szCs w:val="21"/>
                <w14:ligatures w14:val="standardContextual"/>
              </w:rPr>
            </w:pPr>
            <m:oMathPara>
              <m:oMath>
                <m:r>
                  <m:rPr/>
                  <w:rPr>
                    <w:rFonts w:hint="eastAsia" w:ascii="Cambria Math" w:hAnsi="Cambria Math" w:eastAsia="宋体" w:cs="Times New Roman"/>
                    <w:sz w:val="24"/>
                    <w:szCs w:val="21"/>
                    <w14:ligatures w14:val="standardContextual"/>
                  </w:rPr>
                  <m:t>P</m:t>
                </m:r>
              </m:oMath>
            </m:oMathPara>
          </w:p>
        </w:tc>
        <w:tc>
          <w:tcPr>
            <w:tcW w:w="7359" w:type="dxa"/>
            <w:tcBorders>
              <w:top w:val="nil"/>
              <w:bottom w:val="nil"/>
            </w:tcBorders>
            <w:tcPrChange w:id="2880" w:author="沐" w:date="2025-01-27T23:05:00Z">
              <w:tcPr>
                <w:tcW w:w="7359" w:type="dxa"/>
                <w:tcBorders>
                  <w:top w:val="nil"/>
                  <w:bottom w:val="nil"/>
                </w:tcBorders>
              </w:tcPr>
            </w:tcPrChange>
          </w:tcPr>
          <w:p w14:paraId="5FB233F3">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ability of a great coach himself</w:t>
            </w:r>
          </w:p>
        </w:tc>
      </w:tr>
      <w:tr w14:paraId="4FF6F9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1" w:author="沐" w:date="2025-01-27T23:05:00Z">
            <w:trPr>
              <w:jc w:val="center"/>
            </w:trPr>
          </w:trPrChange>
        </w:trPr>
        <w:tc>
          <w:tcPr>
            <w:tcW w:w="1701" w:type="dxa"/>
            <w:tcBorders>
              <w:top w:val="nil"/>
              <w:bottom w:val="nil"/>
            </w:tcBorders>
            <w:tcPrChange w:id="2882" w:author="沐" w:date="2025-01-27T23:05:00Z">
              <w:tcPr>
                <w:tcW w:w="1701" w:type="dxa"/>
                <w:tcBorders>
                  <w:top w:val="nil"/>
                  <w:bottom w:val="nil"/>
                </w:tcBorders>
              </w:tcPr>
            </w:tcPrChange>
          </w:tcPr>
          <w:p w14:paraId="09CBBE06">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R</m:t>
                </m:r>
              </m:oMath>
            </m:oMathPara>
          </w:p>
        </w:tc>
        <w:tc>
          <w:tcPr>
            <w:tcW w:w="7359" w:type="dxa"/>
            <w:tcBorders>
              <w:top w:val="nil"/>
              <w:bottom w:val="nil"/>
            </w:tcBorders>
            <w:tcPrChange w:id="2883" w:author="沐" w:date="2025-01-27T23:05:00Z">
              <w:tcPr>
                <w:tcW w:w="7359" w:type="dxa"/>
                <w:tcBorders>
                  <w:top w:val="nil"/>
                  <w:bottom w:val="nil"/>
                </w:tcBorders>
              </w:tcPr>
            </w:tcPrChange>
          </w:tcPr>
          <w:p w14:paraId="684591C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Inertia of team capabilities</w:t>
            </w:r>
          </w:p>
        </w:tc>
      </w:tr>
      <w:tr w14:paraId="4C464A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4" w:author="沐" w:date="2025-01-27T23:05:00Z">
            <w:trPr>
              <w:jc w:val="center"/>
            </w:trPr>
          </w:trPrChange>
        </w:trPr>
        <w:tc>
          <w:tcPr>
            <w:tcW w:w="1701" w:type="dxa"/>
            <w:tcBorders>
              <w:top w:val="nil"/>
              <w:bottom w:val="single" w:color="auto" w:sz="12" w:space="0"/>
            </w:tcBorders>
            <w:tcPrChange w:id="2885" w:author="沐" w:date="2025-01-27T23:05:00Z">
              <w:tcPr>
                <w:tcW w:w="1701" w:type="dxa"/>
                <w:tcBorders>
                  <w:top w:val="nil"/>
                  <w:bottom w:val="single" w:color="auto" w:sz="12" w:space="0"/>
                </w:tcBorders>
              </w:tcPr>
            </w:tcPrChange>
          </w:tcPr>
          <w:p w14:paraId="330893F0">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O</m:t>
                </m:r>
              </m:oMath>
            </m:oMathPara>
          </w:p>
        </w:tc>
        <w:tc>
          <w:tcPr>
            <w:tcW w:w="7359" w:type="dxa"/>
            <w:tcBorders>
              <w:top w:val="nil"/>
              <w:bottom w:val="single" w:color="auto" w:sz="12" w:space="0"/>
            </w:tcBorders>
            <w:tcPrChange w:id="2886" w:author="沐" w:date="2025-01-27T23:05:00Z">
              <w:tcPr>
                <w:tcW w:w="7359" w:type="dxa"/>
                <w:tcBorders>
                  <w:top w:val="nil"/>
                  <w:bottom w:val="single" w:color="auto" w:sz="12" w:space="0"/>
                </w:tcBorders>
              </w:tcPr>
            </w:tcPrChange>
          </w:tcPr>
          <w:p w14:paraId="6B202C09">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sessions of the Olympiad</w:t>
            </w:r>
          </w:p>
        </w:tc>
      </w:tr>
    </w:tbl>
    <w:p w14:paraId="437EE65A">
      <w:pPr>
        <w:spacing w:before="160" w:after="160"/>
        <w:ind w:firstLine="480" w:firstLineChars="200"/>
        <w:rPr>
          <w:ins w:id="2888" w:author="沐" w:date="2025-01-27T15:40:00Z"/>
          <w:rFonts w:hAnsi="Cambria Math" w:eastAsia="宋体"/>
          <w:sz w:val="24"/>
          <w14:ligatures w14:val="standardContextual"/>
        </w:rPr>
        <w:pPrChange w:id="2887" w:author="几" w:date="2025-01-27T16:41:00Z">
          <w:pPr>
            <w:ind w:firstLine="480" w:firstLineChars="200"/>
          </w:pPr>
        </w:pPrChange>
      </w:pPr>
      <w:r>
        <w:rPr>
          <w:rFonts w:hint="eastAsia" w:ascii="Times New Roman" w:hAnsi="Times New Roman" w:eastAsia="Times New Roman" w:cs="Times New Roman"/>
          <w:sz w:val="24"/>
          <w14:ligatures w14:val="standardContextual"/>
        </w:rPr>
        <w:t>Some of the symbols in the table above illustrate: One event can have multiple athletes, and each athlete can also participate in multiple competitions, so the total number of games here does not refer to the total number of events, nor the number of athletes. Suppose N events, on average, n athletes participate in each event, SUM = N×n. Because athletes participate in teams, and a champion only corresponds to a medal in the medal table, G, S and B represent the number of MEDALS in this repeated situation, and represent the number of MEDALS recorded in the medal table.</w:t>
      </w:r>
      <m:oMath>
        <m:sSub>
          <m:sSubPr>
            <m:ctrlPr>
              <w:del w:id="2889" w:author="沐" w:date="2025-01-27T15:40:00Z">
                <w:rPr>
                  <w:rFonts w:ascii="Cambria Math" w:hAnsi="Cambria Math" w:eastAsia="宋体"/>
                  <w:i/>
                  <w:sz w:val="24"/>
                  <w14:ligatures w14:val="standardContextual"/>
                </w:rPr>
              </w:del>
            </m:ctrlPr>
          </m:sSubPr>
          <m:e>
            <w:del w:id="2890" w:author="沐" w:date="2025-01-27T15:40:00Z">
              <m:r>
                <m:rPr/>
                <w:rPr>
                  <w:rFonts w:ascii="Cambria Math" w:hAnsi="Cambria Math" w:eastAsia="宋体"/>
                  <w:sz w:val="24"/>
                  <w14:ligatures w14:val="standardContextual"/>
                </w:rPr>
                <m:t>M</m:t>
              </m:r>
            </w:del>
            <m:ctrlPr>
              <w:del w:id="2891" w:author="沐" w:date="2025-01-27T15:40:00Z">
                <w:rPr>
                  <w:rFonts w:ascii="Cambria Math" w:hAnsi="Cambria Math" w:eastAsia="宋体"/>
                  <w:i/>
                  <w:sz w:val="24"/>
                  <w14:ligatures w14:val="standardContextual"/>
                </w:rPr>
              </w:del>
            </m:ctrlPr>
          </m:e>
          <m:sub>
            <w:del w:id="2892" w:author="沐" w:date="2025-01-27T15:40:00Z">
              <m:r>
                <m:rPr/>
                <w:rPr>
                  <w:rFonts w:ascii="Cambria Math" w:hAnsi="Cambria Math" w:eastAsia="宋体"/>
                  <w:sz w:val="24"/>
                  <w14:ligatures w14:val="standardContextual"/>
                </w:rPr>
                <m:t>G</m:t>
              </m:r>
            </w:del>
            <m:ctrlPr>
              <w:del w:id="2893" w:author="沐" w:date="2025-01-27T15:40:00Z">
                <w:rPr>
                  <w:rFonts w:ascii="Cambria Math" w:hAnsi="Cambria Math" w:eastAsia="宋体"/>
                  <w:i/>
                  <w:sz w:val="24"/>
                  <w14:ligatures w14:val="standardContextual"/>
                </w:rPr>
              </w:del>
            </m:ctrlPr>
          </m:sub>
        </m:sSub>
      </m:oMath>
    </w:p>
    <w:p w14:paraId="1768FFA5">
      <w:pPr>
        <w:ind w:firstLine="0" w:firstLineChars="0"/>
        <w:rPr>
          <w:del w:id="2895" w:author="沐" w:date="2025-01-27T15:40:00Z"/>
          <w:rFonts w:hAnsi="Cambria Math" w:eastAsia="宋体"/>
          <w:sz w:val="24"/>
          <w14:ligatures w14:val="standardContextual"/>
        </w:rPr>
        <w:pPrChange w:id="2894" w:author="沐" w:date="2025-01-27T15:40:00Z">
          <w:pPr>
            <w:ind w:firstLine="480" w:firstLineChars="200"/>
          </w:pPr>
        </w:pPrChange>
      </w:pPr>
    </w:p>
    <w:p w14:paraId="26F978C7">
      <w:pPr>
        <w:spacing w:before="0" w:after="0"/>
        <w:jc w:val="left"/>
        <w:outlineLvl w:val="9"/>
        <w:rPr>
          <w:rFonts w:ascii="Times New Roman" w:hAnsi="Times New Roman" w:eastAsia="宋体"/>
          <w:b/>
          <w:bCs/>
          <w:sz w:val="32"/>
          <w:szCs w:val="32"/>
          <w14:ligatures w14:val="standardContextual"/>
        </w:rPr>
        <w:pPrChange w:id="2896" w:author="沐" w:date="2025-01-27T15:40:00Z">
          <w:pPr>
            <w:spacing w:before="240" w:after="60"/>
            <w:jc w:val="center"/>
            <w:outlineLvl w:val="0"/>
          </w:pPr>
        </w:pPrChange>
      </w:pPr>
      <w:bookmarkStart w:id="33" w:name="_Toc188728947"/>
      <w:bookmarkStart w:id="34" w:name="_Toc188728736"/>
      <w:bookmarkStart w:id="35" w:name="_Toc188729107"/>
      <w:r>
        <w:rPr>
          <w:rFonts w:hint="eastAsia" w:ascii="Times New Roman" w:hAnsi="Times New Roman" w:eastAsia="Times New Roman" w:cs="Times New Roman"/>
          <w:b/>
          <w:bCs/>
          <w:sz w:val="32"/>
          <w:szCs w:val="32"/>
          <w14:ligatures w14:val="standardContextual"/>
        </w:rPr>
        <w:t xml:space="preserve">4. Information </w:t>
      </w:r>
      <w:ins w:id="2897" w:author="沐" w:date="2025-01-27T15:55:00Z">
        <w:r>
          <w:rPr>
            <w:rFonts w:hint="eastAsia" w:ascii="Times New Roman" w:hAnsi="Times New Roman" w:eastAsia="Times New Roman" w:cs="Times New Roman"/>
            <w:b/>
            <w:bCs/>
            <w:sz w:val="32"/>
            <w:szCs w:val="32"/>
            <w:lang w:eastAsia="zh"/>
            <w14:ligatures w14:val="standardContextual"/>
          </w:rPr>
          <w:t>E</w:t>
        </w:r>
      </w:ins>
      <w:del w:id="2898" w:author="沐" w:date="2025-01-27T15:55:00Z">
        <w:r>
          <w:rPr>
            <w:rFonts w:hint="eastAsia" w:ascii="Times New Roman" w:hAnsi="Times New Roman" w:eastAsia="Times New Roman" w:cs="Times New Roman"/>
            <w:b/>
            <w:bCs/>
            <w:sz w:val="32"/>
            <w:szCs w:val="32"/>
            <w14:ligatures w14:val="standardContextual"/>
          </w:rPr>
          <w:delText>e</w:delText>
        </w:r>
      </w:del>
      <w:r>
        <w:rPr>
          <w:rFonts w:hint="eastAsia" w:ascii="Times New Roman" w:hAnsi="Times New Roman" w:eastAsia="Times New Roman" w:cs="Times New Roman"/>
          <w:b/>
          <w:bCs/>
          <w:sz w:val="32"/>
          <w:szCs w:val="32"/>
          <w14:ligatures w14:val="standardContextual"/>
        </w:rPr>
        <w:t xml:space="preserve">ntropy </w:t>
      </w:r>
      <w:ins w:id="2899" w:author="沐" w:date="2025-01-27T15:55:00Z">
        <w:r>
          <w:rPr>
            <w:rFonts w:hint="eastAsia" w:ascii="Times New Roman" w:hAnsi="Times New Roman" w:eastAsia="Times New Roman" w:cs="Times New Roman"/>
            <w:b/>
            <w:bCs/>
            <w:sz w:val="32"/>
            <w:szCs w:val="32"/>
            <w:lang w:eastAsia="zh"/>
            <w14:ligatures w14:val="standardContextual"/>
          </w:rPr>
          <w:t>W</w:t>
        </w:r>
      </w:ins>
      <w:del w:id="2900" w:author="沐" w:date="2025-01-27T15:55:00Z">
        <w:r>
          <w:rPr>
            <w:rFonts w:hint="eastAsia" w:ascii="Times New Roman" w:hAnsi="Times New Roman" w:eastAsia="Times New Roman" w:cs="Times New Roman"/>
            <w:b/>
            <w:bCs/>
            <w:sz w:val="32"/>
            <w:szCs w:val="32"/>
            <w14:ligatures w14:val="standardContextual"/>
          </w:rPr>
          <w:delText>w</w:delText>
        </w:r>
      </w:del>
      <w:r>
        <w:rPr>
          <w:rFonts w:hint="eastAsia" w:ascii="Times New Roman" w:hAnsi="Times New Roman" w:eastAsia="Times New Roman" w:cs="Times New Roman"/>
          <w:b/>
          <w:bCs/>
          <w:sz w:val="32"/>
          <w:szCs w:val="32"/>
          <w14:ligatures w14:val="standardContextual"/>
        </w:rPr>
        <w:t xml:space="preserve">eighted </w:t>
      </w:r>
      <w:ins w:id="2901" w:author="沐" w:date="2025-01-27T15:55:00Z">
        <w:r>
          <w:rPr>
            <w:rFonts w:hint="eastAsia" w:ascii="Times New Roman" w:hAnsi="Times New Roman" w:eastAsia="Times New Roman" w:cs="Times New Roman"/>
            <w:b/>
            <w:bCs/>
            <w:sz w:val="32"/>
            <w:szCs w:val="32"/>
            <w:lang w:eastAsia="zh"/>
            <w14:ligatures w14:val="standardContextual"/>
          </w:rPr>
          <w:t>P</w:t>
        </w:r>
      </w:ins>
      <w:del w:id="2902" w:author="沐" w:date="2025-01-27T15:55:00Z">
        <w:r>
          <w:rPr>
            <w:rFonts w:hint="eastAsia" w:ascii="Times New Roman" w:hAnsi="Times New Roman" w:eastAsia="Times New Roman" w:cs="Times New Roman"/>
            <w:b/>
            <w:bCs/>
            <w:sz w:val="32"/>
            <w:szCs w:val="32"/>
            <w14:ligatures w14:val="standardContextual"/>
          </w:rPr>
          <w:delText>p</w:delText>
        </w:r>
      </w:del>
      <w:r>
        <w:rPr>
          <w:rFonts w:hint="eastAsia" w:ascii="Times New Roman" w:hAnsi="Times New Roman" w:eastAsia="Times New Roman" w:cs="Times New Roman"/>
          <w:b/>
          <w:bCs/>
          <w:sz w:val="32"/>
          <w:szCs w:val="32"/>
          <w14:ligatures w14:val="standardContextual"/>
        </w:rPr>
        <w:t xml:space="preserve">rediction </w:t>
      </w:r>
      <w:ins w:id="2903" w:author="沐" w:date="2025-01-27T15:55:00Z">
        <w:r>
          <w:rPr>
            <w:rFonts w:hint="eastAsia" w:ascii="Times New Roman" w:hAnsi="Times New Roman" w:eastAsia="Times New Roman" w:cs="Times New Roman"/>
            <w:b/>
            <w:bCs/>
            <w:sz w:val="32"/>
            <w:szCs w:val="32"/>
            <w:lang w:eastAsia="zh"/>
            <w14:ligatures w14:val="standardContextual"/>
          </w:rPr>
          <w:t>M</w:t>
        </w:r>
      </w:ins>
      <w:del w:id="2904" w:author="沐" w:date="2025-01-27T15:55:00Z">
        <w:r>
          <w:rPr>
            <w:rFonts w:hint="eastAsia" w:ascii="Times New Roman" w:hAnsi="Times New Roman" w:eastAsia="Times New Roman" w:cs="Times New Roman"/>
            <w:b/>
            <w:bCs/>
            <w:sz w:val="32"/>
            <w:szCs w:val="32"/>
            <w14:ligatures w14:val="standardContextual"/>
          </w:rPr>
          <w:delText>m</w:delText>
        </w:r>
      </w:del>
      <w:r>
        <w:rPr>
          <w:rFonts w:hint="eastAsia" w:ascii="Times New Roman" w:hAnsi="Times New Roman" w:eastAsia="Times New Roman" w:cs="Times New Roman"/>
          <w:b/>
          <w:bCs/>
          <w:sz w:val="32"/>
          <w:szCs w:val="32"/>
          <w14:ligatures w14:val="standardContextual"/>
        </w:rPr>
        <w:t>odel</w:t>
      </w:r>
      <w:bookmarkEnd w:id="33"/>
      <w:bookmarkEnd w:id="34"/>
      <w:bookmarkEnd w:id="35"/>
    </w:p>
    <w:p w14:paraId="26937A2C">
      <w:pPr>
        <w:spacing w:before="240" w:after="60" w:line="312" w:lineRule="auto"/>
        <w:jc w:val="left"/>
        <w:outlineLvl w:val="1"/>
        <w:rPr>
          <w:rFonts w:ascii="Times New Roman" w:hAnsi="Times New Roman" w:eastAsia="宋体"/>
          <w:b/>
          <w:bCs/>
          <w:sz w:val="28"/>
          <w:szCs w:val="28"/>
          <w14:ligatures w14:val="standardContextual"/>
        </w:rPr>
      </w:pPr>
      <w:bookmarkStart w:id="36" w:name="_Toc188728948"/>
      <w:bookmarkStart w:id="37" w:name="_Toc188728737"/>
      <w:bookmarkStart w:id="38" w:name="_Toc188922258"/>
      <w:bookmarkStart w:id="39" w:name="_Toc188729108"/>
      <w:r>
        <w:rPr>
          <w:rFonts w:hint="eastAsia" w:ascii="Times New Roman" w:hAnsi="Times New Roman" w:eastAsia="Times New Roman" w:cs="Times New Roman"/>
          <w:b/>
          <w:bCs/>
          <w:sz w:val="28"/>
          <w:szCs w:val="28"/>
          <w14:ligatures w14:val="standardContextual"/>
        </w:rPr>
        <w:t>4.1 Data analysis and establishment of prediction model</w:t>
      </w:r>
      <w:bookmarkEnd w:id="36"/>
      <w:bookmarkEnd w:id="37"/>
      <w:bookmarkEnd w:id="38"/>
      <w:bookmarkEnd w:id="39"/>
    </w:p>
    <w:p w14:paraId="02C2C33A">
      <w:pPr>
        <w:keepNext/>
        <w:keepLines/>
        <w:outlineLvl w:val="2"/>
        <w:rPr>
          <w:rFonts w:ascii="Times New Roman" w:hAnsi="Times New Roman" w:eastAsia="黑体"/>
          <w:bCs/>
          <w:sz w:val="24"/>
          <w:szCs w:val="32"/>
          <w14:ligatures w14:val="standardContextual"/>
        </w:rPr>
      </w:pPr>
      <w:bookmarkStart w:id="40" w:name="_Toc188728949"/>
      <w:bookmarkStart w:id="41" w:name="_Toc188729109"/>
      <w:bookmarkStart w:id="42" w:name="_Toc188922259"/>
      <w:bookmarkStart w:id="43" w:name="_Toc188728738"/>
      <w:r>
        <w:rPr>
          <w:rFonts w:ascii="Times New Roman" w:hAnsi="Times New Roman" w:eastAsia="Times New Roman" w:cs="Times New Roman"/>
          <w:b/>
          <w:bCs/>
          <w:sz w:val="24"/>
          <w:szCs w:val="32"/>
          <w:rPrChange w:id="2905" w:author="沐" w:date="2025-01-27T15:40:00Z">
            <w:rPr>
              <w:rFonts w:ascii="Times New Roman" w:hAnsi="Times New Roman" w:eastAsia="Times New Roman" w:cs="Times New Roman"/>
              <w:bCs/>
              <w:sz w:val="24"/>
              <w:szCs w:val="32"/>
              <w14:ligatures w14:val="standardContextual"/>
            </w:rPr>
          </w:rPrChange>
          <w14:ligatures w14:val="standardContextual"/>
        </w:rPr>
        <w:t>4.1.1 Discussion of independent variables affecting the number of MEDALS</w:t>
      </w:r>
      <w:bookmarkEnd w:id="40"/>
      <w:bookmarkEnd w:id="41"/>
      <w:bookmarkEnd w:id="42"/>
      <w:bookmarkEnd w:id="43"/>
    </w:p>
    <w:p w14:paraId="04C8485D">
      <w:pPr>
        <w:spacing w:before="160" w:after="160"/>
        <w:ind w:firstLine="480" w:firstLineChars="200"/>
        <w:rPr>
          <w:rFonts w:ascii="Times New Roman" w:hAnsi="Times New Roman" w:eastAsia="Times New Roman"/>
          <w:sz w:val="24"/>
          <w:lang w:eastAsia="zh"/>
          <w14:ligatures w14:val="standardContextual"/>
        </w:rPr>
      </w:pPr>
      <w:del w:id="2906" w:author="沐" w:date="2025-01-27T15:55:00Z">
        <w:r>
          <w:rPr>
            <w:rFonts w:hint="eastAsia" w:ascii="Times New Roman" w:hAnsi="Times New Roman" w:eastAsia="Times New Roman" w:cs="Times New Roman"/>
            <w:sz w:val="24"/>
            <w14:ligatures w14:val="standardContextual"/>
          </w:rPr>
          <w:delText xml:space="preserve">The number of Olympic MEDALS is generally not referred to the total number of historical MEDALS, so the number of historical MEDALS is not considered, and it is used as the dependent variable of the function to test the model. In most cases, the current status of the athletes can directly affect the final results of the number of MEDALS. </w:delText>
        </w:r>
      </w:del>
      <w:ins w:id="2907" w:author="沐" w:date="2025-01-27T15:58:00Z">
        <w:r>
          <w:rPr>
            <w:rFonts w:hint="eastAsia" w:ascii="Times New Roman" w:hAnsi="Times New Roman" w:eastAsia="Times New Roman" w:cs="Times New Roman"/>
            <w:sz w:val="24"/>
            <w14:ligatures w14:val="standardContextual"/>
          </w:rPr>
          <w:t xml:space="preserve">To analyze the performance of athletes from a specific country, we refer to their historical performance and conduct regression analysis based on the country's results in previous Olympic Games to reflect the current state of its athletes. As shown in the attachment, athletes participate in every Olympic Games. The gold medal winning rate is calculated by dividing the number of gold medals won by the total number of events. Since the status of the three types of medals varies, the gold, silver, and bronze medal winning rates are weighted and summed, with weights of 3, 2, and 1 respectively, to obtain a new variable. </w:t>
        </w:r>
      </w:ins>
      <w:ins w:id="2908" w:author="沐" w:date="2025-01-27T15:59:00Z">
        <w:r>
          <w:rPr>
            <w:rFonts w:hint="eastAsia" w:ascii="Times New Roman" w:hAnsi="Times New Roman" w:eastAsia="Times New Roman" w:cs="Times New Roman"/>
            <w:sz w:val="24"/>
            <w14:ligatures w14:val="standardContextual"/>
          </w:rPr>
          <w:t>We define this as the athlete status value X, as follows:</w:t>
        </w:r>
      </w:ins>
    </w:p>
    <w:p w14:paraId="128CC56C">
      <w:pPr>
        <w:spacing w:before="160" w:after="160"/>
        <w:ind w:firstLine="480" w:firstLineChars="200"/>
        <w:rPr>
          <w:rFonts w:ascii="Times New Roman" w:hAnsi="Times New Roman" w:eastAsia="宋体"/>
          <w:sz w:val="24"/>
          <w14:ligatures w14:val="standardContextual"/>
        </w:rPr>
      </w:pPr>
      <m:oMathPara>
        <m:oMathParaPr>
          <m:jc m:val="center"/>
        </m:oMathParaPr>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 xml:space="preserve"> ，</m:t>
              </m:r>
              <m:sSub>
                <m:sSubPr>
                  <m:ctrlPr>
                    <w:rPr>
                      <w:rFonts w:ascii="Cambria Math" w:hAnsi="Cambria Math" w:eastAsia="宋体"/>
                      <w:i/>
                      <w:sz w:val="24"/>
                      <w14:ligatures w14:val="standardContextual"/>
                    </w:rPr>
                  </m:ctrlPr>
                </m:sSubPr>
                <m:e>
                  <m:r>
                    <m:rPr/>
                    <w:rPr>
                      <w:rFonts w:ascii="Cambria Math" w:hAnsi="Cambria Math" w:eastAsia="宋体" w:cs="Cambria Math"/>
                      <w:sz w:val="24"/>
                      <w:szCs w:val="24"/>
                      <w:lang w:eastAsia="zh"/>
                      <w14:ligatures w14:val="standardContextual"/>
                    </w:rPr>
                    <m:t xml:space="preserve"> </m:t>
                  </m:r>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w:ins w:id="2909" w:author="沐" w:date="2025-01-27T23:16:00Z">
                <m:r>
                  <m:rPr/>
                  <w:rPr>
                    <w:rFonts w:ascii="Cambria Math" w:hAnsi="Cambria Math" w:eastAsia="宋体"/>
                    <w:sz w:val="24"/>
                    <w:lang w:eastAsia="zh"/>
                    <w14:ligatures w14:val="standardContextual"/>
                  </w:rPr>
                  <m:t xml:space="preserve">       </m:t>
                </m:r>
              </w:ins>
              <m:r>
                <m:rPr/>
                <w:rPr>
                  <w:rFonts w:ascii="Cambria Math" w:hAnsi="Cambria Math" w:eastAsia="宋体"/>
                  <w:sz w:val="24"/>
                  <w:lang w:eastAsia="zh"/>
                  <w14:ligatures w14:val="standardContextual"/>
                </w:rPr>
                <m:t xml:space="preserve">  </m:t>
              </m:r>
              <m:d>
                <m:dPr>
                  <m:begChr m:val="（"/>
                  <m:endChr m:val="）"/>
                  <m:ctrlPr>
                    <w:rPr>
                      <w:rFonts w:ascii="Cambria Math" w:hAnsi="Cambria Math" w:eastAsia="宋体" w:cs="Times New Roman"/>
                      <w:i/>
                      <w:sz w:val="24"/>
                    </w:rPr>
                  </m:ctrlPr>
                </m:dPr>
                <m:e>
                  <w:ins w:id="2910" w:author="几" w:date="2025-01-27T23:39:00Z">
                    <w:del w:id="2911" w:author="asus" w:date="2025-01-28T01:40:00Z">
                      <m:r>
                        <m:rPr/>
                        <w:rPr>
                          <w:rFonts w:ascii="Cambria Math" w:hAnsi="Cambria Math" w:eastAsia="宋体" w:cs="Cambria Math"/>
                          <w:sz w:val="24"/>
                          <w:szCs w:val="24"/>
                          <w:lang w:eastAsia="zh"/>
                        </w:rPr>
                        <m:t xml:space="preserve">  </m:t>
                      </m:r>
                    </w:del>
                  </w:ins>
                  <m:r>
                    <m:rPr/>
                    <w:rPr>
                      <w:rFonts w:ascii="Cambria Math" w:hAnsi="Cambria Math" w:eastAsia="宋体" w:cs="Times New Roman"/>
                      <w:sz w:val="24"/>
                    </w:rPr>
                    <m:t>4.1</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D7E7C18">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X= 3</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+2</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w:del w:id="2912" w:author="沐" w:date="2025-01-27T23:15:00Z">
                <m:r>
                  <m:rPr/>
                  <w:rPr>
                    <w:rFonts w:ascii="Cambria Math" w:hAnsi="Cambria Math" w:eastAsia="宋体" w:cs="Times New Roman"/>
                    <w:sz w:val="24"/>
                  </w:rPr>
                  <m:t>#</m:t>
                </m:r>
              </w:del>
              <m:d>
                <m:dPr>
                  <m:begChr m:val="（"/>
                  <m:endChr m:val="）"/>
                  <m:ctrlPr>
                    <w:rPr>
                      <w:rFonts w:ascii="Cambria Math" w:hAnsi="Cambria Math" w:eastAsia="宋体" w:cs="Times New Roman"/>
                      <w:i/>
                      <w:sz w:val="24"/>
                    </w:rPr>
                  </m:ctrlPr>
                </m:dPr>
                <m:e>
                  <m:r>
                    <m:rPr/>
                    <w:rPr>
                      <w:rFonts w:ascii="Cambria Math" w:hAnsi="Cambria Math" w:eastAsia="宋体" w:cs="Times New Roman"/>
                      <w:sz w:val="24"/>
                    </w:rPr>
                    <m:t>4.2</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86B7455">
      <w:pPr>
        <w:spacing w:before="160" w:after="160"/>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Where the value is between 0 and 1, X can directly affect the final medal count.</w:t>
      </w:r>
    </w:p>
    <w:p w14:paraId="56EE6D06">
      <w:pPr>
        <w:spacing w:before="160" w:after="160"/>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In addition, the more sports there are in the Olympic Games, the more MEDALS will be distributed throughout the Games, and the higher the probability that each country will win a medal. Obviously, the total number of Olympic Games will also affect the number of MEDALS for a country, and the total number of Olympic Games directly determines the total number of Olympic Games MEDALS, but the contribution degree of the two to the number of MEDALS is obviously different</w:t>
      </w:r>
      <w:r>
        <w:rPr>
          <w:rFonts w:hint="eastAsia" w:ascii="Cambria Math" w:hAnsi="Times New Roman" w:eastAsia="Times New Roman" w:cs="Times New Roman"/>
          <w:iCs/>
          <w:sz w:val="24"/>
          <w14:ligatures w14:val="standardContextual"/>
        </w:rPr>
        <w:t xml:space="preserve">. The total number of events E and X are too different, so E should be standardized. When E=300, </w:t>
      </w:r>
      <m:oMath>
        <m:r>
          <m:rPr>
            <m:sty m:val="p"/>
          </m:rPr>
          <w:rPr>
            <w:rFonts w:hint="eastAsia" w:ascii="Cambria Math" w:hAnsi="Times New Roman" w:eastAsia="Times New Roman" w:cs="Times New Roman"/>
            <w:sz w:val="24"/>
            <w14:ligatures w14:val="standardContextual"/>
          </w:rPr>
          <m:t>φ</m:t>
        </m:r>
      </m:oMath>
      <w:r>
        <w:rPr>
          <w:rFonts w:hint="eastAsia" w:ascii="Cambria Math" w:hAnsi="Times New Roman" w:eastAsia="Times New Roman" w:cs="Times New Roman"/>
          <w:iCs/>
          <w:sz w:val="24"/>
          <w14:ligatures w14:val="standardContextual"/>
        </w:rPr>
        <w:t>=1 and</w:t>
      </w:r>
    </w:p>
    <w:p w14:paraId="2A457CAE">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300</m:t>
                  </m:r>
                  <m:ctrlPr>
                    <w:rPr>
                      <w:rFonts w:ascii="Cambria Math" w:hAnsi="Cambria Math" w:eastAsia="宋体"/>
                      <w:i/>
                      <w:sz w:val="24"/>
                      <w14:ligatures w14:val="standardContextual"/>
                    </w:rPr>
                  </m:ctrlPr>
                </m:den>
              </m:f>
              <w:del w:id="2913" w:author="几" w:date="2025-01-27T23:1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6CCE259">
      <w:pPr>
        <w:spacing w:before="0" w:after="0"/>
        <w:ind w:firstLine="480" w:firstLineChars="200"/>
        <w:rPr>
          <w:rFonts w:ascii="Times New Roman" w:hAnsi="Times New Roman" w:eastAsia="宋体"/>
          <w:i/>
          <w:sz w:val="24"/>
          <w14:ligatures w14:val="standardContextual"/>
        </w:rPr>
        <w:pPrChange w:id="2914" w:author="几" w:date="2025-01-28T00:29:00Z">
          <w:pPr>
            <w:spacing w:before="160" w:after="160"/>
            <w:ind w:firstLine="480" w:firstLineChars="200"/>
          </w:pPr>
        </w:pPrChange>
      </w:pPr>
      <w:r>
        <w:rPr>
          <w:rFonts w:hint="eastAsia" w:ascii="Times New Roman" w:hAnsi="Times New Roman" w:eastAsia="Times New Roman" w:cs="Times New Roman"/>
          <w:sz w:val="24"/>
          <w14:ligatures w14:val="standardContextual"/>
        </w:rPr>
        <w:t>Therefore, the medal variable can be defined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144095">
      <w:pPr>
        <w:spacing w:before="160" w:after="160"/>
        <w:ind w:firstLine="480" w:firstLineChars="200"/>
        <w:rPr>
          <w:rFonts w:ascii="Times New Roman" w:hAnsi="Times New Roman" w:eastAsia="宋体"/>
          <w:sz w:val="24"/>
        </w:rPr>
      </w:pPr>
      <m:oMathPara>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X+</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E=</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m:sty m:val="p"/>
                </m:rPr>
                <w:rPr>
                  <w:rFonts w:hint="eastAsia" w:ascii="Cambria Math" w:hAnsi="Times New Roman" w:eastAsia="Times New Roman" w:cs="Times New Roman"/>
                  <w:sz w:val="24"/>
                  <w14:ligatures w14:val="standardContextual"/>
                </w:rPr>
                <m:t>φ</m:t>
              </m:r>
              <m:d>
                <m:dPr>
                  <m:begChr m:val="（"/>
                  <m:endChr m:val="）"/>
                  <m:ctrlPr>
                    <w:rPr>
                      <w:rFonts w:ascii="Cambria Math" w:hAnsi="Cambria Math" w:eastAsia="宋体" w:cs="Times New Roman"/>
                      <w:i/>
                      <w:sz w:val="24"/>
                    </w:rPr>
                  </m:ctrlPr>
                </m:dPr>
                <m:e>
                  <m:r>
                    <m:rPr/>
                    <w:rPr>
                      <w:rFonts w:ascii="Cambria Math" w:hAnsi="Cambria Math" w:eastAsia="宋体" w:cs="Times New Roman"/>
                      <w:sz w:val="24"/>
                    </w:rPr>
                    <m:t>4.4</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4CFE5C36">
      <w:pPr>
        <w:keepNext/>
        <w:keepLines/>
        <w:outlineLvl w:val="2"/>
        <w:rPr>
          <w:rFonts w:ascii="Times New Roman" w:hAnsi="Times New Roman" w:eastAsia="黑体"/>
          <w:b/>
          <w:bCs/>
          <w:sz w:val="24"/>
          <w:szCs w:val="32"/>
          <w:rPrChange w:id="2915" w:author="沐" w:date="2025-01-27T15:40:00Z">
            <w:rPr>
              <w:rFonts w:ascii="Times New Roman" w:hAnsi="Times New Roman" w:eastAsia="黑体"/>
              <w:bCs/>
              <w:sz w:val="24"/>
              <w:szCs w:val="32"/>
              <w14:ligatures w14:val="standardContextual"/>
            </w:rPr>
          </w:rPrChange>
          <w14:ligatures w14:val="standardContextual"/>
        </w:rPr>
      </w:pPr>
      <w:bookmarkStart w:id="44" w:name="_Toc188729110"/>
      <w:bookmarkStart w:id="45" w:name="_Toc188728739"/>
      <w:bookmarkStart w:id="46" w:name="_Toc188922260"/>
      <w:bookmarkStart w:id="47" w:name="_Toc188728950"/>
      <w:r>
        <w:rPr>
          <w:rFonts w:ascii="Times New Roman" w:hAnsi="Times New Roman" w:eastAsia="Times New Roman" w:cs="Times New Roman"/>
          <w:b/>
          <w:bCs/>
          <w:sz w:val="24"/>
          <w:szCs w:val="32"/>
          <w:rPrChange w:id="2916" w:author="沐" w:date="2025-01-27T15:40:00Z">
            <w:rPr>
              <w:rFonts w:ascii="Times New Roman" w:hAnsi="Times New Roman" w:eastAsia="Times New Roman" w:cs="Times New Roman"/>
              <w:bCs/>
              <w:sz w:val="24"/>
              <w:szCs w:val="32"/>
              <w14:ligatures w14:val="standardContextual"/>
            </w:rPr>
          </w:rPrChange>
          <w14:ligatures w14:val="standardContextual"/>
        </w:rPr>
        <w:t>4.1.2 Selection of algorithm and overview of model</w:t>
      </w:r>
      <w:bookmarkEnd w:id="44"/>
      <w:bookmarkEnd w:id="45"/>
      <w:bookmarkEnd w:id="46"/>
      <w:bookmarkEnd w:id="47"/>
    </w:p>
    <w:p w14:paraId="5524536A">
      <w:pPr>
        <w:spacing w:before="40" w:after="40"/>
        <w:ind w:firstLine="480" w:firstLineChars="200"/>
        <w:rPr>
          <w:rFonts w:ascii="Times New Roman" w:hAnsi="Times New Roman" w:eastAsia="宋体"/>
          <w:sz w:val="24"/>
          <w14:ligatures w14:val="standardContextual"/>
        </w:rPr>
        <w:pPrChange w:id="2917" w:author="几" w:date="2025-01-28T00:28:00Z">
          <w:pPr>
            <w:ind w:firstLine="480" w:firstLineChars="200"/>
          </w:pPr>
        </w:pPrChange>
      </w:pPr>
      <w:r>
        <w:rPr>
          <w:rFonts w:hint="eastAsia" w:ascii="Times New Roman" w:hAnsi="Times New Roman" w:eastAsia="Times New Roman" w:cs="Times New Roman"/>
          <w:sz w:val="24"/>
          <w14:ligatures w14:val="standardContextual"/>
        </w:rPr>
        <w:t>Decision tree model ID3</w:t>
      </w:r>
      <w:r>
        <w:rPr>
          <w:rFonts w:hint="eastAsia" w:ascii="Times New Roman" w:hAnsi="Times New Roman" w:eastAsia="Times New Roman" w:cs="Times New Roman"/>
          <w:sz w:val="24"/>
          <w:vertAlign w:val="superscript"/>
          <w14:ligatures w14:val="standardContextual"/>
        </w:rPr>
        <w:t>[4]</w:t>
      </w:r>
      <w:r>
        <w:rPr>
          <w:rFonts w:ascii="Times New Roman" w:hAnsi="Times New Roman" w:eastAsia="Times New Roman" w:cs="Times New Roman"/>
          <w:sz w:val="24"/>
          <w14:ligatures w14:val="standardContextual"/>
        </w:rPr>
        <w:t xml:space="preserve">, </w:t>
      </w:r>
      <w:r>
        <w:rPr>
          <w:rFonts w:hint="eastAsia" w:ascii="Times New Roman" w:hAnsi="Times New Roman" w:eastAsia="Times New Roman" w:cs="Times New Roman"/>
          <w:sz w:val="24"/>
          <w14:ligatures w14:val="standardContextual"/>
        </w:rPr>
        <w:t>as</w:t>
      </w:r>
      <w:r>
        <w:rPr>
          <w:rFonts w:ascii="Times New Roman" w:hAnsi="Times New Roman" w:eastAsia="Times New Roman" w:cs="Times New Roman"/>
          <w:sz w:val="24"/>
          <w14:ligatures w14:val="standardContextual"/>
        </w:rPr>
        <w:t xml:space="preserve"> a greedy algorithm, </w:t>
      </w:r>
      <w:r>
        <w:rPr>
          <w:rFonts w:hint="eastAsia" w:ascii="Times New Roman" w:hAnsi="Times New Roman" w:eastAsia="Times New Roman" w:cs="Times New Roman"/>
          <w:sz w:val="24"/>
          <w14:ligatures w14:val="standardContextual"/>
        </w:rPr>
        <w:t>plays the role</w:t>
      </w:r>
      <w:r>
        <w:rPr>
          <w:rFonts w:ascii="Times New Roman" w:hAnsi="Times New Roman" w:eastAsia="Times New Roman" w:cs="Times New Roman"/>
          <w:sz w:val="24"/>
          <w14:ligatures w14:val="standardContextual"/>
        </w:rPr>
        <w:t xml:space="preserve"> of constructing decision trees. ID3 algorithm originates from Concept Learning System (CLS). At each node, it selects the attribute with the highest information gain as the partition criterion, and then continues this process until the generated decision tree can perfectly classify the training examples.</w:t>
      </w:r>
    </w:p>
    <w:p w14:paraId="6DA0F481">
      <w:pPr>
        <w:spacing w:before="40" w:after="40"/>
        <w:ind w:firstLine="480" w:firstLineChars="200"/>
        <w:rPr>
          <w:rFonts w:ascii="Times New Roman" w:hAnsi="Times New Roman" w:eastAsia="宋体"/>
          <w:sz w:val="24"/>
          <w14:ligatures w14:val="standardContextual"/>
        </w:rPr>
        <w:pPrChange w:id="2918" w:author="几" w:date="2025-01-28T00:28:00Z">
          <w:pPr>
            <w:ind w:firstLine="480" w:firstLineChars="200"/>
          </w:pPr>
        </w:pPrChange>
      </w:pPr>
      <w:r>
        <w:rPr>
          <w:rFonts w:hint="eastAsia" w:ascii="Times New Roman" w:hAnsi="Times New Roman" w:eastAsia="Times New Roman" w:cs="Times New Roman"/>
          <w:sz w:val="24"/>
          <w14:ligatures w14:val="standardContextual"/>
        </w:rPr>
        <w:t>The entropy weight method</w:t>
      </w:r>
      <w:r>
        <w:rPr>
          <w:rFonts w:hint="eastAsia" w:ascii="Times New Roman" w:hAnsi="Times New Roman" w:eastAsia="Times New Roman" w:cs="Times New Roman"/>
          <w:sz w:val="24"/>
          <w:vertAlign w:val="superscript"/>
          <w14:ligatures w14:val="standardContextual"/>
        </w:rPr>
        <w:t>[5]</w:t>
      </w:r>
      <w:r>
        <w:rPr>
          <w:rFonts w:hint="eastAsia" w:ascii="Times New Roman" w:hAnsi="Times New Roman" w:eastAsia="Times New Roman" w:cs="Times New Roman"/>
          <w:sz w:val="24"/>
          <w14:ligatures w14:val="standardContextual"/>
        </w:rPr>
        <w:t xml:space="preserve"> is used as the weight determination method. Based on the information entropy, the weight of each index is determined by calculating the entropy value of each index and comparing the degree of difference between the indexes. The entropy value is inversely correlated with the difference between the indicators, which can show that the index is more important in decision-making.</w:t>
      </w:r>
    </w:p>
    <w:p w14:paraId="52D0E163">
      <w:pPr>
        <w:spacing w:before="40" w:after="40"/>
        <w:ind w:firstLine="480" w:firstLineChars="200"/>
        <w:rPr>
          <w:rFonts w:ascii="Times New Roman" w:hAnsi="Times New Roman" w:eastAsia="宋体"/>
          <w:sz w:val="24"/>
          <w14:ligatures w14:val="standardContextual"/>
        </w:rPr>
        <w:pPrChange w:id="2919" w:author="几" w:date="2025-01-28T00:28:00Z">
          <w:pPr>
            <w:ind w:firstLine="480" w:firstLineChars="200"/>
          </w:pPr>
        </w:pPrChange>
      </w:pPr>
      <w:r>
        <w:rPr>
          <w:rFonts w:hint="eastAsia" w:ascii="Times New Roman" w:hAnsi="Times New Roman" w:eastAsia="Times New Roman" w:cs="Times New Roman"/>
          <w:sz w:val="24"/>
          <w14:ligatures w14:val="standardContextual"/>
        </w:rPr>
        <w:t>In this paper, the two methods are combined. Firstly, the algorithm of information entropy and information gain in ID3 algorithm is used to obtain the disorder degree of decision attribute and the influence degree of each attribute on decision attribute. This method can combine the advantages of the two methods to make the weight determination more reasonable and comprehensive.</w:t>
      </w:r>
    </w:p>
    <w:p w14:paraId="32637BCA">
      <w:pPr>
        <w:spacing w:before="40" w:after="40"/>
        <w:ind w:firstLine="480" w:firstLineChars="200"/>
        <w:rPr>
          <w:rFonts w:ascii="Times New Roman" w:hAnsi="Times New Roman" w:eastAsia="宋体"/>
          <w:sz w:val="24"/>
          <w14:ligatures w14:val="standardContextual"/>
        </w:rPr>
        <w:pPrChange w:id="2920" w:author="几" w:date="2025-01-28T00:28:00Z">
          <w:pPr>
            <w:ind w:firstLine="480" w:firstLineChars="200"/>
          </w:pPr>
        </w:pPrChange>
      </w:pPr>
      <w:r>
        <w:rPr>
          <w:rFonts w:hint="eastAsia" w:ascii="Times New Roman" w:hAnsi="Times New Roman" w:eastAsia="Times New Roman" w:cs="Times New Roman"/>
          <w:sz w:val="24"/>
          <w14:ligatures w14:val="standardContextual"/>
        </w:rPr>
        <w:t>We divide the athlete state X into three parts. Taking the United States as an example, the state is set as follows. The total number of Olympic events E is divided into three levels: more, medium and less. The number of gold MEDALS won by the United States is divided into three levels: more, medium and less. The proportion of each level is calculated and the information gain of E and X is calculated by ID3 algorithm.</w:t>
      </w:r>
      <m:oMath>
        <m:sSub>
          <m:sSubPr>
            <m:ctrlPr>
              <w:del w:id="2921" w:author="沐" w:date="2025-01-27T23:21:00Z">
                <w:rPr>
                  <w:rFonts w:ascii="Cambria Math" w:hAnsi="Cambria Math" w:eastAsia="宋体"/>
                  <w:i/>
                  <w:sz w:val="24"/>
                  <w14:ligatures w14:val="standardContextual"/>
                </w:rPr>
              </w:del>
            </m:ctrlPr>
          </m:sSubPr>
          <m:e>
            <w:del w:id="2922" w:author="沐" w:date="2025-01-27T23:21:00Z">
              <m:r>
                <m:rPr/>
                <w:rPr>
                  <w:rFonts w:ascii="Cambria Math" w:hAnsi="Cambria Math" w:eastAsia="宋体"/>
                  <w:sz w:val="24"/>
                  <w14:ligatures w14:val="standardContextual"/>
                </w:rPr>
                <m:t>M</m:t>
              </m:r>
            </w:del>
            <m:ctrlPr>
              <w:del w:id="2923" w:author="沐" w:date="2025-01-27T23:21:00Z">
                <w:rPr>
                  <w:rFonts w:ascii="Cambria Math" w:hAnsi="Cambria Math" w:eastAsia="宋体"/>
                  <w:i/>
                  <w:sz w:val="24"/>
                  <w14:ligatures w14:val="standardContextual"/>
                </w:rPr>
              </w:del>
            </m:ctrlPr>
          </m:e>
          <m:sub>
            <w:del w:id="2924" w:author="沐" w:date="2025-01-27T23:21:00Z">
              <m:r>
                <m:rPr/>
                <w:rPr>
                  <w:rFonts w:ascii="Cambria Math" w:hAnsi="Cambria Math" w:eastAsia="宋体"/>
                  <w:sz w:val="24"/>
                  <w14:ligatures w14:val="standardContextual"/>
                </w:rPr>
                <m:t>G</m:t>
              </m:r>
            </w:del>
            <m:ctrlPr>
              <w:del w:id="2925" w:author="沐" w:date="2025-01-27T23:21:00Z">
                <w:rPr>
                  <w:rFonts w:ascii="Cambria Math" w:hAnsi="Cambria Math" w:eastAsia="宋体"/>
                  <w:i/>
                  <w:sz w:val="24"/>
                  <w14:ligatures w14:val="standardContextual"/>
                </w:rPr>
              </w:del>
            </m:ctrlPr>
          </m:sub>
        </m:sSub>
        <m:sSub>
          <m:sSubPr>
            <m:ctrlPr>
              <w:del w:id="2926" w:author="沐" w:date="2025-01-27T23:21:00Z">
                <w:rPr>
                  <w:rFonts w:ascii="Cambria Math" w:hAnsi="Cambria Math" w:eastAsia="宋体"/>
                  <w:i/>
                  <w:sz w:val="24"/>
                  <w14:ligatures w14:val="standardContextual"/>
                </w:rPr>
              </w:del>
            </m:ctrlPr>
          </m:sSubPr>
          <m:e>
            <w:del w:id="2927" w:author="沐" w:date="2025-01-27T23:21:00Z">
              <m:r>
                <m:rPr/>
                <w:rPr>
                  <w:rFonts w:ascii="Cambria Math" w:hAnsi="Cambria Math" w:eastAsia="宋体"/>
                  <w:sz w:val="24"/>
                  <w14:ligatures w14:val="standardContextual"/>
                </w:rPr>
                <m:t>M</m:t>
              </m:r>
            </w:del>
            <m:ctrlPr>
              <w:del w:id="2928" w:author="沐" w:date="2025-01-27T23:21:00Z">
                <w:rPr>
                  <w:rFonts w:ascii="Cambria Math" w:hAnsi="Cambria Math" w:eastAsia="宋体"/>
                  <w:i/>
                  <w:sz w:val="24"/>
                  <w14:ligatures w14:val="standardContextual"/>
                </w:rPr>
              </w:del>
            </m:ctrlPr>
          </m:e>
          <m:sub>
            <w:del w:id="2929" w:author="沐" w:date="2025-01-27T23:21:00Z">
              <m:r>
                <m:rPr/>
                <w:rPr>
                  <w:rFonts w:ascii="Cambria Math" w:hAnsi="Cambria Math" w:eastAsia="宋体"/>
                  <w:sz w:val="24"/>
                  <w14:ligatures w14:val="standardContextual"/>
                </w:rPr>
                <m:t>G</m:t>
              </m:r>
            </w:del>
            <m:ctrlPr>
              <w:del w:id="2930" w:author="沐" w:date="2025-01-27T23:21:00Z">
                <w:rPr>
                  <w:rFonts w:ascii="Cambria Math" w:hAnsi="Cambria Math" w:eastAsia="宋体"/>
                  <w:i/>
                  <w:sz w:val="24"/>
                  <w14:ligatures w14:val="standardContextual"/>
                </w:rPr>
              </w:del>
            </m:ctrlPr>
          </m:sub>
        </m:sSub>
      </m:oMath>
    </w:p>
    <w:p w14:paraId="2D90D2A5">
      <w:pPr>
        <w:spacing w:before="40" w:after="40"/>
        <w:ind w:firstLine="480" w:firstLineChars="200"/>
        <w:rPr>
          <w:rFonts w:ascii="Times New Roman" w:hAnsi="Times New Roman" w:eastAsia="宋体"/>
          <w:sz w:val="24"/>
          <w14:ligatures w14:val="standardContextual"/>
        </w:rPr>
        <w:pPrChange w:id="2931" w:author="几" w:date="2025-01-28T00:28:00Z">
          <w:pPr>
            <w:ind w:firstLine="480" w:firstLineChars="200"/>
          </w:pPr>
        </w:pPrChange>
      </w:pPr>
      <w:r>
        <w:rPr>
          <w:rFonts w:hint="eastAsia" w:ascii="Times New Roman" w:hAnsi="Times New Roman" w:eastAsia="Times New Roman" w:cs="Times New Roman"/>
          <w:sz w:val="24"/>
          <w14:ligatures w14:val="standardContextual"/>
        </w:rPr>
        <w:t>About</w:t>
      </w:r>
      <w:r>
        <w:rPr>
          <w:rFonts w:ascii="Times New Roman" w:hAnsi="Times New Roman" w:eastAsia="Times New Roman" w:cs="Times New Roman"/>
          <w:sz w:val="24"/>
          <w14:ligatures w14:val="standardContextual"/>
        </w:rPr>
        <w:t xml:space="preserve"> the specific use of the idea of entropy weight method: the process of entropy weight method to standardize the sample index is to control the value of the described sample in [0,1], and use it to calculate the entropy value, and the scope of the information entropy algorithm is, this paper uses the entropy weight method to calculate the weight of the information entropy, and in the entropy weight method to calculate the variation index of the entropy value: </w:t>
      </w:r>
      <m:oMath>
        <m:r>
          <m:rPr/>
          <w:rPr>
            <w:rFonts w:ascii="Cambria Math" w:hAnsi="Cambria Math" w:eastAsia="宋体"/>
            <w:sz w:val="24"/>
            <w14:ligatures w14:val="standardContextual"/>
          </w:rPr>
          <m:t>[0,</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oMath>
      <w:r>
        <w:rPr>
          <w:rFonts w:ascii="Times New Roman" w:hAnsi="Times New Roman" w:eastAsia="Times New Roman" w:cs="Times New Roman"/>
          <w:sz w:val="24"/>
          <w14:ligatures w14:val="standardContextual"/>
        </w:rPr>
        <w:t>d= 1-E, where "1" is the maximum value of the value of the sample after standardization, then when we calculate the variation index of the information entropy, the formula should be:</w:t>
      </w:r>
    </w:p>
    <w:p w14:paraId="27EDCAC0">
      <w:pPr>
        <w:spacing w:before="60" w:after="40"/>
        <w:ind w:firstLine="480" w:firstLineChars="200"/>
        <w:rPr>
          <w:rFonts w:ascii="Times New Roman" w:hAnsi="Times New Roman" w:eastAsia="宋体"/>
          <w:sz w:val="24"/>
          <w14:ligatures w14:val="standardContextual"/>
        </w:rPr>
        <w:pPrChange w:id="2932" w:author="几" w:date="2025-01-28T00:28:00Z">
          <w:pPr>
            <w:ind w:firstLine="480" w:firstLineChars="200"/>
          </w:pPr>
        </w:pPrChange>
      </w:pPr>
      <m:oMathPara>
        <m:oMath>
          <m:eqArr>
            <w:bookmarkStart w:id="48" w:name="_Hlk188634974"/>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d=</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e</m:t>
              </m:r>
              <w:ins w:id="2933" w:author="几" w:date="2025-01-27T23:18:00Z">
                <m:r>
                  <m:rPr/>
                  <w:rPr>
                    <w:rFonts w:ascii="Cambria Math" w:hAnsi="Cambria Math" w:eastAsia="宋体"/>
                    <w:sz w:val="24"/>
                    <w:lang w:eastAsia="zh"/>
                    <w14:ligatures w14:val="standardContextual"/>
                  </w:rPr>
                  <m:t xml:space="preserve">  </m:t>
                </m:r>
              </w:ins>
              <m:r>
                <m:rPr/>
                <w:rPr>
                  <w:rFonts w:ascii="Cambria Math" w:hAnsi="Cambria Math" w:eastAsia="宋体"/>
                  <w:sz w:val="24"/>
                  <w14:ligatures w14:val="standardContextual"/>
                </w:rPr>
                <m:t>(4.5)</m:t>
              </m:r>
              <m:ctrlPr>
                <w:rPr>
                  <w:rFonts w:ascii="Cambria Math" w:hAnsi="Cambria Math" w:eastAsia="宋体" w:cs="Times New Roman"/>
                  <w:i/>
                  <w:sz w:val="24"/>
                </w:rPr>
              </m:ctrlPr>
            </m:e>
          </m:eqArr>
        </m:oMath>
      </m:oMathPara>
    </w:p>
    <w:bookmarkEnd w:id="48"/>
    <w:p w14:paraId="6887F42D">
      <w:pPr>
        <w:spacing w:before="160" w:after="160"/>
        <w:ind w:firstLine="480" w:firstLineChars="200"/>
        <w:rPr>
          <w:rFonts w:ascii="Times New Roman" w:hAnsi="Times New Roman" w:eastAsia="宋体" w:cs="Times New Roman"/>
          <w:sz w:val="24"/>
          <w14:ligatures w14:val="standardContextual"/>
        </w:rPr>
        <w:pPrChange w:id="2934" w:author="几" w:date="2025-01-27T16:41:00Z">
          <w:pPr>
            <w:ind w:firstLine="480" w:firstLineChars="200"/>
          </w:pPr>
        </w:pPrChange>
      </w:pPr>
      <w:r>
        <w:rPr>
          <w:rFonts w:ascii="Times New Roman" w:hAnsi="Times New Roman" w:eastAsia="Times New Roman" w:cs="Times New Roman"/>
          <w:sz w:val="24"/>
          <w14:ligatures w14:val="standardContextual"/>
        </w:rPr>
        <w:t xml:space="preserve">The </w:t>
      </w:r>
      <w:r>
        <w:rPr>
          <w:rFonts w:hint="eastAsia" w:ascii="Times New Roman" w:hAnsi="Times New Roman" w:eastAsia="Times New Roman" w:cs="Times New Roman"/>
          <w:sz w:val="24"/>
          <w14:ligatures w14:val="standardContextual"/>
        </w:rPr>
        <w:t>corresponding</w:t>
      </w:r>
      <w:r>
        <w:rPr>
          <w:rFonts w:ascii="Times New Roman" w:hAnsi="Times New Roman" w:eastAsia="Times New Roman" w:cs="Times New Roman"/>
          <w:sz w:val="24"/>
          <w14:ligatures w14:val="standardContextual"/>
        </w:rPr>
        <w:t xml:space="preserve"> weights k1 and k2 are calculated from the formula of weight obtained by processing the variation index in the entropy weight method</w:t>
      </w:r>
      <w:r>
        <w:rPr>
          <w:rFonts w:hint="eastAsia" w:ascii="Times New Roman" w:hAnsi="Times New Roman" w:eastAsia="Times New Roman" w:cs="Times New Roman"/>
          <w:sz w:val="24"/>
          <w14:ligatures w14:val="standardContextual"/>
        </w:rPr>
        <w:t>:</w:t>
      </w:r>
    </w:p>
    <w:p w14:paraId="42AF46AD">
      <w:pPr>
        <w:ind w:firstLine="480" w:firstLineChars="200"/>
        <w:jc w:val="center"/>
        <w:rPr>
          <w:del w:id="2935" w:author="几" w:date="2025-01-28T01:04:00Z"/>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k</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w:ins w:id="2936" w:author="几" w:date="2025-01-27T23:19: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316588E2">
      <w:pPr>
        <w:ind w:firstLine="480" w:firstLineChars="200"/>
        <w:jc w:val="center"/>
        <w:rPr>
          <w:rFonts w:ascii="Times New Roman" w:hAnsi="Times New Roman" w:eastAsia="宋体"/>
          <w:sz w:val="24"/>
          <w14:ligatures w14:val="standardContextual"/>
        </w:rPr>
        <w:pPrChange w:id="2937" w:author="几" w:date="2025-01-28T01:04:00Z">
          <w:pPr/>
        </w:pPrChange>
      </w:pPr>
    </w:p>
    <w:p w14:paraId="372C2741">
      <w:pPr>
        <w:spacing w:after="20"/>
        <w:ind w:firstLine="480" w:firstLineChars="200"/>
        <w:rPr>
          <w:rFonts w:ascii="Times New Roman" w:hAnsi="Times New Roman" w:eastAsia="宋体" w:cs="Times New Roman"/>
          <w:sz w:val="24"/>
          <w14:ligatures w14:val="standardContextual"/>
        </w:rPr>
        <w:pPrChange w:id="2938" w:author="几" w:date="2025-01-28T00:28:00Z">
          <w:pPr>
            <w:ind w:firstLine="480" w:firstLineChars="200"/>
          </w:pPr>
        </w:pPrChange>
      </w:pPr>
      <w:r>
        <w:rPr>
          <w:rFonts w:hint="eastAsia" w:ascii="Times New Roman" w:hAnsi="Times New Roman" w:eastAsia="Times New Roman" w:cs="Times New Roman"/>
          <w:sz w:val="24"/>
          <w14:ligatures w14:val="standardContextual"/>
        </w:rPr>
        <w:t>Finally, the formula for the total number of gold MEDALS in the United States is obtained:</w:t>
      </w:r>
    </w:p>
    <w:p w14:paraId="33EAC4ED">
      <w:pPr>
        <w:spacing w:before="160" w:after="160"/>
        <w:ind w:firstLine="480" w:firstLineChars="200"/>
        <w:jc w:val="center"/>
        <w:rPr>
          <w:rFonts w:ascii="Times New Roman" w:hAnsi="Times New Roman" w:eastAsia="宋体"/>
          <w:sz w:val="24"/>
          <w14:ligatures w14:val="standardContextual"/>
        </w:rPr>
        <w:pPrChange w:id="2939" w:author="几" w:date="2025-01-27T16:41:00Z">
          <w:pPr>
            <w:ind w:firstLine="480" w:firstLineChars="200"/>
            <w:jc w:val="center"/>
          </w:pPr>
        </w:pPrChange>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2940" w:author="沐" w:date="2025-01-27T23:22:00Z">
                    <w:rPr>
                      <w:rFonts w:hint="eastAsia" w:ascii="Cambria Math" w:hAnsi="Cambria Math" w:eastAsia="宋体" w:cs="Times New Roman"/>
                      <w:sz w:val="24"/>
                      <w14:ligatures w14:val="standardContextual"/>
                    </w:rPr>
                  </w:rPrChange>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2</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2941" w:author="沐" w:date="2025-01-27T23:22:00Z">
                    <w:rPr>
                      <w:rFonts w:hint="eastAsia" w:ascii="Cambria Math" w:hAnsi="Cambria Math" w:eastAsia="宋体" w:cs="Times New Roman"/>
                      <w:sz w:val="24"/>
                      <w14:ligatures w14:val="standardContextual"/>
                    </w:rPr>
                  </w:rPrChange>
                  <w14:ligatures w14:val="standardContextual"/>
                </w:rPr>
                <m:t>×</m:t>
              </m:r>
              <m:r>
                <m:rPr>
                  <m:sty m:val="p"/>
                </m:rPr>
                <w:rPr>
                  <w:rFonts w:hint="eastAsia" w:ascii="Cambria Math" w:hAnsi="Times New Roman" w:eastAsia="Times New Roman" w:cs="Times New Roman"/>
                  <w:sz w:val="24"/>
                  <w14:ligatures w14:val="standardContextual"/>
                </w:rPr>
                <m:t>φ</m:t>
              </m:r>
              <w:ins w:id="2942" w:author="几" w:date="2025-01-27T23:19: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4.7</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091898B">
      <w:pPr>
        <w:pStyle w:val="41"/>
        <w:numPr>
          <w:ilvl w:val="1"/>
          <w:numId w:val="3"/>
        </w:numPr>
        <w:spacing w:before="240" w:after="60" w:line="312" w:lineRule="auto"/>
        <w:ind w:left="492" w:hanging="492"/>
        <w:jc w:val="left"/>
        <w:outlineLvl w:val="1"/>
        <w:rPr>
          <w:rFonts w:ascii="Times New Roman" w:hAnsi="Times New Roman" w:eastAsia="宋体"/>
          <w:b/>
          <w:bCs/>
          <w:sz w:val="28"/>
          <w:szCs w:val="28"/>
          <w14:ligatures w14:val="standardContextual"/>
        </w:rPr>
      </w:pPr>
      <w:bookmarkStart w:id="49" w:name="_Toc188728740"/>
      <w:bookmarkStart w:id="50" w:name="_Toc188922261"/>
      <w:bookmarkStart w:id="51" w:name="_Toc188728951"/>
      <w:bookmarkStart w:id="52" w:name="_Toc188729111"/>
      <w:r>
        <w:rPr>
          <w:rFonts w:hint="eastAsia" w:ascii="Times New Roman" w:hAnsi="Times New Roman" w:eastAsia="Times New Roman" w:cs="Times New Roman"/>
          <w:b/>
          <w:bCs/>
          <w:sz w:val="28"/>
          <w:szCs w:val="28"/>
          <w14:ligatures w14:val="standardContextual"/>
        </w:rPr>
        <w:t>Solving the model</w:t>
      </w:r>
      <w:bookmarkEnd w:id="49"/>
      <w:bookmarkEnd w:id="50"/>
      <w:bookmarkEnd w:id="51"/>
      <w:bookmarkEnd w:id="52"/>
    </w:p>
    <w:p w14:paraId="25B16927">
      <w:pPr>
        <w:keepNext/>
        <w:keepLines/>
        <w:outlineLvl w:val="2"/>
        <w:rPr>
          <w:rFonts w:ascii="Times New Roman" w:hAnsi="Times New Roman" w:eastAsia="Times New Roman" w:cs="Times New Roman"/>
          <w:b/>
          <w:bCs/>
          <w:sz w:val="24"/>
          <w:szCs w:val="32"/>
          <w:rPrChange w:id="2943" w:author="asus" w:date="2025-01-28T01:54:00Z">
            <w:rPr>
              <w:rFonts w:ascii="Times New Roman" w:hAnsi="Times New Roman" w:eastAsia="黑体"/>
              <w:bCs/>
              <w:sz w:val="24"/>
              <w:szCs w:val="32"/>
              <w14:ligatures w14:val="standardContextual"/>
            </w:rPr>
          </w:rPrChange>
          <w14:ligatures w14:val="standardContextual"/>
        </w:rPr>
      </w:pPr>
      <w:bookmarkStart w:id="53" w:name="_Toc188728741"/>
      <w:bookmarkStart w:id="54" w:name="_Toc188728952"/>
      <w:bookmarkStart w:id="55" w:name="_Toc188922262"/>
      <w:bookmarkStart w:id="56" w:name="_Toc188729112"/>
      <w:r>
        <w:rPr>
          <w:rFonts w:hint="eastAsia" w:ascii="Times New Roman" w:hAnsi="Times New Roman" w:eastAsia="Times New Roman" w:cs="Times New Roman"/>
          <w:b/>
          <w:bCs/>
          <w:sz w:val="24"/>
          <w:szCs w:val="32"/>
          <w:rPrChange w:id="2944" w:author="asus" w:date="2025-01-28T01:54:00Z">
            <w:rPr>
              <w:rFonts w:hint="eastAsia" w:ascii="Times New Roman" w:hAnsi="Times New Roman" w:eastAsia="Times New Roman" w:cs="Times New Roman"/>
              <w:bCs/>
              <w:sz w:val="24"/>
              <w:szCs w:val="32"/>
              <w14:ligatures w14:val="standardContextual"/>
            </w:rPr>
          </w:rPrChange>
          <w14:ligatures w14:val="standardContextual"/>
        </w:rPr>
        <w:t>4.2.1 Calculation of specific parameters</w:t>
      </w:r>
      <w:bookmarkEnd w:id="53"/>
      <w:bookmarkEnd w:id="54"/>
      <w:bookmarkEnd w:id="55"/>
      <w:bookmarkEnd w:id="56"/>
      <w:bookmarkStart w:id="57" w:name="OLE_LINK1"/>
    </w:p>
    <w:bookmarkEnd w:id="57"/>
    <w:p w14:paraId="7A568457">
      <w:pPr>
        <w:ind w:firstLine="480" w:firstLineChars="200"/>
        <w:rPr>
          <w:ins w:id="2945" w:author="几" w:date="2025-01-28T01:05: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Because of the rapid development of all countries in the world, the results calculated by the data of the Olympic Games since 2000 have more reference value for today. Through the screening and calculation of the attachment, we obtain the table:</w:t>
      </w:r>
    </w:p>
    <w:p w14:paraId="3C9AEA55">
      <w:pPr>
        <w:ind w:firstLine="480" w:firstLineChars="200"/>
        <w:rPr>
          <w:rFonts w:ascii="Times New Roman" w:hAnsi="Times New Roman" w:eastAsia="Times New Roman" w:cs="Times New Roman"/>
          <w:sz w:val="24"/>
          <w14:ligatures w14:val="standardContextual"/>
        </w:rPr>
      </w:pPr>
    </w:p>
    <w:p w14:paraId="641FFE8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Table 1 Calculation of athlete status in the United States in recent years</w:t>
      </w:r>
    </w:p>
    <w:tbl>
      <w:tblPr>
        <w:tblStyle w:val="23"/>
        <w:tblW w:w="0" w:type="auto"/>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960"/>
        <w:gridCol w:w="960"/>
        <w:gridCol w:w="960"/>
        <w:gridCol w:w="960"/>
        <w:gridCol w:w="960"/>
        <w:gridCol w:w="1004"/>
      </w:tblGrid>
      <w:tr w14:paraId="681461C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shd w:val="clear" w:color="auto" w:fill="215E9A" w:themeFill="text2" w:themeFillTint="BF"/>
            <w:noWrap/>
          </w:tcPr>
          <w:p w14:paraId="3A757EA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960" w:type="dxa"/>
            <w:shd w:val="clear" w:color="auto" w:fill="215E9A" w:themeFill="text2" w:themeFillTint="BF"/>
            <w:noWrap/>
          </w:tcPr>
          <w:p w14:paraId="4888AA2E">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SUM</w:t>
            </w:r>
          </w:p>
        </w:tc>
        <w:tc>
          <w:tcPr>
            <w:tcW w:w="960" w:type="dxa"/>
            <w:shd w:val="clear" w:color="auto" w:fill="215E9A" w:themeFill="text2" w:themeFillTint="BF"/>
            <w:noWrap/>
          </w:tcPr>
          <w:p w14:paraId="3DF5749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Gold</w:t>
            </w:r>
          </w:p>
        </w:tc>
        <w:tc>
          <w:tcPr>
            <w:tcW w:w="960" w:type="dxa"/>
            <w:shd w:val="clear" w:color="auto" w:fill="215E9A" w:themeFill="text2" w:themeFillTint="BF"/>
            <w:noWrap/>
          </w:tcPr>
          <w:p w14:paraId="0C85879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w:t>
            </w:r>
          </w:p>
        </w:tc>
        <w:tc>
          <w:tcPr>
            <w:tcW w:w="960" w:type="dxa"/>
            <w:shd w:val="clear" w:color="auto" w:fill="215E9A" w:themeFill="text2" w:themeFillTint="BF"/>
            <w:noWrap/>
          </w:tcPr>
          <w:p w14:paraId="79AF661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c>
          <w:tcPr>
            <w:tcW w:w="960" w:type="dxa"/>
            <w:shd w:val="clear" w:color="auto" w:fill="215E9A" w:themeFill="text2" w:themeFillTint="BF"/>
            <w:noWrap/>
          </w:tcPr>
          <w:p w14:paraId="58EBC5E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60A8135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70F7B2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960" w:type="dxa"/>
            <w:noWrap/>
          </w:tcPr>
          <w:p w14:paraId="69880D4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776</w:t>
            </w:r>
          </w:p>
        </w:tc>
        <w:tc>
          <w:tcPr>
            <w:tcW w:w="960" w:type="dxa"/>
            <w:noWrap/>
          </w:tcPr>
          <w:p w14:paraId="237328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130</w:t>
            </w:r>
          </w:p>
        </w:tc>
        <w:tc>
          <w:tcPr>
            <w:tcW w:w="960" w:type="dxa"/>
            <w:noWrap/>
          </w:tcPr>
          <w:p w14:paraId="13DFD55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61</w:t>
            </w:r>
          </w:p>
        </w:tc>
        <w:tc>
          <w:tcPr>
            <w:tcW w:w="960" w:type="dxa"/>
            <w:noWrap/>
          </w:tcPr>
          <w:p w14:paraId="0D076F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51</w:t>
            </w:r>
          </w:p>
        </w:tc>
        <w:tc>
          <w:tcPr>
            <w:tcW w:w="960" w:type="dxa"/>
            <w:noWrap/>
          </w:tcPr>
          <w:p w14:paraId="71478AE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0.725515</w:t>
            </w:r>
          </w:p>
        </w:tc>
      </w:tr>
      <w:tr w14:paraId="3CBEE8A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AFAA13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960" w:type="dxa"/>
            <w:noWrap/>
          </w:tcPr>
          <w:p w14:paraId="6C0850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735</w:t>
            </w:r>
          </w:p>
        </w:tc>
        <w:tc>
          <w:tcPr>
            <w:tcW w:w="960" w:type="dxa"/>
            <w:noWrap/>
          </w:tcPr>
          <w:p w14:paraId="15FA2A8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117</w:t>
            </w:r>
          </w:p>
        </w:tc>
        <w:tc>
          <w:tcPr>
            <w:tcW w:w="960" w:type="dxa"/>
            <w:noWrap/>
          </w:tcPr>
          <w:p w14:paraId="393DF06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183B9EB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4243C3E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0.778231</w:t>
            </w:r>
          </w:p>
        </w:tc>
      </w:tr>
      <w:tr w14:paraId="10446B6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2EF4A6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960" w:type="dxa"/>
            <w:noWrap/>
          </w:tcPr>
          <w:p w14:paraId="3106D43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768</w:t>
            </w:r>
          </w:p>
        </w:tc>
        <w:tc>
          <w:tcPr>
            <w:tcW w:w="960" w:type="dxa"/>
            <w:noWrap/>
          </w:tcPr>
          <w:p w14:paraId="6E08510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127</w:t>
            </w:r>
          </w:p>
        </w:tc>
        <w:tc>
          <w:tcPr>
            <w:tcW w:w="960" w:type="dxa"/>
            <w:noWrap/>
          </w:tcPr>
          <w:p w14:paraId="501914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6D26957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80</w:t>
            </w:r>
          </w:p>
        </w:tc>
        <w:tc>
          <w:tcPr>
            <w:tcW w:w="960" w:type="dxa"/>
            <w:noWrap/>
          </w:tcPr>
          <w:p w14:paraId="7C4222F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0.886719</w:t>
            </w:r>
          </w:p>
        </w:tc>
      </w:tr>
      <w:tr w14:paraId="4922F9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BD9D4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960" w:type="dxa"/>
            <w:noWrap/>
          </w:tcPr>
          <w:p w14:paraId="5EB214B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698</w:t>
            </w:r>
          </w:p>
        </w:tc>
        <w:tc>
          <w:tcPr>
            <w:tcW w:w="960" w:type="dxa"/>
            <w:noWrap/>
          </w:tcPr>
          <w:p w14:paraId="70D197A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145</w:t>
            </w:r>
          </w:p>
        </w:tc>
        <w:tc>
          <w:tcPr>
            <w:tcW w:w="960" w:type="dxa"/>
            <w:noWrap/>
          </w:tcPr>
          <w:p w14:paraId="33B3E67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57</w:t>
            </w:r>
          </w:p>
        </w:tc>
        <w:tc>
          <w:tcPr>
            <w:tcW w:w="960" w:type="dxa"/>
            <w:noWrap/>
          </w:tcPr>
          <w:p w14:paraId="179C51CC">
            <w:pPr>
              <w:jc w:val="center"/>
              <w:rPr>
                <w:rFonts w:ascii="Times New Roman" w:hAnsi="Times New Roman" w:eastAsia="宋体"/>
                <w:szCs w:val="21"/>
                <w14:ligatures w14:val="standardContextual"/>
              </w:rPr>
            </w:pPr>
            <w:r>
              <w:rPr>
                <w:rFonts w:hint="eastAsia" w:ascii="Times New Roman" w:hAnsi="Times New Roman" w:cs="Times New Roman"/>
                <w:szCs w:val="21"/>
                <w14:ligatures w14:val="standardContextual"/>
              </w:rPr>
              <w:t>4</w:t>
            </w:r>
            <w:r>
              <w:rPr>
                <w:rFonts w:hint="eastAsia" w:ascii="Times New Roman" w:hAnsi="Times New Roman" w:eastAsia="Times New Roman" w:cs="Times New Roman"/>
                <w:szCs w:val="21"/>
                <w14:ligatures w14:val="standardContextual"/>
              </w:rPr>
              <w:t>6</w:t>
            </w:r>
          </w:p>
        </w:tc>
        <w:tc>
          <w:tcPr>
            <w:tcW w:w="960" w:type="dxa"/>
            <w:noWrap/>
          </w:tcPr>
          <w:p w14:paraId="62FAC3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0.852436</w:t>
            </w:r>
          </w:p>
        </w:tc>
      </w:tr>
      <w:tr w14:paraId="2D75D1A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5DC3C0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960" w:type="dxa"/>
            <w:noWrap/>
          </w:tcPr>
          <w:p w14:paraId="39B3C5B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726</w:t>
            </w:r>
          </w:p>
        </w:tc>
        <w:tc>
          <w:tcPr>
            <w:tcW w:w="960" w:type="dxa"/>
            <w:noWrap/>
          </w:tcPr>
          <w:p w14:paraId="40B6107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139</w:t>
            </w:r>
          </w:p>
        </w:tc>
        <w:tc>
          <w:tcPr>
            <w:tcW w:w="960" w:type="dxa"/>
            <w:noWrap/>
          </w:tcPr>
          <w:p w14:paraId="23A1BA0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54</w:t>
            </w:r>
          </w:p>
        </w:tc>
        <w:tc>
          <w:tcPr>
            <w:tcW w:w="960" w:type="dxa"/>
            <w:noWrap/>
          </w:tcPr>
          <w:p w14:paraId="0E69BB5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0944BF9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0.820937</w:t>
            </w:r>
          </w:p>
        </w:tc>
      </w:tr>
      <w:tr w14:paraId="5013191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7" w:hRule="atLeast"/>
          <w:jc w:val="center"/>
        </w:trPr>
        <w:tc>
          <w:tcPr>
            <w:tcW w:w="960" w:type="dxa"/>
            <w:noWrap/>
          </w:tcPr>
          <w:p w14:paraId="1BF9B5F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960" w:type="dxa"/>
            <w:noWrap/>
          </w:tcPr>
          <w:p w14:paraId="55C574B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856</w:t>
            </w:r>
          </w:p>
        </w:tc>
        <w:tc>
          <w:tcPr>
            <w:tcW w:w="960" w:type="dxa"/>
            <w:noWrap/>
          </w:tcPr>
          <w:p w14:paraId="131BFAC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113</w:t>
            </w:r>
          </w:p>
        </w:tc>
        <w:tc>
          <w:tcPr>
            <w:tcW w:w="960" w:type="dxa"/>
            <w:noWrap/>
          </w:tcPr>
          <w:p w14:paraId="3370A4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03550E7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7118662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0.740654</w:t>
            </w:r>
          </w:p>
        </w:tc>
      </w:tr>
      <w:tr w14:paraId="2C45025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7B595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960" w:type="dxa"/>
            <w:noWrap/>
          </w:tcPr>
          <w:p w14:paraId="5C36AC5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854</w:t>
            </w:r>
          </w:p>
        </w:tc>
        <w:tc>
          <w:tcPr>
            <w:tcW w:w="960" w:type="dxa"/>
            <w:noWrap/>
          </w:tcPr>
          <w:p w14:paraId="387E844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131</w:t>
            </w:r>
          </w:p>
        </w:tc>
        <w:tc>
          <w:tcPr>
            <w:tcW w:w="960" w:type="dxa"/>
            <w:noWrap/>
          </w:tcPr>
          <w:p w14:paraId="68A6AA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96</w:t>
            </w:r>
          </w:p>
        </w:tc>
        <w:tc>
          <w:tcPr>
            <w:tcW w:w="960" w:type="dxa"/>
            <w:noWrap/>
          </w:tcPr>
          <w:p w14:paraId="5CE6299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94</w:t>
            </w:r>
          </w:p>
        </w:tc>
        <w:tc>
          <w:tcPr>
            <w:tcW w:w="960" w:type="dxa"/>
            <w:noWrap/>
          </w:tcPr>
          <w:p w14:paraId="04D64C9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0.795082</w:t>
            </w:r>
          </w:p>
        </w:tc>
      </w:tr>
    </w:tbl>
    <w:p w14:paraId="6E769F83">
      <w:pPr>
        <w:ind w:firstLine="480" w:firstLineChars="200"/>
        <w:jc w:val="left"/>
        <w:rPr>
          <w:rFonts w:ascii="Times New Roman" w:hAnsi="Times New Roman" w:eastAsia="宋体"/>
          <w:sz w:val="24"/>
          <w14:ligatures w14:val="standardContextual"/>
        </w:rPr>
        <w:pPrChange w:id="2946" w:author="沐" w:date="2025-01-27T23:22:00Z">
          <w:pPr>
            <w:ind w:firstLine="480" w:firstLineChars="200"/>
            <w:jc w:val="center"/>
          </w:pPr>
        </w:pPrChange>
      </w:pPr>
      <w:r>
        <w:rPr>
          <w:rFonts w:hint="eastAsia" w:ascii="Times New Roman" w:hAnsi="Times New Roman" w:eastAsia="Times New Roman" w:cs="Times New Roman"/>
          <w:sz w:val="24"/>
          <w14:ligatures w14:val="standardContextual"/>
        </w:rPr>
        <w:t>Use the United States itself as a reference to classify athlete status, specifying that an athlete status value between 0.75 and 0.8 is fair, greater than 0.8 is good, and less than 0.75 is bad. By observing the number of Olympic events since 2000, the number of stipulated events between 310 and 320 is medium, less than 310 is less, more than 320 is more, and the following table is obtained. Similarly, the number of stipulated gold MEDALS between 37 and 45 is medium, less than 37 is less, and more than 45 is more:</w:t>
      </w:r>
    </w:p>
    <w:p w14:paraId="57D2465F">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Table 2 Decision attribute Table</w:t>
      </w:r>
    </w:p>
    <w:tbl>
      <w:tblPr>
        <w:tblStyle w:val="22"/>
        <w:tblW w:w="7304" w:type="dxa"/>
        <w:jc w:val="center"/>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1826"/>
        <w:gridCol w:w="1826"/>
        <w:gridCol w:w="1826"/>
        <w:gridCol w:w="1826"/>
      </w:tblGrid>
      <w:tr w14:paraId="6E95144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215E9A" w:themeFill="text2" w:themeFillTint="BF"/>
            <w:noWrap/>
            <w:vAlign w:val="center"/>
          </w:tcPr>
          <w:p w14:paraId="38E28600">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Year</w:t>
            </w:r>
          </w:p>
        </w:tc>
        <w:tc>
          <w:tcPr>
            <w:tcW w:w="1826" w:type="dxa"/>
            <w:shd w:val="clear" w:color="auto" w:fill="215E9A" w:themeFill="text2" w:themeFillTint="BF"/>
            <w:noWrap/>
            <w:vAlign w:val="center"/>
          </w:tcPr>
          <w:p w14:paraId="653B7F85">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hint="eastAsia" w:ascii="Times New Roman" w:hAnsi="Times New Roman" w:eastAsia="Times New Roman" w:cs="Times New Roman"/>
                <w:b/>
                <w:bCs/>
                <w:color w:val="FFFFFF" w:themeColor="background1"/>
                <w:kern w:val="0"/>
                <w:szCs w:val="21"/>
                <w14:textFill>
                  <w14:solidFill>
                    <w14:schemeClr w14:val="bg1"/>
                  </w14:solidFill>
                </w14:textFill>
              </w:rPr>
              <w:t>X</w:t>
            </w:r>
          </w:p>
        </w:tc>
        <w:tc>
          <w:tcPr>
            <w:tcW w:w="1826" w:type="dxa"/>
            <w:shd w:val="clear" w:color="auto" w:fill="215E9A" w:themeFill="text2" w:themeFillTint="BF"/>
            <w:noWrap/>
            <w:vAlign w:val="center"/>
          </w:tcPr>
          <w:p w14:paraId="36980322">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E</w:t>
            </w:r>
          </w:p>
        </w:tc>
        <w:tc>
          <w:tcPr>
            <w:tcW w:w="1826" w:type="dxa"/>
            <w:shd w:val="clear" w:color="auto" w:fill="215E9A" w:themeFill="text2" w:themeFillTint="BF"/>
            <w:noWrap/>
            <w:vAlign w:val="center"/>
          </w:tcPr>
          <w:p w14:paraId="00BD05D3">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m:oMathPara>
              <m:oMath>
                <m:sSub>
                  <m:sSubPr>
                    <m:ctrlPr>
                      <w:rPr>
                        <w:rFonts w:ascii="Cambria Math" w:hAnsi="Cambria Math" w:eastAsia="等线" w:cs="Times New Roman"/>
                        <w:b/>
                        <w:bCs/>
                        <w:color w:val="FFFFFF" w:themeColor="background1"/>
                        <w:kern w:val="0"/>
                        <w:szCs w:val="21"/>
                        <w14:textFill>
                          <w14:solidFill>
                            <w14:schemeClr w14:val="bg1"/>
                          </w14:solidFill>
                        </w14:textFill>
                      </w:rPr>
                    </m:ctrlPr>
                  </m:sSubPr>
                  <m:e>
                    <m:r>
                      <m:rPr>
                        <m:sty m:val="bi"/>
                      </m:rPr>
                      <w:rPr>
                        <w:rFonts w:ascii="Cambria Math" w:hAnsi="Cambria Math" w:eastAsia="等线" w:cs="Times New Roman"/>
                        <w:color w:val="FFFFFF" w:themeColor="background1"/>
                        <w:kern w:val="0"/>
                        <w:szCs w:val="21"/>
                        <w14:textFill>
                          <w14:solidFill>
                            <w14:schemeClr w14:val="bg1"/>
                          </w14:solidFill>
                        </w14:textFill>
                      </w:rPr>
                      <m:t>M</m:t>
                    </m:r>
                    <m:ctrlPr>
                      <w:rPr>
                        <w:rFonts w:ascii="Cambria Math" w:hAnsi="Cambria Math" w:eastAsia="等线" w:cs="Times New Roman"/>
                        <w:b/>
                        <w:bCs/>
                        <w:color w:val="FFFFFF" w:themeColor="background1"/>
                        <w:kern w:val="0"/>
                        <w:szCs w:val="21"/>
                        <w14:textFill>
                          <w14:solidFill>
                            <w14:schemeClr w14:val="bg1"/>
                          </w14:solidFill>
                        </w14:textFill>
                      </w:rPr>
                    </m:ctrlPr>
                  </m:e>
                  <m:sub>
                    <m:r>
                      <m:rPr>
                        <m:sty m:val="bi"/>
                      </m:rPr>
                      <w:rPr>
                        <w:rFonts w:ascii="Cambria Math" w:hAnsi="Cambria Math" w:eastAsia="等线" w:cs="Times New Roman"/>
                        <w:color w:val="FFFFFF" w:themeColor="background1"/>
                        <w:kern w:val="0"/>
                        <w:szCs w:val="21"/>
                        <w14:textFill>
                          <w14:solidFill>
                            <w14:schemeClr w14:val="bg1"/>
                          </w14:solidFill>
                        </w14:textFill>
                      </w:rPr>
                      <m:t>G</m:t>
                    </m:r>
                    <m:ctrlPr>
                      <w:rPr>
                        <w:rFonts w:ascii="Cambria Math" w:hAnsi="Cambria Math" w:eastAsia="等线" w:cs="Times New Roman"/>
                        <w:b/>
                        <w:bCs/>
                        <w:color w:val="FFFFFF" w:themeColor="background1"/>
                        <w:kern w:val="0"/>
                        <w:szCs w:val="21"/>
                        <w14:textFill>
                          <w14:solidFill>
                            <w14:schemeClr w14:val="bg1"/>
                          </w14:solidFill>
                        </w14:textFill>
                      </w:rPr>
                    </m:ctrlPr>
                  </m:sub>
                </m:sSub>
              </m:oMath>
            </m:oMathPara>
          </w:p>
        </w:tc>
      </w:tr>
      <w:tr w14:paraId="01783663">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838544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2000</w:t>
            </w:r>
          </w:p>
        </w:tc>
        <w:tc>
          <w:tcPr>
            <w:tcW w:w="1826" w:type="dxa"/>
            <w:shd w:val="clear" w:color="auto" w:fill="auto"/>
            <w:noWrap/>
            <w:vAlign w:val="center"/>
          </w:tcPr>
          <w:p w14:paraId="5405A3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7770572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2BCD63B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1DF2CBF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BCB169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2004</w:t>
            </w:r>
          </w:p>
        </w:tc>
        <w:tc>
          <w:tcPr>
            <w:tcW w:w="1826" w:type="dxa"/>
            <w:shd w:val="clear" w:color="auto" w:fill="auto"/>
            <w:noWrap/>
            <w:vAlign w:val="center"/>
          </w:tcPr>
          <w:p w14:paraId="392E28D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3AE0EBD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61C3572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1DA5AAF8">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0688361A">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2008</w:t>
            </w:r>
          </w:p>
        </w:tc>
        <w:tc>
          <w:tcPr>
            <w:tcW w:w="1826" w:type="dxa"/>
            <w:shd w:val="clear" w:color="auto" w:fill="auto"/>
            <w:noWrap/>
            <w:vAlign w:val="center"/>
          </w:tcPr>
          <w:p w14:paraId="329035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6169CF7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334949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6BDEE5D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79CA376">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2012</w:t>
            </w:r>
          </w:p>
        </w:tc>
        <w:tc>
          <w:tcPr>
            <w:tcW w:w="1826" w:type="dxa"/>
            <w:shd w:val="clear" w:color="auto" w:fill="auto"/>
            <w:noWrap/>
            <w:vAlign w:val="center"/>
          </w:tcPr>
          <w:p w14:paraId="4F37EEF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2FD822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11C273B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7DE1D19B">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1251EB5">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2016</w:t>
            </w:r>
          </w:p>
        </w:tc>
        <w:tc>
          <w:tcPr>
            <w:tcW w:w="1826" w:type="dxa"/>
            <w:shd w:val="clear" w:color="auto" w:fill="auto"/>
            <w:noWrap/>
            <w:vAlign w:val="center"/>
          </w:tcPr>
          <w:p w14:paraId="6817F4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7A02F83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5EF87D0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3A1CA62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5B331381">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2020</w:t>
            </w:r>
          </w:p>
        </w:tc>
        <w:tc>
          <w:tcPr>
            <w:tcW w:w="1826" w:type="dxa"/>
            <w:shd w:val="clear" w:color="auto" w:fill="auto"/>
            <w:noWrap/>
            <w:vAlign w:val="center"/>
          </w:tcPr>
          <w:p w14:paraId="518020C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3B76D8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596CB30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0BBDF87E">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311" w:hRule="atLeast"/>
          <w:jc w:val="center"/>
        </w:trPr>
        <w:tc>
          <w:tcPr>
            <w:tcW w:w="1826" w:type="dxa"/>
            <w:shd w:val="clear" w:color="auto" w:fill="auto"/>
            <w:noWrap/>
            <w:vAlign w:val="center"/>
          </w:tcPr>
          <w:p w14:paraId="781DF542">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2024</w:t>
            </w:r>
          </w:p>
        </w:tc>
        <w:tc>
          <w:tcPr>
            <w:tcW w:w="1826" w:type="dxa"/>
            <w:shd w:val="clear" w:color="auto" w:fill="auto"/>
            <w:noWrap/>
            <w:vAlign w:val="center"/>
          </w:tcPr>
          <w:p w14:paraId="3056EA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117A7DD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233A398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bl>
    <w:p w14:paraId="11F2A45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According to the above table, the calculation results of information gain and information entropy can be calculated:</w:t>
      </w:r>
    </w:p>
    <w:p w14:paraId="24973150">
      <w:pPr>
        <w:widowControl/>
        <w:jc w:val="center"/>
        <w:rPr>
          <w:rFonts w:ascii="Times New Roman" w:hAnsi="Times New Roman" w:eastAsia="宋体" w:cs="宋体"/>
          <w:bCs/>
          <w:color w:val="000000"/>
          <w:kern w:val="0"/>
          <w:szCs w:val="24"/>
          <w14:ligatures w14:val="standardContextual"/>
        </w:rPr>
      </w:pPr>
      <w:r>
        <w:rPr>
          <w:rFonts w:hint="eastAsia" w:ascii="Times New Roman" w:hAnsi="Times New Roman" w:eastAsia="Times New Roman" w:cs="Times New Roman"/>
          <w:bCs/>
          <w:color w:val="000000"/>
          <w:kern w:val="0"/>
          <w:szCs w:val="24"/>
          <w14:ligatures w14:val="standardContextual"/>
        </w:rPr>
        <w:t>Table 3 takes the gold medal of the United States as an example, and the data results of all indicators</w:t>
      </w:r>
    </w:p>
    <w:tbl>
      <w:tblPr>
        <w:tblStyle w:val="23"/>
        <w:tblW w:w="9374" w:type="dxa"/>
        <w:tblInd w:w="142"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4394"/>
        <w:gridCol w:w="4980"/>
      </w:tblGrid>
      <w:tr w14:paraId="1E64630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shd w:val="clear" w:color="auto" w:fill="215E9A" w:themeFill="text2" w:themeFillTint="BF"/>
          </w:tcPr>
          <w:p w14:paraId="574B9B2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Metrics</w:t>
            </w:r>
          </w:p>
        </w:tc>
        <w:tc>
          <w:tcPr>
            <w:tcW w:w="4980" w:type="dxa"/>
            <w:shd w:val="clear" w:color="auto" w:fill="215E9A" w:themeFill="text2" w:themeFillTint="BF"/>
          </w:tcPr>
          <w:p w14:paraId="0A8B55B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Results obtained</w:t>
            </w:r>
          </w:p>
        </w:tc>
      </w:tr>
      <w:tr w14:paraId="3205C1CF">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0C383F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4980" w:type="dxa"/>
          </w:tcPr>
          <w:p w14:paraId="64E4A11D">
            <w:pPr>
              <w:jc w:val="center"/>
              <w:rPr>
                <w:rFonts w:ascii="Times New Roman" w:hAnsi="Times New Roman" w:eastAsia="宋体"/>
                <w:szCs w:val="21"/>
                <w14:ligatures w14:val="standardContextual"/>
              </w:rPr>
            </w:pPr>
            <w:r>
              <w:rPr>
                <w:rFonts w:ascii="Times New Roman" w:hAnsi="Times New Roman" w:eastAsia="Times New Roman" w:cs="Times New Roman"/>
                <w:szCs w:val="21"/>
                <w14:ligatures w14:val="standardContextual"/>
              </w:rPr>
              <w:t>1.556656</w:t>
            </w:r>
            <w:del w:id="2947" w:author="沐" w:date="2025-01-27T23:25:00Z">
              <w:r>
                <w:rPr>
                  <w:rFonts w:ascii="Times New Roman" w:hAnsi="Times New Roman" w:eastAsia="Times New Roman" w:cs="Times New Roman"/>
                  <w:szCs w:val="21"/>
                  <w14:ligatures w14:val="standardContextual"/>
                </w:rPr>
                <w:delText>7074628228</w:delText>
              </w:r>
            </w:del>
          </w:p>
        </w:tc>
      </w:tr>
      <w:tr w14:paraId="78C1BA5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21E8E7B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entropy of athlete states</w:t>
            </w:r>
          </w:p>
        </w:tc>
        <w:tc>
          <w:tcPr>
            <w:tcW w:w="4980" w:type="dxa"/>
          </w:tcPr>
          <w:p w14:paraId="7F0EE059">
            <w:pPr>
              <w:widowControl/>
              <w:ind w:left="0"/>
              <w:jc w:val="center"/>
              <w:rPr>
                <w:rFonts w:ascii="Times New Roman" w:hAnsi="Times New Roman" w:eastAsia="宋体"/>
                <w:szCs w:val="21"/>
                <w14:ligatures w14:val="standardContextual"/>
              </w:rPr>
              <w:pPrChange w:id="2948" w:author="沐" w:date="2025-01-27T23:25:00Z">
                <w:pPr>
                  <w:widowControl/>
                  <w:ind w:left="720"/>
                </w:pPr>
              </w:pPrChange>
            </w:pPr>
            <w:r>
              <w:rPr>
                <w:rFonts w:ascii="Times New Roman" w:hAnsi="Times New Roman" w:eastAsia="Times New Roman" w:cs="Times New Roman"/>
                <w:szCs w:val="21"/>
                <w14:ligatures w14:val="standardContextual"/>
              </w:rPr>
              <w:t>(1.138724</w:t>
            </w:r>
            <w:del w:id="2949" w:author="沐" w:date="2025-01-27T23:24:00Z">
              <w:r>
                <w:rPr>
                  <w:rFonts w:ascii="Times New Roman" w:hAnsi="Times New Roman" w:eastAsia="Times New Roman" w:cs="Times New Roman"/>
                  <w:szCs w:val="21"/>
                  <w14:ligatures w14:val="standardContextual"/>
                </w:rPr>
                <w:delText>635395457</w:delText>
              </w:r>
            </w:del>
            <w:r>
              <w:rPr>
                <w:rFonts w:ascii="Times New Roman" w:hAnsi="Times New Roman" w:eastAsia="Times New Roman" w:cs="Times New Roman"/>
                <w:szCs w:val="21"/>
                <w14:ligatures w14:val="standardContextual"/>
              </w:rPr>
              <w:t>, 0.277096</w:t>
            </w:r>
            <w:del w:id="2950" w:author="沐" w:date="2025-01-27T23:24:00Z">
              <w:r>
                <w:rPr>
                  <w:rFonts w:ascii="Times New Roman" w:hAnsi="Times New Roman" w:eastAsia="Times New Roman" w:cs="Times New Roman"/>
                  <w:szCs w:val="21"/>
                  <w14:ligatures w14:val="standardContextual"/>
                </w:rPr>
                <w:delText>36376654934</w:delText>
              </w:r>
            </w:del>
            <w:r>
              <w:rPr>
                <w:rFonts w:ascii="Times New Roman" w:hAnsi="Times New Roman" w:eastAsia="Times New Roman" w:cs="Times New Roman"/>
                <w:szCs w:val="21"/>
                <w14:ligatures w14:val="standardContextual"/>
              </w:rPr>
              <w:t>)</w:t>
            </w:r>
          </w:p>
        </w:tc>
      </w:tr>
      <w:tr w14:paraId="6C3F8244">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3B1710F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information entropy of the total amount of the project</w:t>
            </w:r>
          </w:p>
        </w:tc>
        <w:tc>
          <w:tcPr>
            <w:tcW w:w="4980" w:type="dxa"/>
            <w:vAlign w:val="center"/>
          </w:tcPr>
          <w:p w14:paraId="7EF3DBAD">
            <w:pPr>
              <w:widowControl/>
              <w:ind w:left="0"/>
              <w:jc w:val="center"/>
              <w:rPr>
                <w:rFonts w:ascii="Times New Roman" w:hAnsi="Times New Roman" w:eastAsia="宋体" w:cs="宋体"/>
                <w:b/>
                <w:bCs/>
                <w:color w:val="000000"/>
                <w:kern w:val="0"/>
                <w:szCs w:val="21"/>
                <w14:ligatures w14:val="standardContextual"/>
              </w:rPr>
              <w:pPrChange w:id="2951" w:author="沐" w:date="2025-01-27T23:25:00Z">
                <w:pPr>
                  <w:widowControl/>
                  <w:ind w:left="720"/>
                </w:pPr>
              </w:pPrChange>
            </w:pPr>
            <w:r>
              <w:rPr>
                <w:rFonts w:hint="eastAsia" w:ascii="Times New Roman" w:hAnsi="Times New Roman" w:eastAsia="Times New Roman" w:cs="Times New Roman"/>
                <w:szCs w:val="21"/>
                <w14:ligatures w14:val="standardContextual"/>
              </w:rPr>
              <w:t>(0.181508</w:t>
            </w:r>
            <w:del w:id="2952" w:author="沐" w:date="2025-01-27T23:24:00Z">
              <w:r>
                <w:rPr>
                  <w:rFonts w:hint="eastAsia" w:ascii="Times New Roman" w:hAnsi="Times New Roman" w:eastAsia="Times New Roman" w:cs="Times New Roman"/>
                  <w:szCs w:val="21"/>
                  <w14:ligatures w14:val="standardContextual"/>
                </w:rPr>
                <w:delText>82310232208</w:delText>
              </w:r>
            </w:del>
            <w:r>
              <w:rPr>
                <w:rFonts w:hint="eastAsia" w:ascii="Times New Roman" w:hAnsi="Times New Roman" w:eastAsia="Times New Roman" w:cs="Times New Roman"/>
                <w:szCs w:val="21"/>
                <w14:ligatures w14:val="standardContextual"/>
              </w:rPr>
              <w:t>, 1.23431</w:t>
            </w:r>
            <w:ins w:id="2953" w:author="沐" w:date="2025-01-27T23:24:00Z">
              <w:r>
                <w:rPr>
                  <w:rFonts w:hint="eastAsia" w:ascii="Times New Roman" w:hAnsi="Times New Roman" w:eastAsia="Times New Roman" w:cs="Times New Roman"/>
                  <w:szCs w:val="21"/>
                  <w:lang w:eastAsia="zh"/>
                  <w14:ligatures w14:val="standardContextual"/>
                </w:rPr>
                <w:t>2</w:t>
              </w:r>
            </w:ins>
            <w:del w:id="2954" w:author="沐" w:date="2025-01-27T23:24:00Z">
              <w:r>
                <w:rPr>
                  <w:rFonts w:hint="eastAsia" w:ascii="Times New Roman" w:hAnsi="Times New Roman" w:eastAsia="Times New Roman" w:cs="Times New Roman"/>
                  <w:szCs w:val="21"/>
                  <w14:ligatures w14:val="standardContextual"/>
                </w:rPr>
                <w:delText>21760596842</w:delText>
              </w:r>
            </w:del>
            <w:r>
              <w:rPr>
                <w:rFonts w:hint="eastAsia" w:ascii="Times New Roman" w:hAnsi="Times New Roman" w:eastAsia="Times New Roman" w:cs="Times New Roman"/>
                <w:szCs w:val="21"/>
                <w14:ligatures w14:val="standardContextual"/>
              </w:rPr>
              <w:t>)</w:t>
            </w:r>
          </w:p>
        </w:tc>
      </w:tr>
      <w:tr w14:paraId="55598456">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5B7565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tc>
        <w:tc>
          <w:tcPr>
            <w:tcW w:w="4980" w:type="dxa"/>
            <w:vAlign w:val="center"/>
          </w:tcPr>
          <w:p w14:paraId="41CFA0D3">
            <w:pPr>
              <w:widowControl/>
              <w:ind w:left="0"/>
              <w:jc w:val="center"/>
              <w:rPr>
                <w:rFonts w:ascii="Times New Roman" w:hAnsi="Times New Roman" w:eastAsia="宋体" w:cs="宋体"/>
                <w:b/>
                <w:bCs/>
                <w:color w:val="000000"/>
                <w:kern w:val="0"/>
                <w:szCs w:val="21"/>
                <w14:ligatures w14:val="standardContextual"/>
              </w:rPr>
              <w:pPrChange w:id="2955" w:author="沐" w:date="2025-01-27T23:25:00Z">
                <w:pPr>
                  <w:widowControl/>
                  <w:ind w:left="720"/>
                </w:pPr>
              </w:pPrChange>
            </w:pPr>
            <w:r>
              <w:rPr>
                <w:rFonts w:ascii="Times New Roman" w:hAnsi="Times New Roman" w:eastAsia="Times New Roman" w:cs="Times New Roman"/>
                <w:szCs w:val="21"/>
                <w14:ligatures w14:val="standardContextual"/>
              </w:rPr>
              <w:t>(0.675601</w:t>
            </w:r>
            <w:del w:id="2956" w:author="沐" w:date="2025-01-27T23:24:00Z">
              <w:r>
                <w:rPr>
                  <w:rFonts w:ascii="Times New Roman" w:hAnsi="Times New Roman" w:eastAsia="Times New Roman" w:cs="Times New Roman"/>
                  <w:szCs w:val="21"/>
                  <w14:ligatures w14:val="standardContextual"/>
                </w:rPr>
                <w:delText>0197686305</w:delText>
              </w:r>
            </w:del>
            <w:r>
              <w:rPr>
                <w:rFonts w:ascii="Times New Roman" w:hAnsi="Times New Roman" w:eastAsia="Times New Roman" w:cs="Times New Roman"/>
                <w:szCs w:val="21"/>
                <w14:ligatures w14:val="standardContextual"/>
              </w:rPr>
              <w:t>, 0.324398</w:t>
            </w:r>
            <w:del w:id="2957" w:author="沐" w:date="2025-01-27T23:24:00Z">
              <w:r>
                <w:rPr>
                  <w:rFonts w:ascii="Times New Roman" w:hAnsi="Times New Roman" w:eastAsia="Times New Roman" w:cs="Times New Roman"/>
                  <w:szCs w:val="21"/>
                  <w14:ligatures w14:val="standardContextual"/>
                </w:rPr>
                <w:delText>98023136954</w:delText>
              </w:r>
            </w:del>
            <w:r>
              <w:rPr>
                <w:rFonts w:ascii="Times New Roman" w:hAnsi="Times New Roman" w:eastAsia="Times New Roman" w:cs="Times New Roman"/>
                <w:szCs w:val="21"/>
                <w14:ligatures w14:val="standardContextual"/>
              </w:rPr>
              <w:t>)</w:t>
            </w:r>
          </w:p>
        </w:tc>
      </w:tr>
    </w:tbl>
    <w:p w14:paraId="4660B6C2">
      <w:pPr>
        <w:ind w:firstLine="480" w:firstLineChars="200"/>
        <w:jc w:val="left"/>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The results are as follows:</w:t>
      </w:r>
    </w:p>
    <w:p w14:paraId="6636AE3B">
      <w:pPr>
        <w:ind w:firstLine="480" w:firstLineChars="20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w:ins w:id="2958" w:author="几" w:date="2025-01-27T23:24: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4.8</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AC70937">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The medal constant is defined based on the number of gold MEDALS in the United States in 2000</w:t>
      </w:r>
      <m:oMath>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7A5BD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w:ins w:id="2959"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4.9</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1A21630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=37</m:t>
              </m:r>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w:ins w:id="2960" w:author="几" w:date="2025-01-27T23:23: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4.10</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r>
            <m:rPr>
              <m:sty m:val="p"/>
            </m:rPr>
            <w:rPr>
              <w:rFonts w:ascii="Cambria Math" w:hAnsi="Cambria Math" w:eastAsia="宋体" w:cs="Times New Roman"/>
              <w:sz w:val="24"/>
              <w14:ligatures w14:val="standardContextual"/>
            </w:rPr>
            <w:br w:type="textWrapping"/>
          </m:r>
        </m:oMath>
      </m:oMathPara>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14:ligatures w14:val="standardContextual"/>
                </w:rPr>
                <m:t>φ</m:t>
              </m:r>
              <m:r>
                <m:rPr/>
                <w:rPr>
                  <w:rFonts w:ascii="Cambria Math" w:hAnsi="Cambria Math" w:eastAsia="宋体"/>
                  <w:sz w:val="24"/>
                  <w14:ligatures w14:val="standardContextual"/>
                </w:rPr>
                <m:t>)</m:t>
              </m:r>
              <w:ins w:id="2961"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3B0FC58">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Plug in the data to find the number of medals.Similarly, we can calculate:</w:t>
      </w:r>
    </w:p>
    <w:p w14:paraId="17CDBAC0">
      <w:pPr>
        <w:ind w:firstLine="420" w:firstLineChars="200"/>
        <w:jc w:val="center"/>
        <w:rPr>
          <w:rFonts w:ascii="Times New Roman" w:hAnsi="Times New Roman" w:eastAsia="宋体"/>
          <w:b/>
          <w:bCs/>
          <w:sz w:val="24"/>
          <w14:ligatures w14:val="standardContextual"/>
        </w:rPr>
      </w:pPr>
      <w:r>
        <w:rPr>
          <w:rFonts w:hint="eastAsia" w:ascii="Times New Roman" w:hAnsi="Times New Roman" w:eastAsia="Times New Roman" w:cs="Times New Roman"/>
          <w14:ligatures w14:val="standardContextual"/>
        </w:rPr>
        <w:t xml:space="preserve">Table </w:t>
      </w:r>
      <w:del w:id="2962" w:author="asus" w:date="2025-01-28T02:15:00Z">
        <w:r>
          <w:rPr>
            <w:rFonts w:hint="eastAsia" w:ascii="Times New Roman" w:hAnsi="Times New Roman" w:eastAsia="Times New Roman" w:cs="Times New Roman"/>
            <w14:ligatures w14:val="standardContextual"/>
          </w:rPr>
          <w:delText xml:space="preserve">3 </w:delText>
        </w:r>
      </w:del>
      <w:ins w:id="2963" w:author="asus" w:date="2025-01-28T02:15:00Z">
        <w:r>
          <w:rPr>
            <w:rFonts w:ascii="Times New Roman" w:hAnsi="Times New Roman" w:eastAsia="Times New Roman" w:cs="Times New Roman"/>
            <w14:ligatures w14:val="standardContextual"/>
          </w:rPr>
          <w:t>4</w:t>
        </w:r>
      </w:ins>
      <w:ins w:id="2964" w:author="asus" w:date="2025-01-28T02:15:00Z">
        <w:r>
          <w:rPr>
            <w:rFonts w:hint="eastAsia" w:ascii="Times New Roman" w:hAnsi="Times New Roman" w:eastAsia="Times New Roman" w:cs="Times New Roman"/>
            <w14:ligatures w14:val="standardContextual"/>
          </w:rPr>
          <w:t xml:space="preserve"> </w:t>
        </w:r>
      </w:ins>
      <w:r>
        <w:rPr>
          <w:rFonts w:hint="eastAsia" w:ascii="Times New Roman" w:hAnsi="Times New Roman" w:eastAsia="Times New Roman" w:cs="Times New Roman"/>
          <w14:ligatures w14:val="standardContextual"/>
        </w:rPr>
        <w:t>Data results of all indicators for silver and bronze MEDALS</w:t>
      </w:r>
    </w:p>
    <w:tbl>
      <w:tblPr>
        <w:tblStyle w:val="23"/>
        <w:tblW w:w="10414" w:type="dxa"/>
        <w:tblInd w:w="-567"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2268"/>
        <w:gridCol w:w="4111"/>
        <w:gridCol w:w="4035"/>
      </w:tblGrid>
      <w:tr w14:paraId="1390A6B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shd w:val="clear" w:color="auto" w:fill="215E9A" w:themeFill="text2" w:themeFillTint="BF"/>
            <w:noWrap/>
          </w:tcPr>
          <w:p w14:paraId="4A82181D">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Indicators</w:t>
            </w:r>
          </w:p>
        </w:tc>
        <w:tc>
          <w:tcPr>
            <w:tcW w:w="4111" w:type="dxa"/>
            <w:shd w:val="clear" w:color="auto" w:fill="215E9A" w:themeFill="text2" w:themeFillTint="BF"/>
            <w:noWrap/>
          </w:tcPr>
          <w:p w14:paraId="7BE3EB7F">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 Medal</w:t>
            </w:r>
          </w:p>
        </w:tc>
        <w:tc>
          <w:tcPr>
            <w:tcW w:w="4035" w:type="dxa"/>
            <w:shd w:val="clear" w:color="auto" w:fill="215E9A" w:themeFill="text2" w:themeFillTint="BF"/>
            <w:noWrap/>
          </w:tcPr>
          <w:p w14:paraId="71CE549B">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r>
      <w:tr w14:paraId="4C4B1592">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noWrap/>
          </w:tcPr>
          <w:p w14:paraId="2F5762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8146" w:type="dxa"/>
            <w:gridSpan w:val="2"/>
            <w:noWrap/>
          </w:tcPr>
          <w:p w14:paraId="46692F5E">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1.556656</w:t>
            </w:r>
            <w:del w:id="2965" w:author="几" w:date="2025-01-27T23:24:00Z">
              <w:r>
                <w:rPr>
                  <w:rFonts w:hint="eastAsia" w:ascii="Times New Roman" w:hAnsi="Times New Roman" w:eastAsia="Times New Roman" w:cs="Times New Roman"/>
                  <w:szCs w:val="21"/>
                  <w14:ligatures w14:val="standardContextual"/>
                </w:rPr>
                <w:delText>707</w:delText>
              </w:r>
            </w:del>
          </w:p>
        </w:tc>
      </w:tr>
      <w:tr w14:paraId="6B4CBFE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611" w:hRule="atLeast"/>
        </w:trPr>
        <w:tc>
          <w:tcPr>
            <w:tcW w:w="2268" w:type="dxa"/>
            <w:noWrap/>
            <w:vAlign w:val="center"/>
          </w:tcPr>
          <w:p w14:paraId="77875582">
            <w:pPr>
              <w:jc w:val="center"/>
              <w:rPr>
                <w:rFonts w:ascii="Times New Roman" w:hAnsi="Times New Roman" w:eastAsia="宋体"/>
                <w:szCs w:val="21"/>
                <w:vertAlign w:val="subscript"/>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p w14:paraId="1DE84368">
            <w:pPr>
              <w:ind w:firstLine="420" w:firstLineChars="200"/>
              <w:rPr>
                <w:rFonts w:ascii="Times New Roman" w:hAnsi="Times New Roman" w:eastAsia="宋体"/>
                <w:szCs w:val="21"/>
                <w14:ligatures w14:val="standardContextual"/>
              </w:rPr>
            </w:pPr>
          </w:p>
        </w:tc>
        <w:tc>
          <w:tcPr>
            <w:tcW w:w="4111" w:type="dxa"/>
            <w:vAlign w:val="center"/>
          </w:tcPr>
          <w:p w14:paraId="726EA4E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0.457304</w:t>
            </w:r>
            <w:del w:id="2966" w:author="几" w:date="2025-01-27T23:24:00Z">
              <w:r>
                <w:rPr>
                  <w:rFonts w:hint="eastAsia" w:ascii="Times New Roman" w:hAnsi="Times New Roman" w:eastAsia="Times New Roman" w:cs="Times New Roman"/>
                  <w:szCs w:val="21"/>
                  <w14:ligatures w14:val="standardContextual"/>
                </w:rPr>
                <w:delText>41975063163</w:delText>
              </w:r>
            </w:del>
            <w:r>
              <w:rPr>
                <w:rFonts w:hint="eastAsia" w:ascii="Times New Roman" w:hAnsi="Times New Roman" w:eastAsia="Times New Roman" w:cs="Times New Roman"/>
                <w:szCs w:val="21"/>
                <w14:ligatures w14:val="standardContextual"/>
              </w:rPr>
              <w:t>, 0.542695</w:t>
            </w:r>
            <w:del w:id="2967" w:author="几" w:date="2025-01-27T23:24:00Z">
              <w:r>
                <w:rPr>
                  <w:rFonts w:hint="eastAsia" w:ascii="Times New Roman" w:hAnsi="Times New Roman" w:eastAsia="Times New Roman" w:cs="Times New Roman"/>
                  <w:szCs w:val="21"/>
                  <w14:ligatures w14:val="standardContextual"/>
                </w:rPr>
                <w:delText>5802493684</w:delText>
              </w:r>
            </w:del>
          </w:p>
        </w:tc>
        <w:tc>
          <w:tcPr>
            <w:tcW w:w="4035" w:type="dxa"/>
            <w:vAlign w:val="center"/>
          </w:tcPr>
          <w:p w14:paraId="19B90D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0.826933</w:t>
            </w:r>
            <w:del w:id="2968" w:author="几" w:date="2025-01-27T23:24:00Z">
              <w:r>
                <w:rPr>
                  <w:rFonts w:hint="eastAsia" w:ascii="Times New Roman" w:hAnsi="Times New Roman" w:eastAsia="Times New Roman" w:cs="Times New Roman"/>
                  <w:szCs w:val="21"/>
                  <w14:ligatures w14:val="standardContextual"/>
                </w:rPr>
                <w:delText>753115614</w:delText>
              </w:r>
            </w:del>
            <w:r>
              <w:rPr>
                <w:rFonts w:hint="eastAsia" w:ascii="Times New Roman" w:hAnsi="Times New Roman" w:eastAsia="Times New Roman" w:cs="Times New Roman"/>
                <w:szCs w:val="21"/>
                <w14:ligatures w14:val="standardContextual"/>
              </w:rPr>
              <w:t>, 0.173066</w:t>
            </w:r>
            <w:del w:id="2969" w:author="几" w:date="2025-01-27T23:24:00Z">
              <w:r>
                <w:rPr>
                  <w:rFonts w:hint="eastAsia" w:ascii="Times New Roman" w:hAnsi="Times New Roman" w:eastAsia="Times New Roman" w:cs="Times New Roman"/>
                  <w:szCs w:val="21"/>
                  <w14:ligatures w14:val="standardContextual"/>
                </w:rPr>
                <w:delText>24688438585</w:delText>
              </w:r>
            </w:del>
          </w:p>
        </w:tc>
      </w:tr>
      <w:tr w14:paraId="40B68BE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8" w:hRule="atLeast"/>
        </w:trPr>
        <w:tc>
          <w:tcPr>
            <w:tcW w:w="2268" w:type="dxa"/>
            <w:noWrap/>
          </w:tcPr>
          <w:p w14:paraId="7A6B59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Q</w:t>
            </w:r>
          </w:p>
        </w:tc>
        <w:tc>
          <w:tcPr>
            <w:tcW w:w="4111" w:type="dxa"/>
          </w:tcPr>
          <w:p w14:paraId="0353DB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27.4</w:t>
            </w:r>
          </w:p>
        </w:tc>
        <w:tc>
          <w:tcPr>
            <w:tcW w:w="4035" w:type="dxa"/>
          </w:tcPr>
          <w:p w14:paraId="431CBE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41.4</w:t>
            </w:r>
          </w:p>
        </w:tc>
      </w:tr>
    </w:tbl>
    <w:p w14:paraId="3622B35A">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=27.4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(0.4573</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+0.5427</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C475CA2">
      <w:pPr>
        <w:ind w:firstLine="480" w:firstLineChars="200"/>
        <w:rPr>
          <w:rFonts w:ascii="Times New Roman" w:hAnsi="Times New Roman" w:eastAsia="宋体"/>
          <w:sz w:val="24"/>
          <w14:ligatures w14:val="standardContextual"/>
        </w:rPr>
      </w:pPr>
      <w:bookmarkStart w:id="58" w:name="OLE_LINK2"/>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=41.4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(0.8270</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+0.1731</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bookmarkEnd w:id="58"/>
    <w:p w14:paraId="08B9A3FF">
      <w:pPr>
        <w:keepNext/>
        <w:keepLines/>
        <w:outlineLvl w:val="2"/>
        <w:rPr>
          <w:rFonts w:ascii="Times New Roman" w:hAnsi="Times New Roman" w:eastAsia="黑体"/>
          <w:b/>
          <w:bCs/>
          <w:sz w:val="24"/>
          <w:szCs w:val="32"/>
          <w:rPrChange w:id="2970" w:author="沐" w:date="2025-01-27T15:41:00Z">
            <w:rPr>
              <w:rFonts w:ascii="Times New Roman" w:hAnsi="Times New Roman" w:eastAsia="黑体"/>
              <w:bCs/>
              <w:sz w:val="24"/>
              <w:szCs w:val="32"/>
              <w14:ligatures w14:val="standardContextual"/>
            </w:rPr>
          </w:rPrChange>
          <w14:ligatures w14:val="standardContextual"/>
        </w:rPr>
      </w:pPr>
      <w:bookmarkStart w:id="59" w:name="_Toc188922263"/>
      <w:bookmarkStart w:id="60" w:name="_Toc188728953"/>
      <w:bookmarkStart w:id="61" w:name="_Toc188728742"/>
      <w:bookmarkStart w:id="62" w:name="_Toc188729113"/>
      <w:r>
        <w:rPr>
          <w:rFonts w:ascii="Times New Roman" w:hAnsi="Times New Roman" w:eastAsia="Times New Roman" w:cs="Times New Roman"/>
          <w:b/>
          <w:bCs/>
          <w:sz w:val="24"/>
          <w:szCs w:val="32"/>
          <w:rPrChange w:id="2971" w:author="沐" w:date="2025-01-27T15:41:00Z">
            <w:rPr>
              <w:rFonts w:ascii="Times New Roman" w:hAnsi="Times New Roman" w:eastAsia="Times New Roman" w:cs="Times New Roman"/>
              <w:bCs/>
              <w:sz w:val="24"/>
              <w:szCs w:val="32"/>
              <w14:ligatures w14:val="standardContextual"/>
            </w:rPr>
          </w:rPrChange>
          <w14:ligatures w14:val="standardContextual"/>
        </w:rPr>
        <w:t>4.2.2 Predictions for the medal table in 2028</w:t>
      </w:r>
      <w:bookmarkEnd w:id="59"/>
      <w:del w:id="2972" w:author="沐" w:date="2025-01-27T15:41:00Z">
        <w:r>
          <w:rPr>
            <w:rFonts w:ascii="Times New Roman" w:hAnsi="Times New Roman" w:eastAsia="Times New Roman" w:cs="Times New Roman"/>
            <w:b/>
            <w:bCs/>
            <w:sz w:val="24"/>
            <w:szCs w:val="32"/>
            <w:rPrChange w:id="2973" w:author="沐" w:date="2025-01-27T15:41:00Z">
              <w:rPr>
                <w:rFonts w:ascii="Times New Roman" w:hAnsi="Times New Roman" w:eastAsia="Times New Roman" w:cs="Times New Roman"/>
                <w:bCs/>
                <w:sz w:val="24"/>
                <w:szCs w:val="32"/>
                <w14:ligatures w14:val="standardContextual"/>
              </w:rPr>
            </w:rPrChange>
            <w14:ligatures w14:val="standardContextual"/>
          </w:rPr>
          <w:delText>.</w:delText>
        </w:r>
        <w:bookmarkEnd w:id="60"/>
        <w:bookmarkEnd w:id="61"/>
        <w:bookmarkEnd w:id="62"/>
      </w:del>
    </w:p>
    <w:p w14:paraId="1102149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two main independent variables in equations (4.11), (4.12) and (4.13) are the athlete status value X and the standard event value φ. We can reflect the φ value by two-dimensional image analysis of the total number of events E and the year:</w:t>
      </w:r>
    </w:p>
    <w:p w14:paraId="5C806E5B">
      <w:pPr>
        <w:ind w:firstLine="480" w:firstLineChars="200"/>
        <w:jc w:val="center"/>
        <w:rPr>
          <w:rFonts w:ascii="Times New Roman" w:hAnsi="Times New Roman" w:eastAsia="宋体" w:cs="宋体"/>
          <w:color w:val="000000"/>
          <w:kern w:val="0"/>
          <w:szCs w:val="21"/>
          <w14:ligatures w14:val="standardContextual"/>
        </w:rPr>
        <w:pPrChange w:id="2974" w:author="几" w:date="2025-01-27T23:23:00Z">
          <w:pPr>
            <w:ind w:firstLine="480" w:firstLineChars="200"/>
          </w:pPr>
        </w:pPrChange>
      </w:pPr>
      <w:r>
        <w:rPr>
          <w:rFonts w:ascii="Times New Roman" w:hAnsi="Times New Roman" w:eastAsia="宋体"/>
          <w:sz w:val="24"/>
          <w14:ligatures w14:val="standardContextual"/>
        </w:rPr>
        <w:drawing>
          <wp:inline distT="0" distB="0" distL="0" distR="0">
            <wp:extent cx="3509010" cy="2031365"/>
            <wp:effectExtent l="0" t="0" r="15240" b="6985"/>
            <wp:docPr id="567710184" name="图片 2" descr="图表, 折线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0184" name="图片 2" descr="图表, 折线图  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509010" cy="2031365"/>
                    </a:xfrm>
                    <a:prstGeom prst="rect">
                      <a:avLst/>
                    </a:prstGeom>
                    <a:noFill/>
                    <a:ln>
                      <a:noFill/>
                    </a:ln>
                  </pic:spPr>
                </pic:pic>
              </a:graphicData>
            </a:graphic>
          </wp:inline>
        </w:drawing>
      </w:r>
    </w:p>
    <w:p w14:paraId="0209A65E">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2975" w:author="asus" w:date="2025-01-28T02:19:00Z">
        <w:r>
          <w:rPr>
            <w:rFonts w:hint="eastAsia" w:ascii="Times New Roman" w:hAnsi="Times New Roman" w:cs="Times New Roman"/>
            <w:color w:val="000000"/>
            <w:kern w:val="0"/>
            <w:szCs w:val="21"/>
            <w14:ligatures w14:val="standardContextual"/>
          </w:rPr>
          <w:delText xml:space="preserve">3 </w:delText>
        </w:r>
      </w:del>
      <w:ins w:id="2976" w:author="asus" w:date="2025-01-28T02:19:00Z">
        <w:r>
          <w:rPr>
            <w:rFonts w:ascii="Times New Roman" w:hAnsi="Times New Roman" w:cs="Times New Roman"/>
            <w:color w:val="000000"/>
            <w:kern w:val="0"/>
            <w:szCs w:val="21"/>
            <w14:ligatures w14:val="standardContextual"/>
          </w:rPr>
          <w:t>2</w:t>
        </w:r>
      </w:ins>
      <w:ins w:id="2977" w:author="asus" w:date="2025-01-28T02:19:00Z">
        <w:r>
          <w:rPr>
            <w:rFonts w:hint="eastAsia" w:ascii="Times New Roman" w:hAnsi="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total number of events and year</w:t>
      </w:r>
    </w:p>
    <w:p w14:paraId="444BF48A">
      <w:pPr>
        <w:ind w:firstLine="480" w:firstLineChars="200"/>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As shown in the figure, starting from the year 2000, the first segment of the image is similar to the exponential image, and the second half begins to decline but is relatively gentle. Such images can be approximately described by the Logistic population model</w:t>
      </w:r>
      <w:r>
        <w:rPr>
          <w:rFonts w:hint="eastAsia" w:ascii="Times New Roman" w:hAnsi="Times New Roman" w:eastAsia="Times New Roman" w:cs="Times New Roman"/>
          <w:sz w:val="24"/>
          <w:vertAlign w:val="superscript"/>
          <w14:ligatures w14:val="standardContextual"/>
        </w:rPr>
        <w:t>[8]</w:t>
      </w:r>
      <w:r>
        <w:rPr>
          <w:rFonts w:hint="eastAsia" w:ascii="Times New Roman" w:hAnsi="Times New Roman" w:eastAsia="Times New Roman" w:cs="Times New Roman"/>
          <w:sz w:val="24"/>
          <w14:ligatures w14:val="standardContextual"/>
        </w:rPr>
        <w:t>, and the expression of the Logistic population model is:</w:t>
      </w:r>
    </w:p>
    <w:p w14:paraId="47402782">
      <w:pPr>
        <w:ind w:firstLine="480" w:firstLineChars="20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E−300=</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K−300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1+A</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r</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A=</m:t>
              </m:r>
              <m:f>
                <m:fPr>
                  <m:ctrlPr>
                    <w:rPr>
                      <w:rFonts w:ascii="Cambria Math" w:hAnsi="Cambria Math" w:eastAsia="宋体"/>
                      <w:i/>
                      <w:sz w:val="24"/>
                      <w14:ligatures w14:val="standardContextual"/>
                    </w:rPr>
                  </m:ctrlPr>
                </m:fPr>
                <m:num>
                  <m:r>
                    <m:rPr/>
                    <w:rPr>
                      <w:rFonts w:ascii="Cambria Math" w:hAnsi="Cambria Math" w:eastAsia="宋体" w:cs="Times New Roman"/>
                      <w:sz w:val="24"/>
                      <w14:ligatures w14:val="standardContextual"/>
                    </w:rPr>
                    <m:t>K−E(0)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E(0)</m:t>
                  </m:r>
                  <m:ctrlPr>
                    <w:rPr>
                      <w:rFonts w:ascii="Cambria Math" w:hAnsi="Cambria Math" w:eastAsia="宋体"/>
                      <w:i/>
                      <w:sz w:val="24"/>
                      <w14:ligatures w14:val="standardContextual"/>
                    </w:rPr>
                  </m:ctrlPr>
                </m:den>
              </m:f>
              <w:del w:id="2978" w:author="沐" w:date="2025-01-27T23:33: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4.14</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3388B63">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It is reasonable to set K=350 and E(0)=300 for the observation image, then A=0.17, and r=0.0105 can be calculated by substituting the value (2016,306) into equation (4.14). namely</w:t>
      </w:r>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50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1+0.17</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−0.0105</m:t>
                    </m:r>
                    <m:r>
                      <m:rPr/>
                      <w:rPr>
                        <w:rFonts w:hint="eastAsia" w:ascii="Cambria Math" w:hAnsi="Cambria Math" w:eastAsia="宋体"/>
                        <w:sz w:val="24"/>
                        <w14:ligatures w14:val="standardContextual"/>
                      </w:rPr>
                      <m:t>×</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ascii="Cambria Math" w:hAnsi="Cambria Math" w:eastAsia="宋体" w:cs="Times New Roman"/>
                <w:sz w:val="24"/>
                <w14:ligatures w14:val="standardContextual"/>
              </w:rPr>
              <m:t>+300</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4.15</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w:p>
    <w:p w14:paraId="2B480153">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Substituting t=2028 into equation (15), E=344, and P=1.1467.</w:t>
      </w:r>
    </w:p>
    <w:p w14:paraId="04679504">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Next, take the top ten MEDALS table in 2024 as the sample to calculate the athlete status value of each country:</w:t>
      </w:r>
    </w:p>
    <w:p w14:paraId="68BF1B8D">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Table </w:t>
      </w:r>
      <w:del w:id="2979" w:author="asus" w:date="2025-01-28T02:15:00Z">
        <w:r>
          <w:rPr>
            <w:rFonts w:hint="eastAsia" w:ascii="Times New Roman" w:hAnsi="Times New Roman" w:cs="Times New Roman"/>
            <w:color w:val="000000"/>
            <w:kern w:val="0"/>
            <w:szCs w:val="21"/>
            <w14:ligatures w14:val="standardContextual"/>
          </w:rPr>
          <w:delText>4</w:delText>
        </w:r>
      </w:del>
      <w:del w:id="2980" w:author="asus" w:date="2025-01-28T02:15:00Z">
        <w:r>
          <w:rPr>
            <w:rFonts w:hint="eastAsia" w:ascii="Times New Roman" w:hAnsi="Times New Roman" w:eastAsia="Times New Roman" w:cs="Times New Roman"/>
            <w:color w:val="000000"/>
            <w:kern w:val="0"/>
            <w:szCs w:val="21"/>
            <w14:ligatures w14:val="standardContextual"/>
          </w:rPr>
          <w:delText xml:space="preserve"> </w:delText>
        </w:r>
      </w:del>
      <w:ins w:id="2981" w:author="asus" w:date="2025-01-28T02:15:00Z">
        <w:r>
          <w:rPr>
            <w:rFonts w:ascii="Times New Roman" w:hAnsi="Times New Roman" w:cs="Times New Roman"/>
            <w:color w:val="000000"/>
            <w:kern w:val="0"/>
            <w:szCs w:val="21"/>
            <w14:ligatures w14:val="standardContextual"/>
          </w:rPr>
          <w:t>5</w:t>
        </w:r>
      </w:ins>
      <w:ins w:id="2982" w:author="asus" w:date="2025-01-28T02:15: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Athlete status values for each country</w:t>
      </w:r>
    </w:p>
    <w:tbl>
      <w:tblPr>
        <w:tblStyle w:val="22"/>
        <w:tblW w:w="9243" w:type="dxa"/>
        <w:tblInd w:w="-169"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74"/>
        <w:gridCol w:w="1052"/>
        <w:gridCol w:w="1052"/>
        <w:gridCol w:w="1053"/>
        <w:gridCol w:w="1053"/>
        <w:gridCol w:w="1053"/>
        <w:gridCol w:w="1053"/>
        <w:gridCol w:w="1053"/>
      </w:tblGrid>
      <w:tr w14:paraId="62D49B3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single" w:color="FFFFFF" w:themeColor="background1" w:sz="8" w:space="0"/>
            </w:tcBorders>
            <w:shd w:val="clear" w:color="auto" w:fill="215E9A" w:themeFill="text2" w:themeFillTint="BF"/>
            <w:noWrap/>
            <w:vAlign w:val="center"/>
          </w:tcPr>
          <w:p w14:paraId="14CC65FD">
            <w:pPr>
              <w:widowControl/>
              <w:ind w:left="1260" w:leftChars="400" w:hanging="420" w:hangingChars="2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Year</w:t>
            </w:r>
          </w:p>
          <w:p w14:paraId="007162D8">
            <w:pPr>
              <w:widowControl/>
              <w:ind w:left="1265" w:hanging="1261" w:hangingChars="6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Country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8E9BA5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2000</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599E1BC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19BAE6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6C7E0A7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3A63824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689563A">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2020</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DBDBBA6">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2024</w:t>
            </w:r>
          </w:p>
        </w:tc>
      </w:tr>
      <w:tr w14:paraId="0407535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1531A2C">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United States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C1FBC4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0.725515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8862B9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0.778231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E43CE4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0.886719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4D1BA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0.852436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2B00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0.820937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B0D4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0.740654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9DE664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0.795082</w:t>
            </w:r>
          </w:p>
        </w:tc>
      </w:tr>
      <w:tr w14:paraId="3E0C3FE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28141EDF">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China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6F11FB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0.380368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59722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0.389068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7C825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0.473236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0A0B3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0.524345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18A6B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0.427562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BFD34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0.460317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618BCB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0.543296</w:t>
            </w:r>
          </w:p>
        </w:tc>
      </w:tr>
      <w:tr w14:paraId="241CABD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FC33B7">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Japan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458F9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0.23416</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469883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0.374396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F9C37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0.246696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70E8FB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0.35589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C98A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0.254587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682BF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0.39136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6B3D5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0.279264</w:t>
            </w:r>
          </w:p>
        </w:tc>
      </w:tr>
      <w:tr w14:paraId="425E878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AFA09C9">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Australia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5564F5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0.472081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B2DB47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0.552413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70EB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0.446208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F9502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0.363813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084584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0.312741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3BAEE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0.362069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B0B6B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0.355932</w:t>
            </w:r>
          </w:p>
        </w:tc>
      </w:tr>
      <w:tr w14:paraId="4CF63F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3F8272AE">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France</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7643D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0.297872</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616808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0.227766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84C9B1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0.339326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DE5E30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0.403756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431CB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0.373047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B199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0.581784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69412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0.484395</w:t>
            </w:r>
          </w:p>
        </w:tc>
      </w:tr>
      <w:tr w14:paraId="6B2E9FB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DF5B202">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Netherlands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5BAA84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0.552901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D5A1E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0.509363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2B1D28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0.53169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AE7095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0.630631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C5E4F8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0.273556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91EEB9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0.409207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240634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0.616927</w:t>
            </w:r>
          </w:p>
        </w:tc>
      </w:tr>
      <w:tr w14:paraId="4BB71B9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B33840">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Britain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481F5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0.284337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8BD7C0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0.322222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84BD1A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0.402878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FB643C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0.368421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E53739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0.686192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869EE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0.485401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8AFA7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0.515947</w:t>
            </w:r>
          </w:p>
        </w:tc>
      </w:tr>
      <w:tr w14:paraId="218A0A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AAB675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South Korea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CA75C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0.342618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BA2DE0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0.313953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22CBEE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0.519757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9A3C61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0.352564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F3EA2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0.209125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69B22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0.215976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E55F6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0.45968</w:t>
            </w:r>
          </w:p>
        </w:tc>
      </w:tr>
      <w:tr w14:paraId="383898E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7C845EB">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Italy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92F35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0.269147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28C1C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0.407173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D9F68F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0.156863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8A3B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0.319372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D0CDB5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0.320802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7F9C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0.26145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5A7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0.278689</w:t>
            </w:r>
          </w:p>
        </w:tc>
      </w:tr>
      <w:tr w14:paraId="796FBE2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6E4F560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Germany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3F8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0.358025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174A1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0.466216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6A4C4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0.342342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2FCF3A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0.413725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1BCF1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0.559701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EE4A78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0.249581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FAED5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0.307573</w:t>
            </w:r>
          </w:p>
        </w:tc>
      </w:tr>
    </w:tbl>
    <w:p w14:paraId="6ADFEF2E">
      <w:pPr>
        <w:widowControl/>
        <w:ind w:firstLine="420"/>
        <w:rPr>
          <w:del w:id="2983" w:author="几" w:date="2025-01-27T17:14:00Z"/>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Using the least squares</w:t>
      </w:r>
      <w:r>
        <w:rPr>
          <w:rFonts w:hint="eastAsia" w:ascii="Times New Roman" w:hAnsi="Times New Roman" w:eastAsia="Times New Roman" w:cs="Times New Roman"/>
          <w:sz w:val="24"/>
          <w:vertAlign w:val="superscript"/>
          <w14:ligatures w14:val="standardContextual"/>
        </w:rPr>
        <w:t>[7]</w:t>
      </w:r>
      <w:r>
        <w:rPr>
          <w:rFonts w:hint="eastAsia" w:ascii="Times New Roman" w:hAnsi="Times New Roman" w:eastAsia="Times New Roman" w:cs="Times New Roman"/>
          <w:sz w:val="24"/>
          <w14:ligatures w14:val="standardContextual"/>
        </w:rPr>
        <w:t xml:space="preserve"> method, we can predict and plot the athlete status of each country in 2028, taking France as an example:</w:t>
      </w:r>
    </w:p>
    <w:p w14:paraId="06AC9B48">
      <w:pPr>
        <w:widowControl/>
        <w:ind w:firstLine="420"/>
        <w:jc w:val="left"/>
        <w:rPr>
          <w:ins w:id="2985" w:author="几" w:date="2025-01-27T17:14:00Z"/>
          <w:rFonts w:ascii="Times New Roman" w:hAnsi="Times New Roman" w:eastAsia="宋体"/>
          <w:sz w:val="24"/>
          <w14:ligatures w14:val="standardContextual"/>
        </w:rPr>
        <w:pPrChange w:id="2984" w:author="几" w:date="2025-01-27T17:14:00Z">
          <w:pPr>
            <w:widowControl/>
            <w:jc w:val="center"/>
          </w:pPr>
        </w:pPrChange>
      </w:pPr>
    </w:p>
    <w:p w14:paraId="4EDFBE8E">
      <w:pPr>
        <w:widowControl/>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2555240" cy="2005330"/>
            <wp:effectExtent l="0" t="0" r="16510" b="13970"/>
            <wp:docPr id="11588877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7763" name="图片 3"/>
                    <pic:cNvPicPr>
                      <a:picLocks noChangeAspect="1" noChangeArrowheads="1"/>
                    </pic:cNvPicPr>
                  </pic:nvPicPr>
                  <pic:blipFill>
                    <a:blip r:embed="rId20">
                      <a:extLst>
                        <a:ext uri="{28A0092B-C50C-407E-A947-70E740481C1C}">
                          <a14:useLocalDpi xmlns:a14="http://schemas.microsoft.com/office/drawing/2010/main" val="0"/>
                        </a:ext>
                      </a:extLst>
                    </a:blip>
                    <a:srcRect l="3833" t="9020" r="5111" b="6915"/>
                    <a:stretch>
                      <a:fillRect/>
                    </a:stretch>
                  </pic:blipFill>
                  <pic:spPr>
                    <a:xfrm>
                      <a:off x="0" y="0"/>
                      <a:ext cx="2555240" cy="2005330"/>
                    </a:xfrm>
                    <a:prstGeom prst="rect">
                      <a:avLst/>
                    </a:prstGeom>
                    <a:noFill/>
                  </pic:spPr>
                </pic:pic>
              </a:graphicData>
            </a:graphic>
          </wp:inline>
        </w:drawing>
      </w:r>
    </w:p>
    <w:p w14:paraId="14ECE2F7">
      <w:pPr>
        <w:jc w:val="center"/>
        <w:rPr>
          <w:rFonts w:ascii="Times New Roman" w:hAnsi="Times New Roman" w:eastAsia="宋体" w:cs="宋体"/>
          <w:color w:val="000000"/>
          <w:kern w:val="0"/>
          <w:szCs w:val="21"/>
          <w14:ligatures w14:val="standardContextual"/>
        </w:rPr>
      </w:pPr>
      <w:bookmarkStart w:id="63" w:name="_Hlk188789554"/>
      <w:r>
        <w:rPr>
          <w:rFonts w:hint="eastAsia" w:ascii="Times New Roman" w:hAnsi="Times New Roman" w:eastAsia="Times New Roman" w:cs="Times New Roman"/>
          <w:color w:val="000000"/>
          <w:kern w:val="0"/>
          <w:szCs w:val="21"/>
          <w14:ligatures w14:val="standardContextual"/>
        </w:rPr>
        <w:t xml:space="preserve">Figure </w:t>
      </w:r>
      <w:bookmarkEnd w:id="63"/>
      <w:del w:id="2986" w:author="asus" w:date="2025-01-28T02:19:00Z">
        <w:r>
          <w:rPr>
            <w:rFonts w:hint="eastAsia" w:ascii="Times New Roman" w:hAnsi="Times New Roman" w:cs="Times New Roman"/>
            <w:color w:val="000000"/>
            <w:kern w:val="0"/>
            <w:szCs w:val="21"/>
            <w14:ligatures w14:val="standardContextual"/>
          </w:rPr>
          <w:delText>4</w:delText>
        </w:r>
      </w:del>
      <w:del w:id="2987" w:author="asus" w:date="2025-01-28T02:19:00Z">
        <w:r>
          <w:rPr>
            <w:rFonts w:hint="eastAsia" w:ascii="Times New Roman" w:hAnsi="Times New Roman" w:eastAsia="Times New Roman" w:cs="Times New Roman"/>
            <w:color w:val="000000"/>
            <w:kern w:val="0"/>
            <w:szCs w:val="21"/>
            <w14:ligatures w14:val="standardContextual"/>
          </w:rPr>
          <w:delText xml:space="preserve"> </w:delText>
        </w:r>
      </w:del>
      <w:ins w:id="2988" w:author="asus" w:date="2025-01-28T02:19:00Z">
        <w:r>
          <w:rPr>
            <w:rFonts w:ascii="Times New Roman" w:hAnsi="Times New Roman" w:cs="Times New Roman"/>
            <w:color w:val="000000"/>
            <w:kern w:val="0"/>
            <w:szCs w:val="21"/>
            <w14:ligatures w14:val="standardContextual"/>
          </w:rPr>
          <w:t>3</w:t>
        </w:r>
      </w:ins>
      <w:ins w:id="2989" w:author="asus" w:date="2025-01-28T02:19: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Regression analysis of athlete status values for France</w:t>
      </w:r>
    </w:p>
    <w:p w14:paraId="789E3150">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abscissa of the figure above is the year -2000, and the ordinate is the athlete status value.</w:t>
      </w:r>
    </w:p>
    <w:p w14:paraId="11BB17B6">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After this calculation, the new medal table is obtained:</w:t>
      </w:r>
    </w:p>
    <w:p w14:paraId="34BE942D">
      <w:pPr>
        <w:widowControl/>
        <w:ind w:firstLine="42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2990" w:author="asus" w:date="2025-01-28T02:16:00Z">
        <w:r>
          <w:rPr>
            <w:rFonts w:hint="eastAsia" w:ascii="Times New Roman" w:hAnsi="Times New Roman" w:eastAsia="Times New Roman" w:cs="Times New Roman"/>
            <w:szCs w:val="21"/>
            <w14:ligatures w14:val="standardContextual"/>
          </w:rPr>
          <w:delText xml:space="preserve">5 </w:delText>
        </w:r>
      </w:del>
      <w:ins w:id="2991" w:author="asus" w:date="2025-01-28T02:16:00Z">
        <w:r>
          <w:rPr>
            <w:rFonts w:ascii="Times New Roman" w:hAnsi="Times New Roman" w:eastAsia="Times New Roman" w:cs="Times New Roman"/>
            <w:szCs w:val="21"/>
            <w14:ligatures w14:val="standardContextual"/>
          </w:rPr>
          <w:t>6</w:t>
        </w:r>
      </w:ins>
      <w:ins w:id="2992"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Medal tally forecast for 2028</w:t>
      </w:r>
      <w:r>
        <w:rPr>
          <w:rFonts w:hint="eastAsia"/>
          <w:kern w:val="28"/>
          <w:szCs w:val="21"/>
          <w14:ligatures w14:val="standardContextual"/>
        </w:rPr>
        <w:fldChar w:fldCharType="begin"/>
      </w:r>
      <w:r>
        <w:rPr>
          <w:rFonts w:hint="eastAsia"/>
          <w:kern w:val="28"/>
          <w:szCs w:val="21"/>
          <w14:ligatures w14:val="standardContextual"/>
        </w:rPr>
        <w:instrText xml:space="preserve"> LINK Excel.Sheet.12 "F:\\wx\\WeChat Files\\wxid_qnwvig70mb5j22\\FileStorage\\File\\2025-01\\前十国家运动状态.xlsx" Sheet1!R1C17:R11C22 \a \f 5 \h  \* MERGEFORMAT </w:instrText>
      </w:r>
      <w:r>
        <w:rPr>
          <w:rFonts w:hint="eastAsia"/>
          <w:kern w:val="28"/>
          <w:szCs w:val="21"/>
          <w14:ligatures w14:val="standardContextual"/>
        </w:rPr>
        <w:fldChar w:fldCharType="separate"/>
      </w:r>
    </w:p>
    <w:tbl>
      <w:tblPr>
        <w:tblStyle w:val="23"/>
        <w:tblW w:w="930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877"/>
        <w:gridCol w:w="1877"/>
        <w:gridCol w:w="1849"/>
        <w:gridCol w:w="1849"/>
        <w:gridCol w:w="1849"/>
      </w:tblGrid>
      <w:tr w14:paraId="28BA911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53" w:hRule="atLeast"/>
        </w:trPr>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E47433D">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2024 Rankings</w:t>
            </w:r>
          </w:p>
        </w:tc>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5EEB3A2C">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 xml:space="preserve">Projected 2028 </w:t>
            </w:r>
            <w:r>
              <w:rPr>
                <w:rFonts w:hint="eastAsia" w:ascii="Cambria Math" w:hAnsi="Times New Roman" w:cs="Times New Roman"/>
                <w:b/>
                <w:bCs/>
                <w:iCs/>
                <w:color w:val="FFFFFF" w:themeColor="background1"/>
                <w:szCs w:val="21"/>
                <w14:textFill>
                  <w14:solidFill>
                    <w14:schemeClr w14:val="bg1"/>
                  </w14:solidFill>
                </w14:textFill>
                <w14:ligatures w14:val="standardContextual"/>
              </w:rPr>
              <w:t>R</w:t>
            </w: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anking</w:t>
            </w:r>
            <w:r>
              <w:rPr>
                <w:rFonts w:hint="eastAsia" w:cs="Times New Roman" w:asciiTheme="minorEastAsia" w:hAnsiTheme="minorEastAsia"/>
                <w:b/>
                <w:bCs/>
                <w:iCs/>
                <w:color w:val="FFFFFF" w:themeColor="background1"/>
                <w:szCs w:val="21"/>
                <w14:textFill>
                  <w14:solidFill>
                    <w14:schemeClr w14:val="bg1"/>
                  </w14:solidFill>
                </w14:textFill>
                <w14:ligatures w14:val="standardContextual"/>
              </w:rPr>
              <w:t>s</w:t>
            </w:r>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123A0FA">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4EE33504">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7D75BC02">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tr w14:paraId="733D0D1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tcBorders>
              <w:top w:val="single" w:color="4C94D8" w:themeColor="text2" w:themeTint="80" w:sz="8" w:space="0"/>
            </w:tcBorders>
            <w:noWrap/>
          </w:tcPr>
          <w:p w14:paraId="185BE1D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77" w:type="dxa"/>
            <w:tcBorders>
              <w:top w:val="single" w:color="4C94D8" w:themeColor="text2" w:themeTint="80" w:sz="8" w:space="0"/>
            </w:tcBorders>
            <w:noWrap/>
          </w:tcPr>
          <w:p w14:paraId="17F4A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49" w:type="dxa"/>
            <w:tcBorders>
              <w:top w:val="single" w:color="4C94D8" w:themeColor="text2" w:themeTint="80" w:sz="8" w:space="0"/>
            </w:tcBorders>
            <w:noWrap/>
          </w:tcPr>
          <w:p w14:paraId="1FB616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42</w:t>
            </w:r>
          </w:p>
        </w:tc>
        <w:tc>
          <w:tcPr>
            <w:tcW w:w="1849" w:type="dxa"/>
            <w:tcBorders>
              <w:top w:val="single" w:color="4C94D8" w:themeColor="text2" w:themeTint="80" w:sz="8" w:space="0"/>
            </w:tcBorders>
            <w:noWrap/>
          </w:tcPr>
          <w:p w14:paraId="279335A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tcBorders>
              <w:top w:val="single" w:color="4C94D8" w:themeColor="text2" w:themeTint="80" w:sz="8" w:space="0"/>
            </w:tcBorders>
            <w:noWrap/>
          </w:tcPr>
          <w:p w14:paraId="557E8EE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37</w:t>
            </w:r>
          </w:p>
        </w:tc>
      </w:tr>
      <w:tr w14:paraId="78A7162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82BBE5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77" w:type="dxa"/>
            <w:noWrap/>
          </w:tcPr>
          <w:p w14:paraId="1130DB4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49" w:type="dxa"/>
            <w:noWrap/>
          </w:tcPr>
          <w:p w14:paraId="1A581E7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36</w:t>
            </w:r>
          </w:p>
        </w:tc>
        <w:tc>
          <w:tcPr>
            <w:tcW w:w="1849" w:type="dxa"/>
            <w:noWrap/>
          </w:tcPr>
          <w:p w14:paraId="41946FA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768C1FA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r>
      <w:tr w14:paraId="06229EB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D0A5AF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77" w:type="dxa"/>
            <w:noWrap/>
          </w:tcPr>
          <w:p w14:paraId="5151A75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49" w:type="dxa"/>
            <w:noWrap/>
          </w:tcPr>
          <w:p w14:paraId="448E0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34</w:t>
            </w:r>
          </w:p>
        </w:tc>
        <w:tc>
          <w:tcPr>
            <w:tcW w:w="1849" w:type="dxa"/>
            <w:noWrap/>
          </w:tcPr>
          <w:p w14:paraId="170E94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2559EE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29</w:t>
            </w:r>
          </w:p>
        </w:tc>
      </w:tr>
      <w:tr w14:paraId="15E650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792FFB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77" w:type="dxa"/>
            <w:noWrap/>
          </w:tcPr>
          <w:p w14:paraId="40DC6E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49" w:type="dxa"/>
            <w:noWrap/>
          </w:tcPr>
          <w:p w14:paraId="637E415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33</w:t>
            </w:r>
          </w:p>
        </w:tc>
        <w:tc>
          <w:tcPr>
            <w:tcW w:w="1849" w:type="dxa"/>
            <w:noWrap/>
          </w:tcPr>
          <w:p w14:paraId="7D9CF03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w:t>
            </w:r>
          </w:p>
        </w:tc>
        <w:tc>
          <w:tcPr>
            <w:tcW w:w="1849" w:type="dxa"/>
            <w:noWrap/>
          </w:tcPr>
          <w:p w14:paraId="08B8000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r>
      <w:tr w14:paraId="10A3837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FBB975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77" w:type="dxa"/>
            <w:noWrap/>
          </w:tcPr>
          <w:p w14:paraId="1AAAFA5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49" w:type="dxa"/>
            <w:noWrap/>
          </w:tcPr>
          <w:p w14:paraId="2C52CBD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c>
          <w:tcPr>
            <w:tcW w:w="1849" w:type="dxa"/>
            <w:noWrap/>
          </w:tcPr>
          <w:p w14:paraId="7F6321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1905DAB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r>
      <w:tr w14:paraId="04ED299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6BF6DA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77" w:type="dxa"/>
            <w:noWrap/>
          </w:tcPr>
          <w:p w14:paraId="7819CC9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49" w:type="dxa"/>
            <w:noWrap/>
          </w:tcPr>
          <w:p w14:paraId="10C9CEA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290915B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5C92C06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6597E2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1961090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77" w:type="dxa"/>
            <w:noWrap/>
          </w:tcPr>
          <w:p w14:paraId="3AA33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49" w:type="dxa"/>
            <w:noWrap/>
          </w:tcPr>
          <w:p w14:paraId="2280862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37A6AF7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0A6AF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0F0EFA0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EC78DE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77" w:type="dxa"/>
            <w:noWrap/>
          </w:tcPr>
          <w:p w14:paraId="189C6C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49" w:type="dxa"/>
            <w:noWrap/>
          </w:tcPr>
          <w:p w14:paraId="440D8F4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26</w:t>
            </w:r>
          </w:p>
        </w:tc>
        <w:tc>
          <w:tcPr>
            <w:tcW w:w="1849" w:type="dxa"/>
            <w:noWrap/>
          </w:tcPr>
          <w:p w14:paraId="573E9C8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8083C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r>
      <w:tr w14:paraId="06504FD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4C99959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77" w:type="dxa"/>
            <w:noWrap/>
          </w:tcPr>
          <w:p w14:paraId="3B0C6F3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49" w:type="dxa"/>
            <w:noWrap/>
          </w:tcPr>
          <w:p w14:paraId="67125A2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c>
          <w:tcPr>
            <w:tcW w:w="1849" w:type="dxa"/>
            <w:noWrap/>
          </w:tcPr>
          <w:p w14:paraId="4619829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c>
          <w:tcPr>
            <w:tcW w:w="1849" w:type="dxa"/>
            <w:noWrap/>
          </w:tcPr>
          <w:p w14:paraId="5BB33DA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w:t>
            </w:r>
          </w:p>
        </w:tc>
      </w:tr>
      <w:tr w14:paraId="4724973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5213925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77" w:type="dxa"/>
            <w:noWrap/>
          </w:tcPr>
          <w:p w14:paraId="53E300E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49" w:type="dxa"/>
            <w:noWrap/>
          </w:tcPr>
          <w:p w14:paraId="46A5A4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5BABAB7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c>
          <w:tcPr>
            <w:tcW w:w="1849" w:type="dxa"/>
            <w:noWrap/>
          </w:tcPr>
          <w:p w14:paraId="63DD983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bl>
    <w:p w14:paraId="61C93B9E">
      <w:pPr>
        <w:ind w:firstLine="420" w:firstLineChars="200"/>
        <w:rPr>
          <w:rFonts w:ascii="Times New Roman" w:hAnsi="Times New Roman" w:eastAsia="宋体"/>
          <w:sz w:val="24"/>
          <w14:ligatures w14:val="standardContextual"/>
        </w:rPr>
      </w:pPr>
      <w:r>
        <w:rPr>
          <w:rFonts w:hint="eastAsia" w:ascii="Times New Roman" w:hAnsi="Times New Roman" w:eastAsia="宋体"/>
          <w:szCs w:val="21"/>
          <w14:ligatures w14:val="standardContextual"/>
        </w:rPr>
        <w:fldChar w:fldCharType="end"/>
      </w:r>
      <w:r>
        <w:rPr>
          <w:rFonts w:hint="eastAsia" w:ascii="Times New Roman" w:hAnsi="Times New Roman" w:eastAsia="Times New Roman" w:cs="Times New Roman"/>
          <w:sz w:val="24"/>
          <w14:ligatures w14:val="standardContextual"/>
        </w:rPr>
        <w:t>A comparison of the new medal tally with the old one shows that China, Japan, South Korea and Australia will fall back in 2028, while Britain, France, the Netherlands and Germany will improve.</w:t>
      </w:r>
    </w:p>
    <w:p w14:paraId="1B439682">
      <w:pPr>
        <w:keepNext/>
        <w:keepLines/>
        <w:outlineLvl w:val="2"/>
        <w:rPr>
          <w:rFonts w:ascii="Times New Roman" w:hAnsi="Times New Roman" w:eastAsia="黑体"/>
          <w:b/>
          <w:bCs/>
          <w:sz w:val="24"/>
          <w:szCs w:val="32"/>
          <w:rPrChange w:id="2993" w:author="沐" w:date="2025-01-27T15:41:00Z">
            <w:rPr>
              <w:rFonts w:ascii="Times New Roman" w:hAnsi="Times New Roman" w:eastAsia="黑体"/>
              <w:bCs/>
              <w:sz w:val="24"/>
              <w:szCs w:val="32"/>
              <w14:ligatures w14:val="standardContextual"/>
            </w:rPr>
          </w:rPrChange>
          <w14:ligatures w14:val="standardContextual"/>
        </w:rPr>
      </w:pPr>
      <w:bookmarkStart w:id="64" w:name="_Toc188729114"/>
      <w:bookmarkStart w:id="65" w:name="_Toc188728954"/>
      <w:bookmarkStart w:id="66" w:name="_Toc188728743"/>
      <w:bookmarkStart w:id="67" w:name="_Toc188922264"/>
      <w:r>
        <w:rPr>
          <w:rFonts w:ascii="Times New Roman" w:hAnsi="Times New Roman" w:eastAsia="Times New Roman" w:cs="Times New Roman"/>
          <w:b/>
          <w:bCs/>
          <w:sz w:val="24"/>
          <w:szCs w:val="32"/>
          <w:rPrChange w:id="2994" w:author="沐" w:date="2025-01-27T15:41:00Z">
            <w:rPr>
              <w:rFonts w:ascii="Times New Roman" w:hAnsi="Times New Roman" w:eastAsia="Times New Roman" w:cs="Times New Roman"/>
              <w:bCs/>
              <w:sz w:val="24"/>
              <w:szCs w:val="32"/>
              <w14:ligatures w14:val="standardContextual"/>
            </w:rPr>
          </w:rPrChange>
          <w14:ligatures w14:val="standardContextual"/>
        </w:rPr>
        <w:t>4.2.3 Evaluation of the importance of each country's events</w:t>
      </w:r>
      <w:bookmarkEnd w:id="64"/>
      <w:bookmarkEnd w:id="65"/>
      <w:bookmarkEnd w:id="66"/>
      <w:bookmarkEnd w:id="67"/>
    </w:p>
    <w:p w14:paraId="3AED39DC">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For the athlete state value X defined by us, athletes in different countries have different performances in different kinds of sports. That is to say, by discussing the athlete state value of one kind of sports separately and comparing the X value of each sport in a country, the sport corresponding to the largest athlete state value is the most important sport in a country. Analyzing the data, here is a list of the most important sports for a subset of countries:</w:t>
      </w:r>
    </w:p>
    <w:p w14:paraId="5C2A1CA6">
      <w:pPr>
        <w:ind w:firstLine="420"/>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 xml:space="preserve">Table </w:t>
      </w:r>
      <w:del w:id="2995" w:author="asus" w:date="2025-01-28T02:16:00Z">
        <w:r>
          <w:rPr>
            <w:rFonts w:hint="eastAsia" w:ascii="Times New Roman" w:hAnsi="Times New Roman" w:eastAsia="Times New Roman" w:cs="Times New Roman"/>
            <w:szCs w:val="21"/>
            <w14:ligatures w14:val="standardContextual"/>
          </w:rPr>
          <w:delText xml:space="preserve">6 </w:delText>
        </w:r>
      </w:del>
      <w:ins w:id="2996" w:author="asus" w:date="2025-01-28T02:16:00Z">
        <w:r>
          <w:rPr>
            <w:rFonts w:ascii="Times New Roman" w:hAnsi="Times New Roman" w:eastAsia="Times New Roman" w:cs="Times New Roman"/>
            <w:szCs w:val="21"/>
            <w14:ligatures w14:val="standardContextual"/>
          </w:rPr>
          <w:t>7</w:t>
        </w:r>
      </w:ins>
      <w:ins w:id="2997" w:author="asus" w:date="2025-01-28T02:16:00Z">
        <w:r>
          <w:rPr>
            <w:rFonts w:hint="eastAsia" w:ascii="Times New Roman" w:hAnsi="Times New Roman" w:eastAsia="Times New Roman" w:cs="Times New Roman"/>
            <w:szCs w:val="21"/>
            <w14:ligatures w14:val="standardContextual"/>
          </w:rPr>
          <w:t xml:space="preserve"> </w:t>
        </w:r>
      </w:ins>
      <w:r>
        <w:rPr>
          <w:rFonts w:ascii="Times New Roman" w:hAnsi="Times New Roman" w:eastAsia="Times New Roman" w:cs="Times New Roman"/>
          <w:szCs w:val="21"/>
          <w14:ligatures w14:val="standardContextual"/>
        </w:rPr>
        <w:t xml:space="preserve">table of events that each country excels in </w:t>
      </w:r>
      <w:r>
        <w:rPr>
          <w:rFonts w:ascii="Times New Roman" w:hAnsi="Times New Roman" w:eastAsia="Times New Roman" w:cs="Times New Roman"/>
          <w:szCs w:val="21"/>
          <w14:ligatures w14:val="standardContextual"/>
        </w:rPr>
        <w:fldChar w:fldCharType="begin"/>
      </w:r>
      <w:r>
        <w:rPr>
          <w:rFonts w:ascii="Times New Roman" w:hAnsi="Times New Roman" w:eastAsia="Times New Roman" w:cs="Times New Roman"/>
          <w:szCs w:val="21"/>
          <w14:ligatures w14:val="standardContextual"/>
        </w:rPr>
        <w:instrText xml:space="preserve"> LINK Excel.Sheet.12 "F:\\wx\\WeChat Files\\wxid_qnwvig70mb5j22\\FileStorage\\File\\2025-01\\</w:instrText>
      </w:r>
      <w:r>
        <w:rPr>
          <w:rFonts w:hint="eastAsia" w:ascii="Times New Roman" w:hAnsi="Times New Roman" w:eastAsia="Times New Roman" w:cs="Times New Roman"/>
          <w:szCs w:val="21"/>
          <w14:ligatures w14:val="standardContextual"/>
        </w:rPr>
        <w:instrText xml:space="preserve">各国强势项目</w:instrText>
      </w:r>
      <w:r>
        <w:rPr>
          <w:rFonts w:ascii="Times New Roman" w:hAnsi="Times New Roman" w:eastAsia="Times New Roman" w:cs="Times New Roman"/>
          <w:szCs w:val="21"/>
          <w14:ligatures w14:val="standardContextual"/>
        </w:rPr>
        <w:instrText xml:space="preserve">.xlsx" Sheet1!R1C7:R11C9 \a \f 5 \h  \* MERGEFORMAT </w:instrText>
      </w:r>
      <w:r>
        <w:rPr>
          <w:rFonts w:ascii="Times New Roman" w:hAnsi="Times New Roman" w:eastAsia="Times New Roman" w:cs="Times New Roman"/>
          <w:szCs w:val="21"/>
          <w14:ligatures w14:val="standardContextual"/>
        </w:rPr>
        <w:fldChar w:fldCharType="separate"/>
      </w:r>
    </w:p>
    <w:tbl>
      <w:tblPr>
        <w:tblStyle w:val="23"/>
        <w:tblW w:w="904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075"/>
        <w:gridCol w:w="3653"/>
        <w:gridCol w:w="3320"/>
      </w:tblGrid>
      <w:tr w14:paraId="29A76FF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shd w:val="clear" w:color="auto" w:fill="215E9A" w:themeFill="text2" w:themeFillTint="BF"/>
            <w:noWrap/>
          </w:tcPr>
          <w:p w14:paraId="08AEB7BD">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Countries</w:t>
            </w:r>
          </w:p>
        </w:tc>
        <w:tc>
          <w:tcPr>
            <w:tcW w:w="3653" w:type="dxa"/>
            <w:shd w:val="clear" w:color="auto" w:fill="215E9A" w:themeFill="text2" w:themeFillTint="BF"/>
            <w:noWrap/>
          </w:tcPr>
          <w:p w14:paraId="31CB70F4">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Project</w:t>
            </w:r>
          </w:p>
        </w:tc>
        <w:tc>
          <w:tcPr>
            <w:tcW w:w="3320" w:type="dxa"/>
            <w:shd w:val="clear" w:color="auto" w:fill="215E9A" w:themeFill="text2" w:themeFillTint="BF"/>
            <w:noWrap/>
            <w:vAlign w:val="center"/>
          </w:tcPr>
          <w:p w14:paraId="64B90952">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034BF3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77F6D7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3653" w:type="dxa"/>
            <w:noWrap/>
          </w:tcPr>
          <w:p w14:paraId="0E98199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7C19C29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1.244094</w:t>
            </w:r>
          </w:p>
        </w:tc>
      </w:tr>
      <w:tr w14:paraId="19E32A5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3C1AA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3653" w:type="dxa"/>
            <w:noWrap/>
          </w:tcPr>
          <w:p w14:paraId="07C87E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31BC24F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0.57732</w:t>
            </w:r>
          </w:p>
        </w:tc>
      </w:tr>
      <w:tr w14:paraId="5D4AF69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3ADD1D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3653" w:type="dxa"/>
            <w:noWrap/>
          </w:tcPr>
          <w:p w14:paraId="4FC88B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5BA17D2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7E6A4BF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FE2EC4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3653" w:type="dxa"/>
            <w:noWrap/>
          </w:tcPr>
          <w:p w14:paraId="5F8E34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6D8410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0.87395</w:t>
            </w:r>
          </w:p>
        </w:tc>
      </w:tr>
      <w:tr w14:paraId="4BF8E90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EF269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3653" w:type="dxa"/>
            <w:noWrap/>
          </w:tcPr>
          <w:p w14:paraId="44C2605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6FF603B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1.896552</w:t>
            </w:r>
          </w:p>
        </w:tc>
      </w:tr>
      <w:tr w14:paraId="52E8202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710AD4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3653" w:type="dxa"/>
            <w:noWrap/>
          </w:tcPr>
          <w:p w14:paraId="45D345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Hockey</w:t>
            </w:r>
          </w:p>
        </w:tc>
        <w:tc>
          <w:tcPr>
            <w:tcW w:w="3320" w:type="dxa"/>
            <w:noWrap/>
            <w:vAlign w:val="center"/>
          </w:tcPr>
          <w:p w14:paraId="552A4D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w:t>
            </w:r>
          </w:p>
        </w:tc>
      </w:tr>
      <w:tr w14:paraId="13FC2BB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E26CA7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3653" w:type="dxa"/>
            <w:noWrap/>
          </w:tcPr>
          <w:p w14:paraId="2133187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Rowing</w:t>
            </w:r>
          </w:p>
        </w:tc>
        <w:tc>
          <w:tcPr>
            <w:tcW w:w="3320" w:type="dxa"/>
            <w:noWrap/>
            <w:vAlign w:val="center"/>
          </w:tcPr>
          <w:p w14:paraId="403D8A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1.714286</w:t>
            </w:r>
          </w:p>
        </w:tc>
      </w:tr>
      <w:tr w14:paraId="43D9B1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C24D9A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3653" w:type="dxa"/>
            <w:noWrap/>
          </w:tcPr>
          <w:p w14:paraId="3CBF9A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Archery</w:t>
            </w:r>
          </w:p>
        </w:tc>
        <w:tc>
          <w:tcPr>
            <w:tcW w:w="3320" w:type="dxa"/>
            <w:noWrap/>
            <w:vAlign w:val="center"/>
          </w:tcPr>
          <w:p w14:paraId="1D93A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2.357143</w:t>
            </w:r>
          </w:p>
        </w:tc>
      </w:tr>
      <w:tr w14:paraId="3F1779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18B729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3653" w:type="dxa"/>
            <w:noWrap/>
          </w:tcPr>
          <w:p w14:paraId="2DB7EC1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Volleyball</w:t>
            </w:r>
          </w:p>
        </w:tc>
        <w:tc>
          <w:tcPr>
            <w:tcW w:w="3320" w:type="dxa"/>
            <w:noWrap/>
            <w:vAlign w:val="center"/>
          </w:tcPr>
          <w:p w14:paraId="03E9E58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4E1963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02A8C72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3653" w:type="dxa"/>
            <w:noWrap/>
          </w:tcPr>
          <w:p w14:paraId="1FECEB8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Athletics</w:t>
            </w:r>
          </w:p>
        </w:tc>
        <w:tc>
          <w:tcPr>
            <w:tcW w:w="3320" w:type="dxa"/>
            <w:noWrap/>
            <w:vAlign w:val="center"/>
          </w:tcPr>
          <w:p w14:paraId="5F15458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0.04</w:t>
            </w:r>
          </w:p>
        </w:tc>
      </w:tr>
    </w:tbl>
    <w:p w14:paraId="779B1511">
      <w:pPr>
        <w:ind w:firstLine="420"/>
        <w:jc w:val="center"/>
        <w:rPr>
          <w:rFonts w:ascii="Times New Roman" w:hAnsi="Times New Roman" w:eastAsia="宋体"/>
          <w:sz w:val="24"/>
          <w14:ligatures w14:val="standardContextual"/>
        </w:rPr>
      </w:pPr>
      <w:r>
        <w:rPr>
          <w:rFonts w:ascii="Times New Roman" w:hAnsi="Times New Roman" w:eastAsia="Times New Roman" w:cs="Times New Roman"/>
          <w:szCs w:val="21"/>
          <w14:ligatures w14:val="standardContextual"/>
        </w:rPr>
        <w:fldChar w:fldCharType="end"/>
      </w:r>
    </w:p>
    <w:p w14:paraId="4023AF1C">
      <w:pPr>
        <w:ind w:firstLine="420"/>
        <w:rPr>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If a host country wants to improve its medal ranking, hosting more events it is good at will bring other countries that are good at these events up with it, while countries that are not good at these events will cause its ranking to fall.</w:t>
      </w:r>
    </w:p>
    <w:p w14:paraId="63CACA2C">
      <w:pPr>
        <w:spacing w:before="240" w:after="60" w:line="312" w:lineRule="auto"/>
        <w:jc w:val="left"/>
        <w:outlineLvl w:val="1"/>
        <w:rPr>
          <w:rFonts w:ascii="Times New Roman" w:hAnsi="Times New Roman"/>
          <w:b/>
          <w:bCs/>
          <w:sz w:val="28"/>
          <w:szCs w:val="28"/>
          <w14:ligatures w14:val="standardContextual"/>
        </w:rPr>
      </w:pPr>
      <w:bookmarkStart w:id="68" w:name="_Toc188922265"/>
      <w:r>
        <w:rPr>
          <w:rFonts w:hint="eastAsia" w:ascii="Times New Roman" w:hAnsi="Times New Roman" w:eastAsia="Times New Roman" w:cs="Times New Roman"/>
          <w:b/>
          <w:bCs/>
          <w:sz w:val="28"/>
          <w:szCs w:val="28"/>
          <w14:ligatures w14:val="standardContextual"/>
        </w:rPr>
        <w:t xml:space="preserve">4.3 </w:t>
      </w:r>
      <w:r>
        <w:rPr>
          <w:rFonts w:hint="eastAsia" w:ascii="Times New Roman" w:hAnsi="Times New Roman" w:cs="Times New Roman"/>
          <w:b/>
          <w:bCs/>
          <w:sz w:val="28"/>
          <w:szCs w:val="28"/>
          <w14:ligatures w14:val="standardContextual"/>
        </w:rPr>
        <w:t>Comparision Test</w:t>
      </w:r>
      <w:bookmarkEnd w:id="68"/>
    </w:p>
    <w:p w14:paraId="75BAE222">
      <w:pPr>
        <w:ind w:firstLine="420"/>
        <w:rPr>
          <w:rFonts w:ascii="Times New Roman" w:hAnsi="Times New Roman"/>
          <w:sz w:val="24"/>
          <w14:ligatures w14:val="standardContextual"/>
        </w:rPr>
      </w:pPr>
      <w:r>
        <w:rPr>
          <w:rFonts w:hint="eastAsia" w:ascii="Times New Roman" w:hAnsi="Times New Roman"/>
          <w:sz w:val="24"/>
          <w14:ligatures w14:val="standardContextual"/>
        </w:rPr>
        <w:t xml:space="preserve">We use LSTM to make predictions based on historical national award data, and compare them with our proposed IEW model, and the experimental results are as follows: </w:t>
      </w:r>
    </w:p>
    <w:p w14:paraId="504DC914">
      <w:pPr>
        <w:ind w:firstLine="420"/>
        <w:jc w:val="center"/>
        <w:rPr>
          <w:rFonts w:ascii="Times New Roman" w:hAnsi="Times New Roman"/>
          <w:szCs w:val="21"/>
          <w14:ligatures w14:val="standardContextual"/>
        </w:rPr>
      </w:pPr>
      <w:r>
        <w:rPr>
          <w:rFonts w:hint="eastAsia" w:ascii="Times New Roman" w:hAnsi="Times New Roman"/>
          <w:szCs w:val="21"/>
          <w14:ligatures w14:val="standardContextual"/>
        </w:rPr>
        <w:t xml:space="preserve">Table </w:t>
      </w:r>
      <w:del w:id="2998" w:author="asus" w:date="2025-01-28T02:16:00Z">
        <w:r>
          <w:rPr>
            <w:rFonts w:hint="eastAsia" w:ascii="Times New Roman" w:hAnsi="Times New Roman"/>
            <w:szCs w:val="21"/>
            <w14:ligatures w14:val="standardContextual"/>
          </w:rPr>
          <w:delText xml:space="preserve">7 </w:delText>
        </w:r>
      </w:del>
      <w:ins w:id="2999" w:author="asus" w:date="2025-01-28T02:16:00Z">
        <w:r>
          <w:rPr>
            <w:rFonts w:ascii="Times New Roman" w:hAnsi="Times New Roman"/>
            <w:szCs w:val="21"/>
            <w14:ligatures w14:val="standardContextual"/>
          </w:rPr>
          <w:t>8</w:t>
        </w:r>
      </w:ins>
      <w:ins w:id="3000" w:author="asus" w:date="2025-01-28T02:16:00Z">
        <w:r>
          <w:rPr>
            <w:rFonts w:hint="eastAsia" w:ascii="Times New Roman" w:hAnsi="Times New Roman"/>
            <w:szCs w:val="21"/>
            <w14:ligatures w14:val="standardContextual"/>
          </w:rPr>
          <w:t xml:space="preserve"> </w:t>
        </w:r>
      </w:ins>
      <w:r>
        <w:rPr>
          <w:rFonts w:hint="eastAsia" w:ascii="Times New Roman" w:hAnsi="Times New Roman"/>
          <w:szCs w:val="21"/>
          <w14:ligatures w14:val="standardContextual"/>
        </w:rPr>
        <w:t>Comparison of prediction results</w:t>
      </w:r>
    </w:p>
    <w:tbl>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fixed"/>
        <w:tblCellMar>
          <w:top w:w="0" w:type="dxa"/>
          <w:left w:w="0" w:type="dxa"/>
          <w:bottom w:w="0" w:type="dxa"/>
          <w:right w:w="0" w:type="dxa"/>
        </w:tblCellMar>
        <w:tblPrChange w:id="3001" w:author="沐" w:date="2025-01-27T15:41:00Z">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0" w:type="dxa"/>
              <w:bottom w:w="0" w:type="dxa"/>
              <w:right w:w="0" w:type="dxa"/>
            </w:tblCellMar>
          </w:tblPr>
        </w:tblPrChange>
      </w:tblPr>
      <w:tblGrid>
        <w:gridCol w:w="2655"/>
        <w:gridCol w:w="3824"/>
        <w:gridCol w:w="3105"/>
        <w:tblGridChange w:id="3002">
          <w:tblGrid>
            <w:gridCol w:w="2655"/>
            <w:gridCol w:w="4274"/>
            <w:gridCol w:w="2655"/>
          </w:tblGrid>
        </w:tblGridChange>
      </w:tblGrid>
      <w:tr w14:paraId="753C3C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03"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03" w:author="沐" w:date="2025-01-27T15:41:00Z">
            <w:trPr>
              <w:trHeight w:val="279" w:hRule="atLeast"/>
            </w:trPr>
          </w:trPrChange>
        </w:trPr>
        <w:tc>
          <w:tcPr>
            <w:tcW w:w="2655" w:type="dxa"/>
            <w:shd w:val="clear" w:color="auto" w:fill="215E9A" w:themeFill="text2" w:themeFillTint="BF"/>
            <w:noWrap/>
            <w:tcMar>
              <w:top w:w="15" w:type="dxa"/>
              <w:left w:w="15" w:type="dxa"/>
              <w:bottom w:w="0" w:type="dxa"/>
              <w:right w:w="15" w:type="dxa"/>
            </w:tcMar>
            <w:vAlign w:val="center"/>
            <w:tcPrChange w:id="3004"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1D821EA0">
            <w:pPr>
              <w:widowControl/>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Actual situation</w:t>
            </w:r>
          </w:p>
        </w:tc>
        <w:tc>
          <w:tcPr>
            <w:tcW w:w="3824" w:type="dxa"/>
            <w:shd w:val="clear" w:color="auto" w:fill="215E9A" w:themeFill="text2" w:themeFillTint="BF"/>
            <w:noWrap/>
            <w:tcMar>
              <w:top w:w="15" w:type="dxa"/>
              <w:left w:w="15" w:type="dxa"/>
              <w:bottom w:w="0" w:type="dxa"/>
              <w:right w:w="15" w:type="dxa"/>
            </w:tcMar>
            <w:vAlign w:val="center"/>
            <w:tcPrChange w:id="3005" w:author="沐" w:date="2025-01-27T15:41:00Z">
              <w:tcPr>
                <w:tcW w:w="4274" w:type="dxa"/>
                <w:shd w:val="clear" w:color="auto" w:fill="215E9A" w:themeFill="text2" w:themeFillTint="BF"/>
                <w:noWrap/>
                <w:tcMar>
                  <w:top w:w="15" w:type="dxa"/>
                  <w:left w:w="15" w:type="dxa"/>
                  <w:bottom w:w="0" w:type="dxa"/>
                  <w:right w:w="15" w:type="dxa"/>
                </w:tcMar>
                <w:vAlign w:val="center"/>
              </w:tcPr>
            </w:tcPrChange>
          </w:tcPr>
          <w:p w14:paraId="23DDA5BC">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IEWM</w:t>
            </w:r>
          </w:p>
        </w:tc>
        <w:tc>
          <w:tcPr>
            <w:tcW w:w="3105" w:type="dxa"/>
            <w:shd w:val="clear" w:color="auto" w:fill="215E9A" w:themeFill="text2" w:themeFillTint="BF"/>
            <w:noWrap/>
            <w:tcMar>
              <w:top w:w="15" w:type="dxa"/>
              <w:left w:w="15" w:type="dxa"/>
              <w:bottom w:w="0" w:type="dxa"/>
              <w:right w:w="15" w:type="dxa"/>
            </w:tcMar>
            <w:vAlign w:val="center"/>
            <w:tcPrChange w:id="3006"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092BED53">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LSTM</w:t>
            </w:r>
          </w:p>
        </w:tc>
      </w:tr>
      <w:tr w14:paraId="51900B7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07"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07"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08" w:author="沐" w:date="2025-01-27T15:41:00Z">
              <w:tcPr>
                <w:tcW w:w="0" w:type="auto"/>
                <w:shd w:val="clear" w:color="auto" w:fill="auto"/>
                <w:noWrap/>
                <w:tcMar>
                  <w:top w:w="15" w:type="dxa"/>
                  <w:left w:w="15" w:type="dxa"/>
                  <w:bottom w:w="0" w:type="dxa"/>
                  <w:right w:w="15" w:type="dxa"/>
                </w:tcMar>
                <w:vAlign w:val="center"/>
              </w:tcPr>
            </w:tcPrChange>
          </w:tcPr>
          <w:p w14:paraId="22E33EAE">
            <w:pPr>
              <w:jc w:val="center"/>
              <w:rPr>
                <w:rFonts w:ascii="等线" w:hAnsi="等线" w:eastAsia="等线"/>
                <w:color w:val="000000"/>
                <w:sz w:val="22"/>
              </w:rPr>
            </w:pPr>
            <w:r>
              <w:rPr>
                <w:rFonts w:hint="eastAsia" w:ascii="等线" w:hAnsi="等线" w:eastAsia="等线"/>
                <w:color w:val="000000"/>
                <w:sz w:val="22"/>
              </w:rPr>
              <w:t>United States</w:t>
            </w:r>
          </w:p>
        </w:tc>
        <w:tc>
          <w:tcPr>
            <w:tcW w:w="3824" w:type="dxa"/>
            <w:shd w:val="clear" w:color="auto" w:fill="auto"/>
            <w:noWrap/>
            <w:tcMar>
              <w:top w:w="15" w:type="dxa"/>
              <w:left w:w="15" w:type="dxa"/>
              <w:bottom w:w="0" w:type="dxa"/>
              <w:right w:w="15" w:type="dxa"/>
            </w:tcMar>
            <w:vAlign w:val="center"/>
            <w:tcPrChange w:id="3009" w:author="沐" w:date="2025-01-27T15:41:00Z">
              <w:tcPr>
                <w:tcW w:w="4274" w:type="dxa"/>
                <w:shd w:val="clear" w:color="auto" w:fill="auto"/>
                <w:noWrap/>
                <w:tcMar>
                  <w:top w:w="15" w:type="dxa"/>
                  <w:left w:w="15" w:type="dxa"/>
                  <w:bottom w:w="0" w:type="dxa"/>
                  <w:right w:w="15" w:type="dxa"/>
                </w:tcMar>
                <w:vAlign w:val="center"/>
              </w:tcPr>
            </w:tcPrChange>
          </w:tcPr>
          <w:p w14:paraId="02E85CE0">
            <w:pPr>
              <w:jc w:val="center"/>
              <w:rPr>
                <w:rFonts w:ascii="等线" w:hAnsi="等线" w:eastAsia="等线"/>
                <w:color w:val="000000"/>
                <w:sz w:val="22"/>
              </w:rPr>
            </w:pPr>
            <w:r>
              <w:rPr>
                <w:rFonts w:hint="eastAsia" w:ascii="等线" w:hAnsi="等线" w:eastAsia="等线"/>
                <w:color w:val="000000"/>
                <w:sz w:val="22"/>
              </w:rPr>
              <w:t>United States</w:t>
            </w:r>
          </w:p>
        </w:tc>
        <w:tc>
          <w:tcPr>
            <w:tcW w:w="3105" w:type="dxa"/>
            <w:shd w:val="clear" w:color="auto" w:fill="auto"/>
            <w:noWrap/>
            <w:tcMar>
              <w:top w:w="15" w:type="dxa"/>
              <w:left w:w="15" w:type="dxa"/>
              <w:bottom w:w="0" w:type="dxa"/>
              <w:right w:w="15" w:type="dxa"/>
            </w:tcMar>
            <w:vAlign w:val="center"/>
            <w:tcPrChange w:id="3010" w:author="沐" w:date="2025-01-27T15:41:00Z">
              <w:tcPr>
                <w:tcW w:w="2655" w:type="dxa"/>
                <w:shd w:val="clear" w:color="auto" w:fill="auto"/>
                <w:noWrap/>
                <w:tcMar>
                  <w:top w:w="15" w:type="dxa"/>
                  <w:left w:w="15" w:type="dxa"/>
                  <w:bottom w:w="0" w:type="dxa"/>
                  <w:right w:w="15" w:type="dxa"/>
                </w:tcMar>
                <w:vAlign w:val="center"/>
              </w:tcPr>
            </w:tcPrChange>
          </w:tcPr>
          <w:p w14:paraId="273FB1AD">
            <w:pPr>
              <w:jc w:val="center"/>
              <w:rPr>
                <w:rFonts w:ascii="等线" w:hAnsi="等线" w:eastAsia="等线"/>
                <w:color w:val="000000"/>
                <w:sz w:val="22"/>
              </w:rPr>
            </w:pPr>
            <w:r>
              <w:rPr>
                <w:rFonts w:hint="eastAsia" w:ascii="等线" w:hAnsi="等线" w:eastAsia="等线"/>
                <w:color w:val="000000"/>
                <w:sz w:val="22"/>
              </w:rPr>
              <w:t>United States</w:t>
            </w:r>
          </w:p>
        </w:tc>
      </w:tr>
      <w:tr w14:paraId="1847D51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11"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11"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12" w:author="沐" w:date="2025-01-27T15:41:00Z">
              <w:tcPr>
                <w:tcW w:w="0" w:type="auto"/>
                <w:shd w:val="clear" w:color="auto" w:fill="auto"/>
                <w:noWrap/>
                <w:tcMar>
                  <w:top w:w="15" w:type="dxa"/>
                  <w:left w:w="15" w:type="dxa"/>
                  <w:bottom w:w="0" w:type="dxa"/>
                  <w:right w:w="15" w:type="dxa"/>
                </w:tcMar>
                <w:vAlign w:val="center"/>
              </w:tcPr>
            </w:tcPrChange>
          </w:tcPr>
          <w:p w14:paraId="1E13FDD7">
            <w:pPr>
              <w:jc w:val="center"/>
              <w:rPr>
                <w:rFonts w:ascii="等线" w:hAnsi="等线" w:eastAsia="等线"/>
                <w:color w:val="000000"/>
                <w:sz w:val="22"/>
              </w:rPr>
            </w:pPr>
            <w:r>
              <w:rPr>
                <w:rFonts w:hint="eastAsia" w:ascii="等线" w:hAnsi="等线" w:eastAsia="等线"/>
                <w:color w:val="000000"/>
                <w:sz w:val="22"/>
              </w:rPr>
              <w:t>China</w:t>
            </w:r>
          </w:p>
        </w:tc>
        <w:tc>
          <w:tcPr>
            <w:tcW w:w="3824" w:type="dxa"/>
            <w:shd w:val="clear" w:color="auto" w:fill="auto"/>
            <w:noWrap/>
            <w:tcMar>
              <w:top w:w="15" w:type="dxa"/>
              <w:left w:w="15" w:type="dxa"/>
              <w:bottom w:w="0" w:type="dxa"/>
              <w:right w:w="15" w:type="dxa"/>
            </w:tcMar>
            <w:vAlign w:val="center"/>
            <w:tcPrChange w:id="3013" w:author="沐" w:date="2025-01-27T15:41:00Z">
              <w:tcPr>
                <w:tcW w:w="4274" w:type="dxa"/>
                <w:shd w:val="clear" w:color="auto" w:fill="auto"/>
                <w:noWrap/>
                <w:tcMar>
                  <w:top w:w="15" w:type="dxa"/>
                  <w:left w:w="15" w:type="dxa"/>
                  <w:bottom w:w="0" w:type="dxa"/>
                  <w:right w:w="15" w:type="dxa"/>
                </w:tcMar>
                <w:vAlign w:val="center"/>
              </w:tcPr>
            </w:tcPrChange>
          </w:tcPr>
          <w:p w14:paraId="7FFDEA62">
            <w:pPr>
              <w:jc w:val="center"/>
              <w:rPr>
                <w:rFonts w:ascii="等线" w:hAnsi="等线" w:eastAsia="等线"/>
                <w:color w:val="000000"/>
                <w:sz w:val="22"/>
              </w:rPr>
            </w:pPr>
            <w:r>
              <w:rPr>
                <w:rFonts w:hint="eastAsia" w:ascii="等线" w:hAnsi="等线" w:eastAsia="等线"/>
                <w:color w:val="000000"/>
                <w:sz w:val="22"/>
              </w:rPr>
              <w:t>China</w:t>
            </w:r>
          </w:p>
        </w:tc>
        <w:tc>
          <w:tcPr>
            <w:tcW w:w="3105" w:type="dxa"/>
            <w:shd w:val="clear" w:color="auto" w:fill="auto"/>
            <w:noWrap/>
            <w:tcMar>
              <w:top w:w="15" w:type="dxa"/>
              <w:left w:w="15" w:type="dxa"/>
              <w:bottom w:w="0" w:type="dxa"/>
              <w:right w:w="15" w:type="dxa"/>
            </w:tcMar>
            <w:vAlign w:val="center"/>
            <w:tcPrChange w:id="3014" w:author="沐" w:date="2025-01-27T15:41:00Z">
              <w:tcPr>
                <w:tcW w:w="2655" w:type="dxa"/>
                <w:shd w:val="clear" w:color="auto" w:fill="auto"/>
                <w:noWrap/>
                <w:tcMar>
                  <w:top w:w="15" w:type="dxa"/>
                  <w:left w:w="15" w:type="dxa"/>
                  <w:bottom w:w="0" w:type="dxa"/>
                  <w:right w:w="15" w:type="dxa"/>
                </w:tcMar>
                <w:vAlign w:val="center"/>
              </w:tcPr>
            </w:tcPrChange>
          </w:tcPr>
          <w:p w14:paraId="4B15A42B">
            <w:pPr>
              <w:jc w:val="center"/>
              <w:rPr>
                <w:rFonts w:ascii="等线" w:hAnsi="等线" w:eastAsia="等线"/>
                <w:color w:val="000000"/>
                <w:sz w:val="22"/>
              </w:rPr>
            </w:pPr>
            <w:r>
              <w:rPr>
                <w:rFonts w:hint="eastAsia" w:ascii="等线" w:hAnsi="等线" w:eastAsia="等线"/>
                <w:color w:val="000000"/>
                <w:sz w:val="22"/>
              </w:rPr>
              <w:t>China</w:t>
            </w:r>
          </w:p>
        </w:tc>
      </w:tr>
      <w:tr w14:paraId="04F61F1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15"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15"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16" w:author="沐" w:date="2025-01-27T15:41:00Z">
              <w:tcPr>
                <w:tcW w:w="0" w:type="auto"/>
                <w:shd w:val="clear" w:color="auto" w:fill="auto"/>
                <w:noWrap/>
                <w:tcMar>
                  <w:top w:w="15" w:type="dxa"/>
                  <w:left w:w="15" w:type="dxa"/>
                  <w:bottom w:w="0" w:type="dxa"/>
                  <w:right w:w="15" w:type="dxa"/>
                </w:tcMar>
                <w:vAlign w:val="center"/>
              </w:tcPr>
            </w:tcPrChange>
          </w:tcPr>
          <w:p w14:paraId="16C7D564">
            <w:pPr>
              <w:jc w:val="center"/>
              <w:rPr>
                <w:rFonts w:ascii="等线" w:hAnsi="等线" w:eastAsia="等线"/>
                <w:color w:val="000000"/>
                <w:sz w:val="22"/>
              </w:rPr>
            </w:pPr>
            <w:r>
              <w:rPr>
                <w:rFonts w:hint="eastAsia" w:ascii="等线" w:hAnsi="等线" w:eastAsia="等线"/>
                <w:color w:val="000000"/>
                <w:sz w:val="22"/>
              </w:rPr>
              <w:t>Netherlands</w:t>
            </w:r>
          </w:p>
        </w:tc>
        <w:tc>
          <w:tcPr>
            <w:tcW w:w="3824" w:type="dxa"/>
            <w:shd w:val="clear" w:color="auto" w:fill="auto"/>
            <w:noWrap/>
            <w:tcMar>
              <w:top w:w="15" w:type="dxa"/>
              <w:left w:w="15" w:type="dxa"/>
              <w:bottom w:w="0" w:type="dxa"/>
              <w:right w:w="15" w:type="dxa"/>
            </w:tcMar>
            <w:vAlign w:val="center"/>
            <w:tcPrChange w:id="3017" w:author="沐" w:date="2025-01-27T15:41:00Z">
              <w:tcPr>
                <w:tcW w:w="4274" w:type="dxa"/>
                <w:shd w:val="clear" w:color="auto" w:fill="auto"/>
                <w:noWrap/>
                <w:tcMar>
                  <w:top w:w="15" w:type="dxa"/>
                  <w:left w:w="15" w:type="dxa"/>
                  <w:bottom w:w="0" w:type="dxa"/>
                  <w:right w:w="15" w:type="dxa"/>
                </w:tcMar>
                <w:vAlign w:val="center"/>
              </w:tcPr>
            </w:tcPrChange>
          </w:tcPr>
          <w:p w14:paraId="0B52099D">
            <w:pPr>
              <w:jc w:val="center"/>
              <w:rPr>
                <w:rFonts w:ascii="等线" w:hAnsi="等线" w:eastAsia="等线"/>
                <w:color w:val="000000"/>
                <w:sz w:val="22"/>
              </w:rPr>
            </w:pPr>
            <w:r>
              <w:rPr>
                <w:rFonts w:hint="eastAsia" w:ascii="等线" w:hAnsi="等线" w:eastAsia="等线"/>
                <w:color w:val="000000"/>
                <w:sz w:val="22"/>
              </w:rPr>
              <w:t>Japan</w:t>
            </w:r>
          </w:p>
        </w:tc>
        <w:tc>
          <w:tcPr>
            <w:tcW w:w="3105" w:type="dxa"/>
            <w:shd w:val="clear" w:color="auto" w:fill="auto"/>
            <w:noWrap/>
            <w:tcMar>
              <w:top w:w="15" w:type="dxa"/>
              <w:left w:w="15" w:type="dxa"/>
              <w:bottom w:w="0" w:type="dxa"/>
              <w:right w:w="15" w:type="dxa"/>
            </w:tcMar>
            <w:vAlign w:val="center"/>
            <w:tcPrChange w:id="3018" w:author="沐" w:date="2025-01-27T15:41:00Z">
              <w:tcPr>
                <w:tcW w:w="2655" w:type="dxa"/>
                <w:shd w:val="clear" w:color="auto" w:fill="auto"/>
                <w:noWrap/>
                <w:tcMar>
                  <w:top w:w="15" w:type="dxa"/>
                  <w:left w:w="15" w:type="dxa"/>
                  <w:bottom w:w="0" w:type="dxa"/>
                  <w:right w:w="15" w:type="dxa"/>
                </w:tcMar>
                <w:vAlign w:val="center"/>
              </w:tcPr>
            </w:tcPrChange>
          </w:tcPr>
          <w:p w14:paraId="65478CEC">
            <w:pPr>
              <w:jc w:val="center"/>
              <w:rPr>
                <w:rFonts w:ascii="等线" w:hAnsi="等线" w:eastAsia="等线"/>
                <w:color w:val="000000"/>
                <w:sz w:val="22"/>
              </w:rPr>
            </w:pPr>
            <w:r>
              <w:rPr>
                <w:rFonts w:hint="eastAsia" w:ascii="等线" w:hAnsi="等线" w:eastAsia="等线"/>
                <w:color w:val="000000"/>
                <w:sz w:val="22"/>
              </w:rPr>
              <w:t>Britain</w:t>
            </w:r>
          </w:p>
        </w:tc>
      </w:tr>
      <w:tr w14:paraId="2FBEDD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19"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19"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20" w:author="沐" w:date="2025-01-27T15:41:00Z">
              <w:tcPr>
                <w:tcW w:w="0" w:type="auto"/>
                <w:shd w:val="clear" w:color="auto" w:fill="auto"/>
                <w:noWrap/>
                <w:tcMar>
                  <w:top w:w="15" w:type="dxa"/>
                  <w:left w:w="15" w:type="dxa"/>
                  <w:bottom w:w="0" w:type="dxa"/>
                  <w:right w:w="15" w:type="dxa"/>
                </w:tcMar>
                <w:vAlign w:val="center"/>
              </w:tcPr>
            </w:tcPrChange>
          </w:tcPr>
          <w:p w14:paraId="71146C28">
            <w:pPr>
              <w:jc w:val="center"/>
              <w:rPr>
                <w:rFonts w:ascii="等线" w:hAnsi="等线" w:eastAsia="等线"/>
                <w:color w:val="000000"/>
                <w:sz w:val="22"/>
              </w:rPr>
            </w:pPr>
            <w:r>
              <w:rPr>
                <w:rFonts w:hint="eastAsia" w:ascii="等线" w:hAnsi="等线" w:eastAsia="等线"/>
                <w:color w:val="000000"/>
                <w:sz w:val="22"/>
              </w:rPr>
              <w:t>Japan</w:t>
            </w:r>
          </w:p>
        </w:tc>
        <w:tc>
          <w:tcPr>
            <w:tcW w:w="3824" w:type="dxa"/>
            <w:shd w:val="clear" w:color="auto" w:fill="auto"/>
            <w:noWrap/>
            <w:tcMar>
              <w:top w:w="15" w:type="dxa"/>
              <w:left w:w="15" w:type="dxa"/>
              <w:bottom w:w="0" w:type="dxa"/>
              <w:right w:w="15" w:type="dxa"/>
            </w:tcMar>
            <w:vAlign w:val="center"/>
            <w:tcPrChange w:id="3021" w:author="沐" w:date="2025-01-27T15:41:00Z">
              <w:tcPr>
                <w:tcW w:w="4274" w:type="dxa"/>
                <w:shd w:val="clear" w:color="auto" w:fill="auto"/>
                <w:noWrap/>
                <w:tcMar>
                  <w:top w:w="15" w:type="dxa"/>
                  <w:left w:w="15" w:type="dxa"/>
                  <w:bottom w:w="0" w:type="dxa"/>
                  <w:right w:w="15" w:type="dxa"/>
                </w:tcMar>
                <w:vAlign w:val="center"/>
              </w:tcPr>
            </w:tcPrChange>
          </w:tcPr>
          <w:p w14:paraId="37862574">
            <w:pPr>
              <w:jc w:val="center"/>
              <w:rPr>
                <w:rFonts w:ascii="等线" w:hAnsi="等线" w:eastAsia="等线"/>
                <w:color w:val="000000"/>
                <w:sz w:val="22"/>
              </w:rPr>
            </w:pPr>
            <w:r>
              <w:rPr>
                <w:rFonts w:hint="eastAsia" w:ascii="等线" w:hAnsi="等线" w:eastAsia="等线"/>
                <w:color w:val="000000"/>
                <w:sz w:val="22"/>
              </w:rPr>
              <w:t>Australia</w:t>
            </w:r>
          </w:p>
        </w:tc>
        <w:tc>
          <w:tcPr>
            <w:tcW w:w="3105" w:type="dxa"/>
            <w:shd w:val="clear" w:color="auto" w:fill="auto"/>
            <w:noWrap/>
            <w:tcMar>
              <w:top w:w="15" w:type="dxa"/>
              <w:left w:w="15" w:type="dxa"/>
              <w:bottom w:w="0" w:type="dxa"/>
              <w:right w:w="15" w:type="dxa"/>
            </w:tcMar>
            <w:vAlign w:val="center"/>
            <w:tcPrChange w:id="3022" w:author="沐" w:date="2025-01-27T15:41:00Z">
              <w:tcPr>
                <w:tcW w:w="2655" w:type="dxa"/>
                <w:shd w:val="clear" w:color="auto" w:fill="auto"/>
                <w:noWrap/>
                <w:tcMar>
                  <w:top w:w="15" w:type="dxa"/>
                  <w:left w:w="15" w:type="dxa"/>
                  <w:bottom w:w="0" w:type="dxa"/>
                  <w:right w:w="15" w:type="dxa"/>
                </w:tcMar>
                <w:vAlign w:val="center"/>
              </w:tcPr>
            </w:tcPrChange>
          </w:tcPr>
          <w:p w14:paraId="3057B4C6">
            <w:pPr>
              <w:jc w:val="center"/>
              <w:rPr>
                <w:rFonts w:ascii="等线" w:hAnsi="等线" w:eastAsia="等线"/>
                <w:color w:val="000000"/>
                <w:sz w:val="22"/>
              </w:rPr>
            </w:pPr>
            <w:r>
              <w:rPr>
                <w:rFonts w:hint="eastAsia" w:ascii="等线" w:hAnsi="等线" w:eastAsia="等线"/>
                <w:color w:val="000000"/>
                <w:sz w:val="22"/>
              </w:rPr>
              <w:t>France</w:t>
            </w:r>
          </w:p>
        </w:tc>
      </w:tr>
      <w:tr w14:paraId="38B49BB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23"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23"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24" w:author="沐" w:date="2025-01-27T15:41:00Z">
              <w:tcPr>
                <w:tcW w:w="0" w:type="auto"/>
                <w:shd w:val="clear" w:color="auto" w:fill="auto"/>
                <w:noWrap/>
                <w:tcMar>
                  <w:top w:w="15" w:type="dxa"/>
                  <w:left w:w="15" w:type="dxa"/>
                  <w:bottom w:w="0" w:type="dxa"/>
                  <w:right w:w="15" w:type="dxa"/>
                </w:tcMar>
                <w:vAlign w:val="center"/>
              </w:tcPr>
            </w:tcPrChange>
          </w:tcPr>
          <w:p w14:paraId="4840B194">
            <w:pPr>
              <w:jc w:val="center"/>
              <w:rPr>
                <w:rFonts w:ascii="等线" w:hAnsi="等线" w:eastAsia="等线"/>
                <w:color w:val="000000"/>
                <w:sz w:val="22"/>
              </w:rPr>
            </w:pPr>
            <w:r>
              <w:rPr>
                <w:rFonts w:hint="eastAsia" w:ascii="等线" w:hAnsi="等线" w:eastAsia="等线"/>
                <w:color w:val="000000"/>
                <w:sz w:val="22"/>
              </w:rPr>
              <w:t>France</w:t>
            </w:r>
          </w:p>
        </w:tc>
        <w:tc>
          <w:tcPr>
            <w:tcW w:w="3824" w:type="dxa"/>
            <w:shd w:val="clear" w:color="auto" w:fill="auto"/>
            <w:noWrap/>
            <w:tcMar>
              <w:top w:w="15" w:type="dxa"/>
              <w:left w:w="15" w:type="dxa"/>
              <w:bottom w:w="0" w:type="dxa"/>
              <w:right w:w="15" w:type="dxa"/>
            </w:tcMar>
            <w:vAlign w:val="center"/>
            <w:tcPrChange w:id="3025" w:author="沐" w:date="2025-01-27T15:41:00Z">
              <w:tcPr>
                <w:tcW w:w="4274" w:type="dxa"/>
                <w:shd w:val="clear" w:color="auto" w:fill="auto"/>
                <w:noWrap/>
                <w:tcMar>
                  <w:top w:w="15" w:type="dxa"/>
                  <w:left w:w="15" w:type="dxa"/>
                  <w:bottom w:w="0" w:type="dxa"/>
                  <w:right w:w="15" w:type="dxa"/>
                </w:tcMar>
                <w:vAlign w:val="center"/>
              </w:tcPr>
            </w:tcPrChange>
          </w:tcPr>
          <w:p w14:paraId="74E94996">
            <w:pPr>
              <w:jc w:val="center"/>
              <w:rPr>
                <w:rFonts w:ascii="等线" w:hAnsi="等线" w:eastAsia="等线"/>
                <w:color w:val="000000"/>
                <w:sz w:val="22"/>
              </w:rPr>
            </w:pPr>
            <w:r>
              <w:rPr>
                <w:rFonts w:hint="eastAsia" w:ascii="等线" w:hAnsi="等线" w:eastAsia="等线"/>
                <w:color w:val="000000"/>
                <w:sz w:val="22"/>
              </w:rPr>
              <w:t>France</w:t>
            </w:r>
          </w:p>
        </w:tc>
        <w:tc>
          <w:tcPr>
            <w:tcW w:w="3105" w:type="dxa"/>
            <w:shd w:val="clear" w:color="auto" w:fill="auto"/>
            <w:noWrap/>
            <w:tcMar>
              <w:top w:w="15" w:type="dxa"/>
              <w:left w:w="15" w:type="dxa"/>
              <w:bottom w:w="0" w:type="dxa"/>
              <w:right w:w="15" w:type="dxa"/>
            </w:tcMar>
            <w:vAlign w:val="center"/>
            <w:tcPrChange w:id="3026" w:author="沐" w:date="2025-01-27T15:41:00Z">
              <w:tcPr>
                <w:tcW w:w="2655" w:type="dxa"/>
                <w:shd w:val="clear" w:color="auto" w:fill="auto"/>
                <w:noWrap/>
                <w:tcMar>
                  <w:top w:w="15" w:type="dxa"/>
                  <w:left w:w="15" w:type="dxa"/>
                  <w:bottom w:w="0" w:type="dxa"/>
                  <w:right w:w="15" w:type="dxa"/>
                </w:tcMar>
                <w:vAlign w:val="center"/>
              </w:tcPr>
            </w:tcPrChange>
          </w:tcPr>
          <w:p w14:paraId="34B902FE">
            <w:pPr>
              <w:jc w:val="center"/>
              <w:rPr>
                <w:rFonts w:ascii="等线" w:hAnsi="等线" w:eastAsia="等线"/>
                <w:color w:val="000000"/>
                <w:sz w:val="22"/>
              </w:rPr>
            </w:pPr>
            <w:r>
              <w:rPr>
                <w:rFonts w:hint="eastAsia" w:ascii="等线" w:hAnsi="等线" w:eastAsia="等线"/>
                <w:color w:val="000000"/>
                <w:sz w:val="22"/>
              </w:rPr>
              <w:t>Australia</w:t>
            </w:r>
          </w:p>
        </w:tc>
      </w:tr>
      <w:tr w14:paraId="7D97BC0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27"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27"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28" w:author="沐" w:date="2025-01-27T15:41:00Z">
              <w:tcPr>
                <w:tcW w:w="0" w:type="auto"/>
                <w:shd w:val="clear" w:color="auto" w:fill="auto"/>
                <w:noWrap/>
                <w:tcMar>
                  <w:top w:w="15" w:type="dxa"/>
                  <w:left w:w="15" w:type="dxa"/>
                  <w:bottom w:w="0" w:type="dxa"/>
                  <w:right w:w="15" w:type="dxa"/>
                </w:tcMar>
                <w:vAlign w:val="center"/>
              </w:tcPr>
            </w:tcPrChange>
          </w:tcPr>
          <w:p w14:paraId="03C6CCB2">
            <w:pPr>
              <w:jc w:val="center"/>
              <w:rPr>
                <w:rFonts w:ascii="等线" w:hAnsi="等线" w:eastAsia="等线"/>
                <w:color w:val="000000"/>
                <w:sz w:val="22"/>
              </w:rPr>
            </w:pPr>
            <w:r>
              <w:rPr>
                <w:rFonts w:hint="eastAsia" w:ascii="等线" w:hAnsi="等线" w:eastAsia="等线"/>
                <w:color w:val="000000"/>
                <w:sz w:val="22"/>
              </w:rPr>
              <w:t>Australia</w:t>
            </w:r>
          </w:p>
        </w:tc>
        <w:tc>
          <w:tcPr>
            <w:tcW w:w="3824" w:type="dxa"/>
            <w:shd w:val="clear" w:color="auto" w:fill="auto"/>
            <w:noWrap/>
            <w:tcMar>
              <w:top w:w="15" w:type="dxa"/>
              <w:left w:w="15" w:type="dxa"/>
              <w:bottom w:w="0" w:type="dxa"/>
              <w:right w:w="15" w:type="dxa"/>
            </w:tcMar>
            <w:vAlign w:val="center"/>
            <w:tcPrChange w:id="3029" w:author="沐" w:date="2025-01-27T15:41:00Z">
              <w:tcPr>
                <w:tcW w:w="4274" w:type="dxa"/>
                <w:shd w:val="clear" w:color="auto" w:fill="auto"/>
                <w:noWrap/>
                <w:tcMar>
                  <w:top w:w="15" w:type="dxa"/>
                  <w:left w:w="15" w:type="dxa"/>
                  <w:bottom w:w="0" w:type="dxa"/>
                  <w:right w:w="15" w:type="dxa"/>
                </w:tcMar>
                <w:vAlign w:val="center"/>
              </w:tcPr>
            </w:tcPrChange>
          </w:tcPr>
          <w:p w14:paraId="7CA77CE3">
            <w:pPr>
              <w:jc w:val="center"/>
              <w:rPr>
                <w:rFonts w:ascii="等线" w:hAnsi="等线" w:eastAsia="等线"/>
                <w:color w:val="000000"/>
                <w:sz w:val="22"/>
              </w:rPr>
            </w:pPr>
            <w:r>
              <w:rPr>
                <w:rFonts w:hint="eastAsia" w:ascii="等线" w:hAnsi="等线" w:eastAsia="等线"/>
                <w:color w:val="000000"/>
                <w:sz w:val="22"/>
              </w:rPr>
              <w:t>Netherlands</w:t>
            </w:r>
          </w:p>
        </w:tc>
        <w:tc>
          <w:tcPr>
            <w:tcW w:w="3105" w:type="dxa"/>
            <w:shd w:val="clear" w:color="auto" w:fill="auto"/>
            <w:noWrap/>
            <w:tcMar>
              <w:top w:w="15" w:type="dxa"/>
              <w:left w:w="15" w:type="dxa"/>
              <w:bottom w:w="0" w:type="dxa"/>
              <w:right w:w="15" w:type="dxa"/>
            </w:tcMar>
            <w:vAlign w:val="center"/>
            <w:tcPrChange w:id="3030" w:author="沐" w:date="2025-01-27T15:41:00Z">
              <w:tcPr>
                <w:tcW w:w="2655" w:type="dxa"/>
                <w:shd w:val="clear" w:color="auto" w:fill="auto"/>
                <w:noWrap/>
                <w:tcMar>
                  <w:top w:w="15" w:type="dxa"/>
                  <w:left w:w="15" w:type="dxa"/>
                  <w:bottom w:w="0" w:type="dxa"/>
                  <w:right w:w="15" w:type="dxa"/>
                </w:tcMar>
                <w:vAlign w:val="center"/>
              </w:tcPr>
            </w:tcPrChange>
          </w:tcPr>
          <w:p w14:paraId="406F0175">
            <w:pPr>
              <w:jc w:val="center"/>
              <w:rPr>
                <w:rFonts w:ascii="等线" w:hAnsi="等线" w:eastAsia="等线"/>
                <w:color w:val="000000"/>
                <w:sz w:val="22"/>
              </w:rPr>
            </w:pPr>
            <w:r>
              <w:rPr>
                <w:rFonts w:hint="eastAsia" w:ascii="等线" w:hAnsi="等线" w:eastAsia="等线"/>
                <w:color w:val="000000"/>
                <w:sz w:val="22"/>
              </w:rPr>
              <w:t>Japan</w:t>
            </w:r>
          </w:p>
        </w:tc>
      </w:tr>
      <w:tr w14:paraId="471BBD1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31"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31"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32" w:author="沐" w:date="2025-01-27T15:41:00Z">
              <w:tcPr>
                <w:tcW w:w="0" w:type="auto"/>
                <w:shd w:val="clear" w:color="auto" w:fill="auto"/>
                <w:noWrap/>
                <w:tcMar>
                  <w:top w:w="15" w:type="dxa"/>
                  <w:left w:w="15" w:type="dxa"/>
                  <w:bottom w:w="0" w:type="dxa"/>
                  <w:right w:w="15" w:type="dxa"/>
                </w:tcMar>
                <w:vAlign w:val="center"/>
              </w:tcPr>
            </w:tcPrChange>
          </w:tcPr>
          <w:p w14:paraId="4115EA55">
            <w:pPr>
              <w:jc w:val="center"/>
              <w:rPr>
                <w:rFonts w:ascii="等线" w:hAnsi="等线" w:eastAsia="等线"/>
                <w:color w:val="000000"/>
                <w:sz w:val="22"/>
              </w:rPr>
            </w:pPr>
            <w:r>
              <w:rPr>
                <w:rFonts w:hint="eastAsia" w:ascii="等线" w:hAnsi="等线" w:eastAsia="等线"/>
                <w:color w:val="000000"/>
                <w:sz w:val="22"/>
              </w:rPr>
              <w:t>South Korea</w:t>
            </w:r>
          </w:p>
        </w:tc>
        <w:tc>
          <w:tcPr>
            <w:tcW w:w="3824" w:type="dxa"/>
            <w:shd w:val="clear" w:color="auto" w:fill="auto"/>
            <w:noWrap/>
            <w:tcMar>
              <w:top w:w="15" w:type="dxa"/>
              <w:left w:w="15" w:type="dxa"/>
              <w:bottom w:w="0" w:type="dxa"/>
              <w:right w:w="15" w:type="dxa"/>
            </w:tcMar>
            <w:vAlign w:val="center"/>
            <w:tcPrChange w:id="3033" w:author="沐" w:date="2025-01-27T15:41:00Z">
              <w:tcPr>
                <w:tcW w:w="4274" w:type="dxa"/>
                <w:shd w:val="clear" w:color="auto" w:fill="auto"/>
                <w:noWrap/>
                <w:tcMar>
                  <w:top w:w="15" w:type="dxa"/>
                  <w:left w:w="15" w:type="dxa"/>
                  <w:bottom w:w="0" w:type="dxa"/>
                  <w:right w:w="15" w:type="dxa"/>
                </w:tcMar>
                <w:vAlign w:val="center"/>
              </w:tcPr>
            </w:tcPrChange>
          </w:tcPr>
          <w:p w14:paraId="00CB8DEF">
            <w:pPr>
              <w:jc w:val="center"/>
              <w:rPr>
                <w:rFonts w:ascii="等线" w:hAnsi="等线" w:eastAsia="等线"/>
                <w:color w:val="000000"/>
                <w:sz w:val="22"/>
              </w:rPr>
            </w:pPr>
            <w:r>
              <w:rPr>
                <w:rFonts w:hint="eastAsia" w:ascii="等线" w:hAnsi="等线" w:eastAsia="等线"/>
                <w:color w:val="000000"/>
                <w:sz w:val="22"/>
              </w:rPr>
              <w:t>Britain</w:t>
            </w:r>
          </w:p>
        </w:tc>
        <w:tc>
          <w:tcPr>
            <w:tcW w:w="3105" w:type="dxa"/>
            <w:shd w:val="clear" w:color="auto" w:fill="auto"/>
            <w:noWrap/>
            <w:tcMar>
              <w:top w:w="15" w:type="dxa"/>
              <w:left w:w="15" w:type="dxa"/>
              <w:bottom w:w="0" w:type="dxa"/>
              <w:right w:w="15" w:type="dxa"/>
            </w:tcMar>
            <w:vAlign w:val="center"/>
            <w:tcPrChange w:id="3034" w:author="沐" w:date="2025-01-27T15:41:00Z">
              <w:tcPr>
                <w:tcW w:w="2655" w:type="dxa"/>
                <w:shd w:val="clear" w:color="auto" w:fill="auto"/>
                <w:noWrap/>
                <w:tcMar>
                  <w:top w:w="15" w:type="dxa"/>
                  <w:left w:w="15" w:type="dxa"/>
                  <w:bottom w:w="0" w:type="dxa"/>
                  <w:right w:w="15" w:type="dxa"/>
                </w:tcMar>
                <w:vAlign w:val="center"/>
              </w:tcPr>
            </w:tcPrChange>
          </w:tcPr>
          <w:p w14:paraId="1C10AF24">
            <w:pPr>
              <w:jc w:val="center"/>
              <w:rPr>
                <w:rFonts w:ascii="等线" w:hAnsi="等线" w:eastAsia="等线"/>
                <w:color w:val="000000"/>
                <w:sz w:val="22"/>
              </w:rPr>
            </w:pPr>
            <w:r>
              <w:rPr>
                <w:rFonts w:hint="eastAsia" w:ascii="等线" w:hAnsi="等线" w:eastAsia="等线"/>
                <w:color w:val="000000"/>
                <w:sz w:val="22"/>
              </w:rPr>
              <w:t>Germany</w:t>
            </w:r>
          </w:p>
        </w:tc>
      </w:tr>
      <w:tr w14:paraId="6AD53E2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35"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35"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36" w:author="沐" w:date="2025-01-27T15:41:00Z">
              <w:tcPr>
                <w:tcW w:w="0" w:type="auto"/>
                <w:shd w:val="clear" w:color="auto" w:fill="auto"/>
                <w:noWrap/>
                <w:tcMar>
                  <w:top w:w="15" w:type="dxa"/>
                  <w:left w:w="15" w:type="dxa"/>
                  <w:bottom w:w="0" w:type="dxa"/>
                  <w:right w:w="15" w:type="dxa"/>
                </w:tcMar>
                <w:vAlign w:val="center"/>
              </w:tcPr>
            </w:tcPrChange>
          </w:tcPr>
          <w:p w14:paraId="0E31E580">
            <w:pPr>
              <w:jc w:val="center"/>
              <w:rPr>
                <w:rFonts w:ascii="等线" w:hAnsi="等线" w:eastAsia="等线"/>
                <w:color w:val="000000"/>
                <w:sz w:val="22"/>
              </w:rPr>
            </w:pPr>
            <w:r>
              <w:rPr>
                <w:rFonts w:hint="eastAsia" w:ascii="等线" w:hAnsi="等线" w:eastAsia="等线"/>
                <w:color w:val="000000"/>
                <w:sz w:val="22"/>
              </w:rPr>
              <w:t>Germany</w:t>
            </w:r>
          </w:p>
        </w:tc>
        <w:tc>
          <w:tcPr>
            <w:tcW w:w="3824" w:type="dxa"/>
            <w:shd w:val="clear" w:color="auto" w:fill="auto"/>
            <w:noWrap/>
            <w:tcMar>
              <w:top w:w="15" w:type="dxa"/>
              <w:left w:w="15" w:type="dxa"/>
              <w:bottom w:w="0" w:type="dxa"/>
              <w:right w:w="15" w:type="dxa"/>
            </w:tcMar>
            <w:vAlign w:val="center"/>
            <w:tcPrChange w:id="3037" w:author="沐" w:date="2025-01-27T15:41:00Z">
              <w:tcPr>
                <w:tcW w:w="4274" w:type="dxa"/>
                <w:shd w:val="clear" w:color="auto" w:fill="auto"/>
                <w:noWrap/>
                <w:tcMar>
                  <w:top w:w="15" w:type="dxa"/>
                  <w:left w:w="15" w:type="dxa"/>
                  <w:bottom w:w="0" w:type="dxa"/>
                  <w:right w:w="15" w:type="dxa"/>
                </w:tcMar>
                <w:vAlign w:val="center"/>
              </w:tcPr>
            </w:tcPrChange>
          </w:tcPr>
          <w:p w14:paraId="2B3E1BE5">
            <w:pPr>
              <w:jc w:val="center"/>
              <w:rPr>
                <w:rFonts w:ascii="等线" w:hAnsi="等线" w:eastAsia="等线"/>
                <w:color w:val="000000"/>
                <w:sz w:val="22"/>
              </w:rPr>
            </w:pPr>
            <w:r>
              <w:rPr>
                <w:rFonts w:hint="eastAsia" w:ascii="等线" w:hAnsi="等线" w:eastAsia="等线"/>
                <w:color w:val="000000"/>
                <w:sz w:val="22"/>
              </w:rPr>
              <w:t>South Korea</w:t>
            </w:r>
          </w:p>
        </w:tc>
        <w:tc>
          <w:tcPr>
            <w:tcW w:w="3105" w:type="dxa"/>
            <w:shd w:val="clear" w:color="auto" w:fill="auto"/>
            <w:noWrap/>
            <w:tcMar>
              <w:top w:w="15" w:type="dxa"/>
              <w:left w:w="15" w:type="dxa"/>
              <w:bottom w:w="0" w:type="dxa"/>
              <w:right w:w="15" w:type="dxa"/>
            </w:tcMar>
            <w:vAlign w:val="center"/>
            <w:tcPrChange w:id="3038" w:author="沐" w:date="2025-01-27T15:41:00Z">
              <w:tcPr>
                <w:tcW w:w="2655" w:type="dxa"/>
                <w:shd w:val="clear" w:color="auto" w:fill="auto"/>
                <w:noWrap/>
                <w:tcMar>
                  <w:top w:w="15" w:type="dxa"/>
                  <w:left w:w="15" w:type="dxa"/>
                  <w:bottom w:w="0" w:type="dxa"/>
                  <w:right w:w="15" w:type="dxa"/>
                </w:tcMar>
                <w:vAlign w:val="center"/>
              </w:tcPr>
            </w:tcPrChange>
          </w:tcPr>
          <w:p w14:paraId="08C0E31B">
            <w:pPr>
              <w:jc w:val="center"/>
              <w:rPr>
                <w:rFonts w:ascii="等线" w:hAnsi="等线" w:eastAsia="等线"/>
                <w:color w:val="000000"/>
                <w:sz w:val="22"/>
              </w:rPr>
            </w:pPr>
            <w:r>
              <w:rPr>
                <w:rFonts w:hint="eastAsia" w:ascii="等线" w:hAnsi="等线" w:eastAsia="等线"/>
                <w:color w:val="000000"/>
                <w:sz w:val="22"/>
              </w:rPr>
              <w:t>Italy</w:t>
            </w:r>
          </w:p>
        </w:tc>
      </w:tr>
      <w:tr w14:paraId="0D1BBE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39"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39"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40" w:author="沐" w:date="2025-01-27T15:41:00Z">
              <w:tcPr>
                <w:tcW w:w="0" w:type="auto"/>
                <w:shd w:val="clear" w:color="auto" w:fill="auto"/>
                <w:noWrap/>
                <w:tcMar>
                  <w:top w:w="15" w:type="dxa"/>
                  <w:left w:w="15" w:type="dxa"/>
                  <w:bottom w:w="0" w:type="dxa"/>
                  <w:right w:w="15" w:type="dxa"/>
                </w:tcMar>
                <w:vAlign w:val="center"/>
              </w:tcPr>
            </w:tcPrChange>
          </w:tcPr>
          <w:p w14:paraId="11BE329E">
            <w:pPr>
              <w:jc w:val="center"/>
              <w:rPr>
                <w:rFonts w:ascii="等线" w:hAnsi="等线" w:eastAsia="等线"/>
                <w:color w:val="000000"/>
                <w:sz w:val="22"/>
              </w:rPr>
            </w:pPr>
            <w:r>
              <w:rPr>
                <w:rFonts w:hint="eastAsia" w:ascii="等线" w:hAnsi="等线" w:eastAsia="等线"/>
                <w:color w:val="000000"/>
                <w:sz w:val="22"/>
              </w:rPr>
              <w:t>Britain</w:t>
            </w:r>
          </w:p>
        </w:tc>
        <w:tc>
          <w:tcPr>
            <w:tcW w:w="3824" w:type="dxa"/>
            <w:shd w:val="clear" w:color="auto" w:fill="auto"/>
            <w:noWrap/>
            <w:tcMar>
              <w:top w:w="15" w:type="dxa"/>
              <w:left w:w="15" w:type="dxa"/>
              <w:bottom w:w="0" w:type="dxa"/>
              <w:right w:w="15" w:type="dxa"/>
            </w:tcMar>
            <w:vAlign w:val="center"/>
            <w:tcPrChange w:id="3041" w:author="沐" w:date="2025-01-27T15:41:00Z">
              <w:tcPr>
                <w:tcW w:w="4274" w:type="dxa"/>
                <w:shd w:val="clear" w:color="auto" w:fill="auto"/>
                <w:noWrap/>
                <w:tcMar>
                  <w:top w:w="15" w:type="dxa"/>
                  <w:left w:w="15" w:type="dxa"/>
                  <w:bottom w:w="0" w:type="dxa"/>
                  <w:right w:w="15" w:type="dxa"/>
                </w:tcMar>
                <w:vAlign w:val="center"/>
              </w:tcPr>
            </w:tcPrChange>
          </w:tcPr>
          <w:p w14:paraId="48A87FC9">
            <w:pPr>
              <w:jc w:val="center"/>
              <w:rPr>
                <w:rFonts w:ascii="等线" w:hAnsi="等线" w:eastAsia="等线"/>
                <w:color w:val="000000"/>
                <w:sz w:val="22"/>
              </w:rPr>
            </w:pPr>
            <w:r>
              <w:rPr>
                <w:rFonts w:hint="eastAsia" w:ascii="等线" w:hAnsi="等线" w:eastAsia="等线"/>
                <w:color w:val="000000"/>
                <w:sz w:val="22"/>
              </w:rPr>
              <w:t>Italy</w:t>
            </w:r>
          </w:p>
        </w:tc>
        <w:tc>
          <w:tcPr>
            <w:tcW w:w="3105" w:type="dxa"/>
            <w:shd w:val="clear" w:color="auto" w:fill="auto"/>
            <w:noWrap/>
            <w:tcMar>
              <w:top w:w="15" w:type="dxa"/>
              <w:left w:w="15" w:type="dxa"/>
              <w:bottom w:w="0" w:type="dxa"/>
              <w:right w:w="15" w:type="dxa"/>
            </w:tcMar>
            <w:vAlign w:val="center"/>
            <w:tcPrChange w:id="3042" w:author="沐" w:date="2025-01-27T15:41:00Z">
              <w:tcPr>
                <w:tcW w:w="2655" w:type="dxa"/>
                <w:shd w:val="clear" w:color="auto" w:fill="auto"/>
                <w:noWrap/>
                <w:tcMar>
                  <w:top w:w="15" w:type="dxa"/>
                  <w:left w:w="15" w:type="dxa"/>
                  <w:bottom w:w="0" w:type="dxa"/>
                  <w:right w:w="15" w:type="dxa"/>
                </w:tcMar>
                <w:vAlign w:val="center"/>
              </w:tcPr>
            </w:tcPrChange>
          </w:tcPr>
          <w:p w14:paraId="033B1831">
            <w:pPr>
              <w:jc w:val="center"/>
              <w:rPr>
                <w:rFonts w:ascii="等线" w:hAnsi="等线" w:eastAsia="等线"/>
                <w:color w:val="000000"/>
                <w:sz w:val="22"/>
              </w:rPr>
            </w:pPr>
            <w:r>
              <w:rPr>
                <w:rFonts w:hint="eastAsia" w:ascii="等线" w:hAnsi="等线" w:eastAsia="等线"/>
                <w:color w:val="000000"/>
                <w:sz w:val="22"/>
              </w:rPr>
              <w:t>South Korea</w:t>
            </w:r>
          </w:p>
        </w:tc>
      </w:tr>
      <w:tr w14:paraId="642C5C3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43"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43"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44" w:author="沐" w:date="2025-01-27T15:41:00Z">
              <w:tcPr>
                <w:tcW w:w="0" w:type="auto"/>
                <w:shd w:val="clear" w:color="auto" w:fill="auto"/>
                <w:noWrap/>
                <w:tcMar>
                  <w:top w:w="15" w:type="dxa"/>
                  <w:left w:w="15" w:type="dxa"/>
                  <w:bottom w:w="0" w:type="dxa"/>
                  <w:right w:w="15" w:type="dxa"/>
                </w:tcMar>
                <w:vAlign w:val="center"/>
              </w:tcPr>
            </w:tcPrChange>
          </w:tcPr>
          <w:p w14:paraId="7C7893F7">
            <w:pPr>
              <w:jc w:val="center"/>
              <w:rPr>
                <w:rFonts w:ascii="等线" w:hAnsi="等线" w:eastAsia="等线"/>
                <w:color w:val="000000"/>
                <w:sz w:val="22"/>
              </w:rPr>
            </w:pPr>
            <w:r>
              <w:rPr>
                <w:rFonts w:hint="eastAsia" w:ascii="等线" w:hAnsi="等线" w:eastAsia="等线"/>
                <w:color w:val="000000"/>
                <w:sz w:val="22"/>
              </w:rPr>
              <w:t>Italy</w:t>
            </w:r>
          </w:p>
        </w:tc>
        <w:tc>
          <w:tcPr>
            <w:tcW w:w="3824" w:type="dxa"/>
            <w:shd w:val="clear" w:color="auto" w:fill="auto"/>
            <w:noWrap/>
            <w:tcMar>
              <w:top w:w="15" w:type="dxa"/>
              <w:left w:w="15" w:type="dxa"/>
              <w:bottom w:w="0" w:type="dxa"/>
              <w:right w:w="15" w:type="dxa"/>
            </w:tcMar>
            <w:vAlign w:val="center"/>
            <w:tcPrChange w:id="3045" w:author="沐" w:date="2025-01-27T15:41:00Z">
              <w:tcPr>
                <w:tcW w:w="4274" w:type="dxa"/>
                <w:shd w:val="clear" w:color="auto" w:fill="auto"/>
                <w:noWrap/>
                <w:tcMar>
                  <w:top w:w="15" w:type="dxa"/>
                  <w:left w:w="15" w:type="dxa"/>
                  <w:bottom w:w="0" w:type="dxa"/>
                  <w:right w:w="15" w:type="dxa"/>
                </w:tcMar>
                <w:vAlign w:val="center"/>
              </w:tcPr>
            </w:tcPrChange>
          </w:tcPr>
          <w:p w14:paraId="38D163F5">
            <w:pPr>
              <w:jc w:val="center"/>
              <w:rPr>
                <w:rFonts w:ascii="等线" w:hAnsi="等线" w:eastAsia="等线"/>
                <w:color w:val="000000"/>
                <w:sz w:val="22"/>
              </w:rPr>
            </w:pPr>
            <w:r>
              <w:rPr>
                <w:rFonts w:hint="eastAsia" w:ascii="等线" w:hAnsi="等线" w:eastAsia="等线"/>
                <w:color w:val="000000"/>
                <w:sz w:val="22"/>
              </w:rPr>
              <w:t>Germany</w:t>
            </w:r>
          </w:p>
        </w:tc>
        <w:tc>
          <w:tcPr>
            <w:tcW w:w="3105" w:type="dxa"/>
            <w:shd w:val="clear" w:color="auto" w:fill="auto"/>
            <w:noWrap/>
            <w:tcMar>
              <w:top w:w="15" w:type="dxa"/>
              <w:left w:w="15" w:type="dxa"/>
              <w:bottom w:w="0" w:type="dxa"/>
              <w:right w:w="15" w:type="dxa"/>
            </w:tcMar>
            <w:vAlign w:val="center"/>
            <w:tcPrChange w:id="3046" w:author="沐" w:date="2025-01-27T15:41:00Z">
              <w:tcPr>
                <w:tcW w:w="2655" w:type="dxa"/>
                <w:shd w:val="clear" w:color="auto" w:fill="auto"/>
                <w:noWrap/>
                <w:tcMar>
                  <w:top w:w="15" w:type="dxa"/>
                  <w:left w:w="15" w:type="dxa"/>
                  <w:bottom w:w="0" w:type="dxa"/>
                  <w:right w:w="15" w:type="dxa"/>
                </w:tcMar>
                <w:vAlign w:val="center"/>
              </w:tcPr>
            </w:tcPrChange>
          </w:tcPr>
          <w:p w14:paraId="53F474A9">
            <w:pPr>
              <w:jc w:val="center"/>
              <w:rPr>
                <w:rFonts w:ascii="等线" w:hAnsi="等线" w:eastAsia="等线"/>
                <w:color w:val="000000"/>
                <w:sz w:val="22"/>
              </w:rPr>
            </w:pPr>
            <w:r>
              <w:rPr>
                <w:rFonts w:hint="eastAsia" w:ascii="等线" w:hAnsi="等线" w:eastAsia="等线"/>
                <w:color w:val="000000"/>
                <w:sz w:val="22"/>
              </w:rPr>
              <w:t>Netherlands</w:t>
            </w:r>
          </w:p>
        </w:tc>
      </w:tr>
    </w:tbl>
    <w:p w14:paraId="051BFB21">
      <w:pPr>
        <w:ind w:firstLine="0"/>
        <w:rPr>
          <w:ins w:id="3048" w:author="几" w:date="2025-01-28T00:48:00Z"/>
          <w:rFonts w:ascii="Times New Roman" w:hAnsi="Times New Roman"/>
          <w:sz w:val="24"/>
          <w:lang w:eastAsia="zh"/>
          <w14:ligatures w14:val="standardContextual"/>
        </w:rPr>
        <w:pPrChange w:id="3047" w:author="几" w:date="2025-01-28T01:27:00Z">
          <w:pPr>
            <w:ind w:firstLine="420"/>
          </w:pPr>
        </w:pPrChange>
      </w:pPr>
    </w:p>
    <w:p w14:paraId="2707EBB8">
      <w:pPr>
        <w:ind w:firstLine="420"/>
        <w:rPr>
          <w:ins w:id="3049" w:author="几" w:date="2025-01-27T23:34:00Z"/>
          <w:rFonts w:ascii="Times New Roman" w:hAnsi="Times New Roman"/>
          <w:sz w:val="24"/>
          <w:lang w:eastAsia="zh"/>
          <w14:ligatures w14:val="standardContextual"/>
        </w:rPr>
      </w:pPr>
      <w:ins w:id="3050" w:author="几" w:date="2025-01-27T23:33:00Z">
        <w:r>
          <w:rPr>
            <w:rFonts w:hint="eastAsia" w:ascii="Times New Roman" w:hAnsi="Times New Roman"/>
            <w:sz w:val="24"/>
            <w:lang w:eastAsia="zh"/>
            <w14:ligatures w14:val="standardContextual"/>
          </w:rPr>
          <w:t>The MAE of the ranks of these countries is:</w:t>
        </w:r>
      </w:ins>
    </w:p>
    <w:p w14:paraId="71DB43A2">
      <w:pPr>
        <w:ind w:firstLine="420"/>
        <w:rPr>
          <w:ins w:id="3051" w:author="几" w:date="2025-01-27T23:34:00Z"/>
          <w:rFonts w:ascii="Times New Roman" w:hAnsi="Times New Roman"/>
          <w:sz w:val="24"/>
          <w:lang w:eastAsia="zh"/>
          <w14:ligatures w14:val="standardContextual"/>
        </w:rPr>
      </w:pPr>
    </w:p>
    <w:p w14:paraId="1A40399C">
      <w:pPr>
        <w:ind w:left="2100" w:firstLine="420"/>
        <w:rPr>
          <w:ins w:id="3053" w:author="几" w:date="2025-01-27T23:33:00Z"/>
          <w:rFonts w:ascii="Times New Roman" w:hAnsi="Times New Roman"/>
          <w:sz w:val="24"/>
          <w:lang w:eastAsia="zh"/>
          <w14:ligatures w14:val="standardContextual"/>
        </w:rPr>
        <w:pPrChange w:id="3052" w:author="几" w:date="2025-01-28T00:48:00Z">
          <w:pPr>
            <w:ind w:firstLine="420"/>
          </w:pPr>
        </w:pPrChange>
      </w:pPr>
      <w:ins w:id="3054" w:author="几" w:date="2025-01-27T23:34:00Z">
        <w:r>
          <w:rPr>
            <w:rFonts w:ascii="Times New Roman" w:hAnsi="Times New Roman"/>
            <w:i/>
            <w:iCs/>
            <w:sz w:val="24"/>
            <w:lang w:eastAsia="zh"/>
            <w:rPrChange w:id="3055" w:author="几" w:date="2025-01-27T23:35:00Z">
              <w:rPr>
                <w:rFonts w:ascii="Times New Roman" w:hAnsi="Times New Roman"/>
                <w:sz w:val="24"/>
                <w:lang w:eastAsia="zh"/>
                <w14:ligatures w14:val="standardContextual"/>
              </w:rPr>
            </w:rPrChange>
            <w14:ligatures w14:val="standardContextual"/>
          </w:rPr>
          <w:t>MAE</w:t>
        </w:r>
      </w:ins>
      <w:ins w:id="3056" w:author="几" w:date="2025-01-27T23:35:00Z">
        <w:r>
          <w:rPr>
            <w:rFonts w:ascii="Times New Roman" w:hAnsi="Times New Roman"/>
            <w:i/>
            <w:iCs/>
            <w:sz w:val="24"/>
            <w:vertAlign w:val="subscript"/>
            <w:lang w:eastAsia="zh"/>
            <w:rPrChange w:id="3057" w:author="几" w:date="2025-01-27T23:35:00Z">
              <w:rPr>
                <w:rFonts w:ascii="Times New Roman" w:hAnsi="Times New Roman"/>
                <w:sz w:val="24"/>
                <w:vertAlign w:val="subscript"/>
                <w:lang w:eastAsia="zh"/>
                <w14:ligatures w14:val="standardContextual"/>
              </w:rPr>
            </w:rPrChange>
            <w14:ligatures w14:val="standardContextual"/>
          </w:rPr>
          <w:t>IEWM</w:t>
        </w:r>
      </w:ins>
      <w:ins w:id="3058" w:author="几" w:date="2025-01-27T23:35:00Z">
        <w:r>
          <w:rPr>
            <w:rFonts w:hint="eastAsia" w:ascii="Times New Roman" w:hAnsi="Times New Roman"/>
            <w:i/>
            <w:iCs/>
            <w:sz w:val="24"/>
            <w:vertAlign w:val="subscript"/>
            <w:lang w:eastAsia="zh"/>
            <w14:ligatures w14:val="standardContextual"/>
          </w:rPr>
          <w:t xml:space="preserve"> = </w:t>
        </w:r>
      </w:ins>
      <w:ins w:id="3059" w:author="几" w:date="2025-01-27T23:36:00Z">
        <w:r>
          <w:rPr>
            <w:rFonts w:ascii="Times New Roman" w:hAnsi="Times New Roman"/>
            <w:i w:val="0"/>
            <w:iCs w:val="0"/>
            <w:sz w:val="24"/>
            <w:vertAlign w:val="baseline"/>
            <w:lang w:eastAsia="zh"/>
            <w:rPrChange w:id="3060" w:author="几" w:date="2025-01-27T23:36:00Z">
              <w:rPr>
                <w:rFonts w:ascii="Times New Roman" w:hAnsi="Times New Roman"/>
                <w:i/>
                <w:iCs/>
                <w:sz w:val="24"/>
                <w:vertAlign w:val="subscript"/>
                <w:lang w:eastAsia="zh"/>
                <w14:ligatures w14:val="standardContextual"/>
              </w:rPr>
            </w:rPrChange>
            <w14:ligatures w14:val="standardContextual"/>
          </w:rPr>
          <w:t>2.4</w:t>
        </w:r>
      </w:ins>
      <w:ins w:id="3061" w:author="几" w:date="2025-01-27T23:36:00Z">
        <w:r>
          <w:rPr>
            <w:rFonts w:hint="eastAsia" w:ascii="Times New Roman" w:hAnsi="Times New Roman"/>
            <w:sz w:val="24"/>
            <w:lang w:eastAsia="zh"/>
            <w14:ligatures w14:val="standardContextual"/>
          </w:rPr>
          <w:t xml:space="preserve">      </w:t>
        </w:r>
      </w:ins>
      <w:ins w:id="3062" w:author="几" w:date="2025-01-27T23:37:00Z">
        <w:r>
          <w:rPr>
            <w:rFonts w:hint="eastAsia" w:ascii="Times New Roman" w:hAnsi="Times New Roman"/>
            <w:sz w:val="24"/>
            <w:lang w:eastAsia="zh"/>
            <w14:ligatures w14:val="standardContextual"/>
          </w:rPr>
          <w:t xml:space="preserve">    </w:t>
        </w:r>
      </w:ins>
      <w:ins w:id="3063" w:author="几" w:date="2025-01-27T23:36:00Z">
        <w:r>
          <w:rPr>
            <w:rFonts w:hint="eastAsia" w:ascii="Times New Roman" w:hAnsi="Times New Roman"/>
            <w:i/>
            <w:iCs/>
            <w:sz w:val="24"/>
            <w:lang w:eastAsia="zh"/>
            <w14:ligatures w14:val="standardContextual"/>
          </w:rPr>
          <w:t>MAE</w:t>
        </w:r>
      </w:ins>
      <w:ins w:id="3064" w:author="几" w:date="2025-01-27T23:37:00Z">
        <w:r>
          <w:rPr>
            <w:rFonts w:hint="eastAsia" w:ascii="Times New Roman" w:hAnsi="Times New Roman"/>
            <w:i/>
            <w:iCs/>
            <w:sz w:val="24"/>
            <w:vertAlign w:val="subscript"/>
            <w:lang w:eastAsia="zh"/>
            <w14:ligatures w14:val="standardContextual"/>
          </w:rPr>
          <w:t>LSTM</w:t>
        </w:r>
      </w:ins>
      <w:ins w:id="3065" w:author="几" w:date="2025-01-27T23:36:00Z">
        <w:r>
          <w:rPr>
            <w:rFonts w:hint="eastAsia" w:ascii="Times New Roman" w:hAnsi="Times New Roman"/>
            <w:i/>
            <w:iCs/>
            <w:sz w:val="24"/>
            <w:vertAlign w:val="subscript"/>
            <w:lang w:eastAsia="zh"/>
            <w14:ligatures w14:val="standardContextual"/>
          </w:rPr>
          <w:t xml:space="preserve"> =</w:t>
        </w:r>
      </w:ins>
      <w:ins w:id="3066" w:author="几" w:date="2025-01-27T23:36:00Z">
        <w:r>
          <w:rPr>
            <w:rFonts w:ascii="Times New Roman" w:hAnsi="Times New Roman"/>
            <w:i w:val="0"/>
            <w:iCs w:val="0"/>
            <w:sz w:val="24"/>
            <w:vertAlign w:val="baseline"/>
            <w:lang w:eastAsia="zh"/>
            <w:rPrChange w:id="3067" w:author="几" w:date="2025-01-27T23:37:00Z">
              <w:rPr>
                <w:rFonts w:ascii="Times New Roman" w:hAnsi="Times New Roman"/>
                <w:i/>
                <w:iCs/>
                <w:sz w:val="24"/>
                <w:vertAlign w:val="subscript"/>
                <w:lang w:eastAsia="zh"/>
                <w14:ligatures w14:val="standardContextual"/>
              </w:rPr>
            </w:rPrChange>
            <w14:ligatures w14:val="standardContextual"/>
          </w:rPr>
          <w:t xml:space="preserve"> </w:t>
        </w:r>
      </w:ins>
      <w:ins w:id="3068" w:author="几" w:date="2025-01-27T23:37:00Z">
        <w:r>
          <w:rPr>
            <w:rFonts w:ascii="Times New Roman" w:hAnsi="Times New Roman"/>
            <w:i w:val="0"/>
            <w:iCs w:val="0"/>
            <w:sz w:val="24"/>
            <w:vertAlign w:val="baseline"/>
            <w:lang w:eastAsia="zh"/>
            <w:rPrChange w:id="3069" w:author="几" w:date="2025-01-27T23:37:00Z">
              <w:rPr>
                <w:rFonts w:ascii="Times New Roman" w:hAnsi="Times New Roman"/>
                <w:i/>
                <w:iCs/>
                <w:sz w:val="24"/>
                <w:vertAlign w:val="subscript"/>
                <w:lang w:eastAsia="zh"/>
                <w14:ligatures w14:val="standardContextual"/>
              </w:rPr>
            </w:rPrChange>
            <w14:ligatures w14:val="standardContextual"/>
          </w:rPr>
          <w:t>10.0</w:t>
        </w:r>
      </w:ins>
    </w:p>
    <w:p w14:paraId="14DBC976">
      <w:pPr>
        <w:ind w:firstLine="420"/>
        <w:rPr>
          <w:del w:id="3070" w:author="几" w:date="2025-01-28T01:27:00Z"/>
          <w:rFonts w:ascii="Times New Roman" w:hAnsi="Times New Roman"/>
          <w:sz w:val="24"/>
          <w14:ligatures w14:val="standardContextual"/>
        </w:rPr>
      </w:pPr>
      <w:ins w:id="3071" w:author="几" w:date="2025-01-27T23:33:00Z">
        <w:r>
          <w:rPr>
            <w:rFonts w:ascii="Times New Roman" w:hAnsi="Times New Roman"/>
            <w:sz w:val="24"/>
            <w:lang w:eastAsia="zh"/>
            <w14:ligatures w14:val="standardContextual"/>
          </w:rPr>
          <w:t xml:space="preserve"> </w:t>
        </w:r>
      </w:ins>
      <w:r>
        <w:rPr>
          <w:rFonts w:hint="eastAsia" w:ascii="Times New Roman" w:hAnsi="Times New Roman"/>
          <w:sz w:val="24"/>
          <w14:ligatures w14:val="standardContextual"/>
        </w:rPr>
        <w:t>Experiments have shown that our IEW Model can model the state of athletes in a more refined manner, so as to make more accurate predictions.</w:t>
      </w:r>
    </w:p>
    <w:p w14:paraId="6B92D3CC">
      <w:pPr>
        <w:ind w:firstLine="420"/>
        <w:rPr>
          <w:rFonts w:ascii="Times New Roman" w:hAnsi="Times New Roman"/>
          <w:sz w:val="24"/>
          <w14:ligatures w14:val="standardContextual"/>
        </w:rPr>
      </w:pPr>
    </w:p>
    <w:p w14:paraId="0001102B">
      <w:pPr>
        <w:spacing w:before="0" w:after="0" w:line="312" w:lineRule="auto"/>
        <w:jc w:val="left"/>
        <w:outlineLvl w:val="1"/>
        <w:rPr>
          <w:rFonts w:ascii="Times New Roman" w:hAnsi="Times New Roman" w:eastAsia="宋体"/>
          <w:b/>
          <w:bCs/>
          <w:sz w:val="28"/>
          <w:szCs w:val="28"/>
          <w14:ligatures w14:val="standardContextual"/>
        </w:rPr>
        <w:pPrChange w:id="3072" w:author="几" w:date="2025-01-28T00:48:00Z">
          <w:pPr>
            <w:spacing w:before="240" w:after="60" w:line="312" w:lineRule="auto"/>
            <w:jc w:val="left"/>
            <w:outlineLvl w:val="1"/>
          </w:pPr>
        </w:pPrChange>
      </w:pPr>
      <w:bookmarkStart w:id="69" w:name="_Toc188728955"/>
      <w:bookmarkStart w:id="70" w:name="_Toc188922266"/>
      <w:bookmarkStart w:id="71" w:name="_Toc188729115"/>
      <w:bookmarkStart w:id="72" w:name="_Toc188728744"/>
      <w:r>
        <w:rPr>
          <w:rFonts w:hint="eastAsia" w:ascii="Times New Roman" w:hAnsi="Times New Roman" w:eastAsia="Times New Roman" w:cs="Times New Roman"/>
          <w:b/>
          <w:bCs/>
          <w:sz w:val="28"/>
          <w:szCs w:val="28"/>
          <w14:ligatures w14:val="standardContextual"/>
        </w:rPr>
        <w:t>4.</w:t>
      </w:r>
      <w:r>
        <w:rPr>
          <w:rFonts w:hint="eastAsia" w:ascii="Times New Roman" w:hAnsi="Times New Roman" w:cs="Times New Roman"/>
          <w:b/>
          <w:bCs/>
          <w:sz w:val="28"/>
          <w:szCs w:val="28"/>
          <w14:ligatures w14:val="standardContextual"/>
        </w:rPr>
        <w:t>4</w:t>
      </w:r>
      <w:r>
        <w:rPr>
          <w:rFonts w:hint="eastAsia" w:ascii="Times New Roman" w:hAnsi="Times New Roman" w:eastAsia="Times New Roman" w:cs="Times New Roman"/>
          <w:b/>
          <w:bCs/>
          <w:sz w:val="28"/>
          <w:szCs w:val="28"/>
          <w14:ligatures w14:val="standardContextual"/>
        </w:rPr>
        <w:t xml:space="preserve"> Reliability Test</w:t>
      </w:r>
      <w:bookmarkEnd w:id="69"/>
      <w:bookmarkEnd w:id="70"/>
      <w:bookmarkEnd w:id="71"/>
      <w:bookmarkEnd w:id="72"/>
    </w:p>
    <w:p w14:paraId="3A7BCFA5">
      <w:pPr>
        <w:ind w:firstLine="480" w:firstLineChars="200"/>
        <w:rPr>
          <w:ins w:id="3073" w:author="沐" w:date="2025-01-27T23:39:00Z"/>
          <w:rFonts w:hAnsi="Cambria Math" w:eastAsia="宋体"/>
          <w:sz w:val="24"/>
          <w:lang w:eastAsia="zh"/>
          <w14:ligatures w14:val="standardContextual"/>
        </w:rPr>
      </w:pPr>
      <w:r>
        <w:rPr>
          <w:rFonts w:hint="eastAsia" w:ascii="Times New Roman" w:hAnsi="Times New Roman" w:eastAsia="Times New Roman" w:cs="Times New Roman"/>
          <w:sz w:val="24"/>
          <w14:ligatures w14:val="standardContextual"/>
        </w:rPr>
        <w:t xml:space="preserve">According to the meaning of unconditional entropy, the number of decision attributes selected by the model is 3, so the maximum value of unconditional entropy is according to the formula. Compared with the maximum value of unconditional entropy, the ratio is about 98.2%, which shows that the random sampling results of the established model are successful, which can better reflect the actual situation and contain more information. </w:t>
      </w:r>
      <m:oMath>
        <m:func>
          <m:funcPr>
            <m:ctrlPr>
              <w:rPr>
                <w:rFonts w:ascii="Cambria Math" w:hAnsi="Cambria Math" w:eastAsia="宋体"/>
                <w:sz w:val="24"/>
                <w14:ligatures w14:val="standardContextual"/>
              </w:rPr>
            </m:ctrlPr>
          </m:funcPr>
          <m:fName>
            <m:sSub>
              <m:sSubPr>
                <m:ctrlPr>
                  <w:rPr>
                    <w:rFonts w:ascii="Cambria Math" w:hAnsi="Cambria Math" w:eastAsia="宋体"/>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sz w:val="24"/>
                    <w14:ligatures w14:val="standardContextual"/>
                  </w:rPr>
                </m:ctrlPr>
              </m:e>
              <m:sub>
                <m:r>
                  <m:rPr>
                    <m:sty m:val="p"/>
                  </m:rPr>
                  <w:rPr>
                    <w:rFonts w:ascii="Cambria Math" w:hAnsi="Cambria Math" w:eastAsia="宋体"/>
                    <w:sz w:val="24"/>
                    <w14:ligatures w14:val="standardContextual"/>
                  </w:rPr>
                  <m:t>2</m:t>
                </m:r>
                <m:ctrlPr>
                  <w:rPr>
                    <w:rFonts w:ascii="Cambria Math" w:hAnsi="Cambria Math" w:eastAsia="宋体"/>
                    <w:sz w:val="24"/>
                    <w14:ligatures w14:val="standardContextual"/>
                  </w:rPr>
                </m:ctrlPr>
              </m:sub>
            </m:sSub>
            <m:ctrlPr>
              <w:rPr>
                <w:rFonts w:ascii="Cambria Math" w:hAnsi="Cambria Math" w:eastAsia="宋体"/>
                <w:sz w:val="24"/>
                <w14:ligatures w14:val="standardContextual"/>
              </w:rPr>
            </m:ctrlPr>
          </m:fName>
          <m:e>
            <m:r>
              <m:rPr>
                <m:sty m:val="p"/>
              </m:rPr>
              <w:rPr>
                <w:rFonts w:ascii="Cambria Math" w:hAnsi="Cambria Math" w:eastAsia="宋体"/>
                <w:sz w:val="24"/>
                <w14:ligatures w14:val="standardContextual"/>
              </w:rPr>
              <m:t>3</m:t>
            </m:r>
            <m:ctrlPr>
              <w:rPr>
                <w:rFonts w:ascii="Cambria Math" w:hAnsi="Cambria Math" w:eastAsia="宋体"/>
                <w:sz w:val="24"/>
                <w14:ligatures w14:val="standardContextual"/>
              </w:rPr>
            </m:ctrlPr>
          </m:e>
        </m:func>
        <m:r>
          <m:rPr>
            <m:sty m:val="p"/>
          </m:rPr>
          <w:rPr>
            <w:rFonts w:ascii="Cambria Math" w:hAnsi="Cambria Math" w:eastAsia="宋体"/>
            <w:sz w:val="24"/>
            <w14:ligatures w14:val="standardContextual"/>
          </w:rPr>
          <m:t>≈1.5850</m:t>
        </m:r>
      </m:oMath>
      <w:ins w:id="3074" w:author="沐" w:date="2025-01-27T16:14:00Z">
        <w:r>
          <w:rPr>
            <w:rFonts w:hint="eastAsia" w:hAnsi="Cambria Math" w:eastAsia="宋体"/>
            <w:sz w:val="24"/>
            <w:lang w:eastAsia="zh"/>
            <w14:ligatures w14:val="standardContextual"/>
          </w:rPr>
          <w:t xml:space="preserve">. </w:t>
        </w:r>
      </w:ins>
    </w:p>
    <w:p w14:paraId="000F09F2">
      <w:pPr>
        <w:ind w:firstLine="480" w:firstLineChars="200"/>
        <w:rPr>
          <w:rFonts w:ascii="Times New Roman" w:hAnsi="Times New Roman" w:eastAsia="宋体"/>
          <w:sz w:val="24"/>
          <w14:ligatures w14:val="standardContextual"/>
        </w:rPr>
      </w:pPr>
      <w:del w:id="3075" w:author="沐" w:date="2025-01-27T23:39:00Z">
        <w:r>
          <w:rPr>
            <w:rFonts w:hint="eastAsia" w:ascii="Times New Roman" w:hAnsi="Times New Roman" w:eastAsia="Times New Roman" w:cs="Times New Roman"/>
            <w:sz w:val="24"/>
            <w14:ligatures w14:val="standardContextual"/>
          </w:rPr>
          <w:delText xml:space="preserve">The information gain of the condition attribute is the reflection of the degree of influence on the decision attribute, and the information entropy of the condition attribute is the reflection of its irrelevance to the decision attribute. </w:delText>
        </w:r>
      </w:del>
      <w:r>
        <w:rPr>
          <w:rFonts w:hint="eastAsia" w:ascii="Times New Roman" w:hAnsi="Times New Roman" w:eastAsia="Times New Roman" w:cs="Times New Roman"/>
          <w:sz w:val="24"/>
          <w14:ligatures w14:val="standardContextual"/>
        </w:rPr>
        <w:t xml:space="preserve">It is observed that the contribution of athlete status value and the total number of events to the decision attribute is obvious, </w:t>
      </w:r>
      <w:r>
        <w:rPr>
          <w:rFonts w:ascii="Times New Roman" w:hAnsi="Times New Roman" w:eastAsia="Times New Roman" w:cs="Times New Roman"/>
          <w:sz w:val="24"/>
          <w14:ligatures w14:val="standardContextual"/>
        </w:rPr>
        <w:t>because their information gain values are relatively high, which means that they are important classification features</w:t>
      </w:r>
      <w:r>
        <w:rPr>
          <w:rFonts w:hint="eastAsia" w:ascii="Times New Roman" w:hAnsi="Times New Roman" w:eastAsia="Times New Roman" w:cs="Times New Roman"/>
          <w:sz w:val="24"/>
          <w14:ligatures w14:val="standardContextual"/>
        </w:rPr>
        <w:t>.</w:t>
      </w:r>
    </w:p>
    <w:p w14:paraId="5BFD26CF">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model of medal quantity is tested on the sample of China since 2000: The following table is obtained by calculation:</w:t>
      </w:r>
    </w:p>
    <w:p w14:paraId="2B311990">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076" w:author="asus" w:date="2025-01-28T02:16:00Z">
        <w:r>
          <w:rPr>
            <w:rFonts w:hint="eastAsia" w:ascii="Times New Roman" w:hAnsi="Times New Roman" w:cs="Times New Roman"/>
            <w:szCs w:val="21"/>
            <w14:ligatures w14:val="standardContextual"/>
          </w:rPr>
          <w:delText>8</w:delText>
        </w:r>
      </w:del>
      <w:del w:id="3077" w:author="asus" w:date="2025-01-28T02:16:00Z">
        <w:r>
          <w:rPr>
            <w:rFonts w:hint="eastAsia" w:ascii="Times New Roman" w:hAnsi="Times New Roman" w:eastAsia="Times New Roman" w:cs="Times New Roman"/>
            <w:szCs w:val="21"/>
            <w14:ligatures w14:val="standardContextual"/>
          </w:rPr>
          <w:delText xml:space="preserve"> </w:delText>
        </w:r>
      </w:del>
      <w:ins w:id="3078" w:author="asus" w:date="2025-01-28T02:16:00Z">
        <w:r>
          <w:rPr>
            <w:rFonts w:ascii="Times New Roman" w:hAnsi="Times New Roman" w:cs="Times New Roman"/>
            <w:szCs w:val="21"/>
            <w14:ligatures w14:val="standardContextual"/>
          </w:rPr>
          <w:t>9</w:t>
        </w:r>
      </w:ins>
      <w:ins w:id="3079"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Actual indicators of China</w:t>
      </w:r>
    </w:p>
    <w:tbl>
      <w:tblPr>
        <w:tblStyle w:val="23"/>
        <w:tblW w:w="915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485"/>
        <w:gridCol w:w="1726"/>
        <w:gridCol w:w="1485"/>
        <w:gridCol w:w="1485"/>
        <w:gridCol w:w="1485"/>
        <w:gridCol w:w="1485"/>
      </w:tblGrid>
      <w:tr w14:paraId="4F02A5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shd w:val="clear" w:color="auto" w:fill="215E9A" w:themeFill="text2" w:themeFillTint="BF"/>
            <w:noWrap/>
          </w:tcPr>
          <w:p w14:paraId="19C6BF4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1726" w:type="dxa"/>
            <w:shd w:val="clear" w:color="auto" w:fill="215E9A" w:themeFill="text2" w:themeFillTint="BF"/>
            <w:noWrap/>
          </w:tcPr>
          <w:p w14:paraId="78A3B883">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c>
          <w:tcPr>
            <w:tcW w:w="1485" w:type="dxa"/>
            <w:shd w:val="clear" w:color="auto" w:fill="215E9A" w:themeFill="text2" w:themeFillTint="BF"/>
            <w:noWrap/>
          </w:tcPr>
          <w:p w14:paraId="3BEA779F">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2CFBD652">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5459CD2C">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1420F278">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E</w:t>
            </w:r>
          </w:p>
        </w:tc>
      </w:tr>
      <w:tr w14:paraId="423F0A8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3385E4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1726" w:type="dxa"/>
            <w:shd w:val="clear" w:color="auto" w:fill="auto"/>
            <w:noWrap/>
            <w:vAlign w:val="bottom"/>
          </w:tcPr>
          <w:p w14:paraId="32979E68">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0.380368</w:t>
            </w:r>
          </w:p>
        </w:tc>
        <w:tc>
          <w:tcPr>
            <w:tcW w:w="1485" w:type="dxa"/>
            <w:noWrap/>
          </w:tcPr>
          <w:p w14:paraId="7DA4B99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28</w:t>
            </w:r>
          </w:p>
        </w:tc>
        <w:tc>
          <w:tcPr>
            <w:tcW w:w="1485" w:type="dxa"/>
            <w:noWrap/>
          </w:tcPr>
          <w:p w14:paraId="3370F6C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16</w:t>
            </w:r>
          </w:p>
        </w:tc>
        <w:tc>
          <w:tcPr>
            <w:tcW w:w="1485" w:type="dxa"/>
            <w:noWrap/>
          </w:tcPr>
          <w:p w14:paraId="0FB8F69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45D973D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300</w:t>
            </w:r>
          </w:p>
        </w:tc>
      </w:tr>
      <w:tr w14:paraId="4DAA43A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0782BE3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1726" w:type="dxa"/>
            <w:shd w:val="clear" w:color="auto" w:fill="auto"/>
            <w:noWrap/>
            <w:vAlign w:val="bottom"/>
          </w:tcPr>
          <w:p w14:paraId="3DC75B02">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0.389068</w:t>
            </w:r>
          </w:p>
        </w:tc>
        <w:tc>
          <w:tcPr>
            <w:tcW w:w="1485" w:type="dxa"/>
            <w:noWrap/>
          </w:tcPr>
          <w:p w14:paraId="23FB23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74828D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17</w:t>
            </w:r>
          </w:p>
        </w:tc>
        <w:tc>
          <w:tcPr>
            <w:tcW w:w="1485" w:type="dxa"/>
            <w:noWrap/>
          </w:tcPr>
          <w:p w14:paraId="4F6951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1668CDC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301</w:t>
            </w:r>
          </w:p>
        </w:tc>
      </w:tr>
      <w:tr w14:paraId="25BD055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17F3002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1726" w:type="dxa"/>
            <w:shd w:val="clear" w:color="auto" w:fill="auto"/>
            <w:noWrap/>
            <w:vAlign w:val="bottom"/>
          </w:tcPr>
          <w:p w14:paraId="605A2D90">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0.473236</w:t>
            </w:r>
          </w:p>
        </w:tc>
        <w:tc>
          <w:tcPr>
            <w:tcW w:w="1485" w:type="dxa"/>
            <w:noWrap/>
          </w:tcPr>
          <w:p w14:paraId="7E92D32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48</w:t>
            </w:r>
          </w:p>
        </w:tc>
        <w:tc>
          <w:tcPr>
            <w:tcW w:w="1485" w:type="dxa"/>
            <w:noWrap/>
          </w:tcPr>
          <w:p w14:paraId="61BAE02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5935E42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1485" w:type="dxa"/>
            <w:noWrap/>
          </w:tcPr>
          <w:p w14:paraId="037E778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58577CB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F8369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1726" w:type="dxa"/>
            <w:shd w:val="clear" w:color="auto" w:fill="auto"/>
            <w:noWrap/>
            <w:vAlign w:val="bottom"/>
          </w:tcPr>
          <w:p w14:paraId="4F74F281">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0.524345</w:t>
            </w:r>
          </w:p>
        </w:tc>
        <w:tc>
          <w:tcPr>
            <w:tcW w:w="1485" w:type="dxa"/>
            <w:noWrap/>
          </w:tcPr>
          <w:p w14:paraId="5488261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39</w:t>
            </w:r>
          </w:p>
        </w:tc>
        <w:tc>
          <w:tcPr>
            <w:tcW w:w="1485" w:type="dxa"/>
            <w:noWrap/>
          </w:tcPr>
          <w:p w14:paraId="062B0B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1485" w:type="dxa"/>
            <w:noWrap/>
          </w:tcPr>
          <w:p w14:paraId="3C74E0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6ADA6B6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19AE9D7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2F57CC0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1726" w:type="dxa"/>
            <w:shd w:val="clear" w:color="auto" w:fill="auto"/>
            <w:noWrap/>
            <w:vAlign w:val="bottom"/>
          </w:tcPr>
          <w:p w14:paraId="563BCD36">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0.427562</w:t>
            </w:r>
          </w:p>
        </w:tc>
        <w:tc>
          <w:tcPr>
            <w:tcW w:w="1485" w:type="dxa"/>
            <w:noWrap/>
          </w:tcPr>
          <w:p w14:paraId="4F3C7D3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5E9B7BD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18</w:t>
            </w:r>
          </w:p>
        </w:tc>
        <w:tc>
          <w:tcPr>
            <w:tcW w:w="1485" w:type="dxa"/>
            <w:noWrap/>
          </w:tcPr>
          <w:p w14:paraId="0DEAEC6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087C0A9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306</w:t>
            </w:r>
          </w:p>
        </w:tc>
      </w:tr>
      <w:tr w14:paraId="7C2F7E9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ADBC5E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1726" w:type="dxa"/>
            <w:shd w:val="clear" w:color="auto" w:fill="auto"/>
            <w:noWrap/>
            <w:vAlign w:val="bottom"/>
          </w:tcPr>
          <w:p w14:paraId="3C452449">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0.460317</w:t>
            </w:r>
          </w:p>
        </w:tc>
        <w:tc>
          <w:tcPr>
            <w:tcW w:w="1485" w:type="dxa"/>
            <w:noWrap/>
          </w:tcPr>
          <w:p w14:paraId="438DE2C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38</w:t>
            </w:r>
          </w:p>
        </w:tc>
        <w:tc>
          <w:tcPr>
            <w:tcW w:w="1485" w:type="dxa"/>
            <w:noWrap/>
          </w:tcPr>
          <w:p w14:paraId="3541D9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3A4076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19</w:t>
            </w:r>
          </w:p>
        </w:tc>
        <w:tc>
          <w:tcPr>
            <w:tcW w:w="1485" w:type="dxa"/>
            <w:noWrap/>
          </w:tcPr>
          <w:p w14:paraId="5614EF5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339</w:t>
            </w:r>
          </w:p>
        </w:tc>
      </w:tr>
      <w:tr w14:paraId="6005CB5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4517CB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1726" w:type="dxa"/>
            <w:shd w:val="clear" w:color="auto" w:fill="auto"/>
            <w:noWrap/>
            <w:vAlign w:val="bottom"/>
          </w:tcPr>
          <w:p w14:paraId="3CECC86B">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0.543296</w:t>
            </w:r>
          </w:p>
        </w:tc>
        <w:tc>
          <w:tcPr>
            <w:tcW w:w="1485" w:type="dxa"/>
            <w:noWrap/>
          </w:tcPr>
          <w:p w14:paraId="62D1894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40</w:t>
            </w:r>
          </w:p>
        </w:tc>
        <w:tc>
          <w:tcPr>
            <w:tcW w:w="1485" w:type="dxa"/>
            <w:noWrap/>
          </w:tcPr>
          <w:p w14:paraId="1B8C9C4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1485" w:type="dxa"/>
            <w:noWrap/>
          </w:tcPr>
          <w:p w14:paraId="7C52F7D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c>
          <w:tcPr>
            <w:tcW w:w="1485" w:type="dxa"/>
            <w:noWrap/>
          </w:tcPr>
          <w:p w14:paraId="15FB2D4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329</w:t>
            </w:r>
          </w:p>
        </w:tc>
      </w:tr>
    </w:tbl>
    <w:p w14:paraId="5956F025">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Substitute X into the model and obtain the result:</w:t>
      </w:r>
    </w:p>
    <w:p w14:paraId="77479AF9">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080" w:author="asus" w:date="2025-01-28T02:16:00Z">
        <w:r>
          <w:rPr>
            <w:rFonts w:hint="eastAsia" w:ascii="Times New Roman" w:hAnsi="Times New Roman" w:cs="Times New Roman"/>
            <w:szCs w:val="21"/>
            <w14:ligatures w14:val="standardContextual"/>
          </w:rPr>
          <w:delText>9</w:delText>
        </w:r>
      </w:del>
      <w:del w:id="3081" w:author="asus" w:date="2025-01-28T02:16:00Z">
        <w:r>
          <w:rPr>
            <w:rFonts w:hint="eastAsia" w:ascii="Times New Roman" w:hAnsi="Times New Roman" w:eastAsia="Times New Roman" w:cs="Times New Roman"/>
            <w:szCs w:val="21"/>
            <w14:ligatures w14:val="standardContextual"/>
          </w:rPr>
          <w:delText xml:space="preserve"> </w:delText>
        </w:r>
      </w:del>
      <w:ins w:id="3082" w:author="asus" w:date="2025-01-28T02:16:00Z">
        <w:r>
          <w:rPr>
            <w:rFonts w:ascii="Times New Roman" w:hAnsi="Times New Roman" w:cs="Times New Roman"/>
            <w:szCs w:val="21"/>
            <w14:ligatures w14:val="standardContextual"/>
          </w:rPr>
          <w:t>10</w:t>
        </w:r>
      </w:ins>
      <w:ins w:id="3083"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Predicted results of China's MEDALS</w:t>
      </w:r>
      <w:r>
        <w:rPr>
          <w:rFonts w:ascii="Times New Roman" w:hAnsi="Times New Roman" w:eastAsia="宋体"/>
          <w:szCs w:val="21"/>
          <w14:ligatures w14:val="standardContextual"/>
        </w:rPr>
        <w:fldChar w:fldCharType="begin"/>
      </w:r>
      <w:r>
        <w:rPr>
          <w:rFonts w:ascii="Times New Roman" w:hAnsi="Times New Roman" w:eastAsia="宋体"/>
          <w:szCs w:val="21"/>
          <w14:ligatures w14:val="standardContextual"/>
        </w:rPr>
        <w:instrText xml:space="preserve"> </w:instrText>
      </w:r>
      <w:r>
        <w:rPr>
          <w:rFonts w:hint="eastAsia" w:ascii="Times New Roman" w:hAnsi="Times New Roman" w:eastAsia="宋体"/>
          <w:szCs w:val="21"/>
          <w14:ligatures w14:val="standardContextual"/>
        </w:rPr>
        <w:instrText xml:space="preserve">LINK </w:instrText>
      </w:r>
      <w:r>
        <w:rPr>
          <w:rFonts w:ascii="Times New Roman" w:hAnsi="Times New Roman" w:eastAsia="宋体"/>
          <w:szCs w:val="21"/>
          <w14:ligatures w14:val="standardContextual"/>
        </w:rPr>
        <w:instrText xml:space="preserve">Excel.Sheet.12</w:instrText>
      </w:r>
      <w:r>
        <w:rPr>
          <w:rFonts w:hint="eastAsia" w:ascii="Times New Roman" w:hAnsi="Times New Roman" w:eastAsia="宋体"/>
          <w:szCs w:val="21"/>
          <w14:ligatures w14:val="standardContextual"/>
        </w:rPr>
        <w:instrText xml:space="preserve"> "F:\\wx\\WeChat Files\\wxid_qnwvig70mb5j22\\FileStorage\\File\\2025-01\\中国运动状态.xlsx"</w:instrText>
      </w:r>
      <w:r>
        <w:rPr>
          <w:rFonts w:ascii="Times New Roman" w:hAnsi="Times New Roman" w:eastAsia="宋体"/>
          <w:szCs w:val="21"/>
          <w14:ligatures w14:val="standardContextual"/>
        </w:rPr>
        <w:instrText xml:space="preserve"> Sheet1!R1C13:R8C16 </w:instrText>
      </w:r>
      <w:r>
        <w:rPr>
          <w:rFonts w:hint="eastAsia" w:ascii="Times New Roman" w:hAnsi="Times New Roman" w:eastAsia="宋体"/>
          <w:szCs w:val="21"/>
          <w14:ligatures w14:val="standardContextual"/>
        </w:rPr>
        <w:instrText xml:space="preserve">\a \f 5 \h</w:instrText>
      </w:r>
      <w:r>
        <w:rPr>
          <w:rFonts w:ascii="Times New Roman" w:hAnsi="Times New Roman" w:eastAsia="宋体"/>
          <w:szCs w:val="21"/>
          <w14:ligatures w14:val="standardContextual"/>
        </w:rPr>
        <w:instrText xml:space="preserve">  \* MERGEFORMAT </w:instrText>
      </w:r>
      <w:r>
        <w:rPr>
          <w:rFonts w:ascii="Times New Roman" w:hAnsi="Times New Roman" w:eastAsia="宋体"/>
          <w:szCs w:val="21"/>
          <w14:ligatures w14:val="standardContextual"/>
        </w:rPr>
        <w:fldChar w:fldCharType="separate"/>
      </w:r>
    </w:p>
    <w:tbl>
      <w:tblPr>
        <w:tblStyle w:val="23"/>
        <w:tblW w:w="929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514"/>
        <w:gridCol w:w="3392"/>
        <w:gridCol w:w="3392"/>
      </w:tblGrid>
      <w:tr w14:paraId="3021EA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shd w:val="clear" w:color="auto" w:fill="215E9A" w:themeFill="text2" w:themeFillTint="BF"/>
            <w:noWrap/>
          </w:tcPr>
          <w:p w14:paraId="11113301">
            <w:pPr>
              <w:rPr>
                <w:rFonts w:ascii="Times New Roman" w:hAnsi="Times New Roman" w:eastAsia="宋体"/>
                <w:color w:val="FFFFFF" w:themeColor="background1"/>
                <w:szCs w:val="21"/>
                <w14:textFill>
                  <w14:solidFill>
                    <w14:schemeClr w14:val="bg1"/>
                  </w14:solidFill>
                </w14:textFill>
                <w14:ligatures w14:val="standardContextual"/>
              </w:rPr>
            </w:pPr>
            <w:bookmarkStart w:id="73" w:name="_Hlk188667945"/>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5BDE5A3E">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7C38F528">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bookmarkEnd w:id="73"/>
      <w:tr w14:paraId="2B166FD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202686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3392" w:type="dxa"/>
            <w:noWrap/>
          </w:tcPr>
          <w:p w14:paraId="00F0B6A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2D9AEA2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r>
      <w:tr w14:paraId="5D1843A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16CDE9A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3392" w:type="dxa"/>
            <w:noWrap/>
          </w:tcPr>
          <w:p w14:paraId="748A947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036F3A3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r>
      <w:tr w14:paraId="0ADA839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06E7BC4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3392" w:type="dxa"/>
            <w:noWrap/>
          </w:tcPr>
          <w:p w14:paraId="032DBCA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0CAAAD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r>
      <w:tr w14:paraId="77818EA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7BF71AD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3392" w:type="dxa"/>
            <w:noWrap/>
          </w:tcPr>
          <w:p w14:paraId="51CCFF9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3392" w:type="dxa"/>
            <w:noWrap/>
          </w:tcPr>
          <w:p w14:paraId="407585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25</w:t>
            </w:r>
          </w:p>
        </w:tc>
      </w:tr>
      <w:tr w14:paraId="4A7A772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404A1E3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677035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4EC72F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r>
      <w:tr w14:paraId="42910C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73AA45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FC01AE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07D647E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r>
      <w:tr w14:paraId="2FAA23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1A53B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w:t>
            </w:r>
          </w:p>
        </w:tc>
        <w:tc>
          <w:tcPr>
            <w:tcW w:w="3392" w:type="dxa"/>
            <w:noWrap/>
          </w:tcPr>
          <w:p w14:paraId="4ADF5F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766F876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r>
    </w:tbl>
    <w:p w14:paraId="376C01F6">
      <w:pPr>
        <w:ind w:firstLine="420"/>
        <w:rPr>
          <w:rFonts w:ascii="Times New Roman" w:hAnsi="Times New Roman" w:eastAsia="Times New Roman" w:cs="Times New Roman"/>
          <w:sz w:val="24"/>
          <w:lang w:eastAsia="zh"/>
          <w14:ligatures w14:val="standardContextual"/>
        </w:rPr>
      </w:pPr>
      <w:r>
        <w:rPr>
          <w:rFonts w:ascii="Times New Roman" w:hAnsi="Times New Roman" w:eastAsia="宋体"/>
          <w:sz w:val="24"/>
          <w14:ligatures w14:val="standardContextual"/>
        </w:rPr>
        <w:fldChar w:fldCharType="end"/>
      </w:r>
      <w:r>
        <w:rPr>
          <w:rFonts w:hint="eastAsia" w:ascii="Times New Roman" w:hAnsi="Times New Roman" w:eastAsia="Times New Roman" w:cs="Times New Roman"/>
          <w:sz w:val="24"/>
          <w14:ligatures w14:val="standardContextual"/>
        </w:rPr>
        <w:t>Comparing the two tables, it can be seen that the model has certain reference value for the prediction of this sample, but there are still some inaccuracies. We take the quotient of the difference between the predicted value and the actual value and the actual value to reflect the inaccuracy of the result</w:t>
      </w:r>
      <w:ins w:id="3084" w:author="沐" w:date="2025-01-27T16:15:00Z">
        <w:r>
          <w:rPr>
            <w:rFonts w:hint="eastAsia" w:ascii="Times New Roman" w:hAnsi="Times New Roman" w:eastAsia="Times New Roman" w:cs="Times New Roman"/>
            <w:sz w:val="24"/>
            <w:lang w:eastAsia="zh"/>
            <w14:ligatures w14:val="standardContextual"/>
          </w:rPr>
          <w:t xml:space="preserve">: </w:t>
        </w:r>
      </w:ins>
    </w:p>
    <w:p w14:paraId="2D1D0E0C">
      <w:pPr>
        <w:ind w:firstLine="42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hint="eastAsia" w:ascii="Cambria Math" w:hAnsi="Cambria Math" w:eastAsia="宋体"/>
                  <w:sz w:val="24"/>
                  <w14:ligatures w14:val="standardContextual"/>
                </w:rPr>
                <m:t>π</m:t>
              </m:r>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nary>
                    <m:naryPr>
                      <m:chr m:val="∑"/>
                      <m:limLoc m:val="undOvr"/>
                      <m:ctrlPr>
                        <w:rPr>
                          <w:rFonts w:ascii="Cambria Math" w:hAnsi="Cambria Math" w:eastAsia="宋体"/>
                          <w:i/>
                          <w:sz w:val="24"/>
                          <w14:ligatures w14:val="standardContextual"/>
                        </w:rPr>
                      </m:ctrlPr>
                    </m:naryPr>
                    <m:sub>
                      <m:r>
                        <m:rPr/>
                        <w:rPr>
                          <w:rFonts w:hint="eastAsia" w:ascii="Cambria Math" w:hAnsi="Cambria Math" w:eastAsia="宋体"/>
                          <w:sz w:val="24"/>
                          <w14:ligatures w14:val="standardContextual"/>
                        </w:rPr>
                        <m:t>i</m:t>
                      </m:r>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up>
                      <m:r>
                        <m:rPr/>
                        <w:rPr>
                          <w:rFonts w:ascii="Cambria Math" w:hAnsi="Cambria Math" w:eastAsia="宋体"/>
                          <w:sz w:val="24"/>
                          <w14:ligatures w14:val="standardContextual"/>
                        </w:rPr>
                        <m:t>21</m:t>
                      </m:r>
                      <m:ctrlPr>
                        <w:rPr>
                          <w:rFonts w:ascii="Cambria Math" w:hAnsi="Cambria Math" w:eastAsia="宋体"/>
                          <w:i/>
                          <w:sz w:val="24"/>
                          <w14:ligatures w14:val="standardContextual"/>
                        </w:rPr>
                      </m:ctrlPr>
                    </m:sup>
                    <m:e>
                      <m:d>
                        <m:dPr>
                          <m:ctrlPr>
                            <w:rPr>
                              <w:rFonts w:ascii="Cambria Math" w:hAnsi="Cambria Math" w:eastAsia="宋体"/>
                              <w:i/>
                              <w:sz w:val="24"/>
                              <w14:ligatures w14:val="standardContextual"/>
                            </w:rPr>
                          </m:ctrlPr>
                        </m:d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sub>
                              <m:r>
                                <m:rPr/>
                                <w:rPr>
                                  <w:rFonts w:hint="eastAsia" w:ascii="Cambria Math" w:hAnsi="Cambria Math" w:eastAsia="宋体"/>
                                  <w:sz w:val="24"/>
                                  <w14:ligatures w14:val="standardContextual"/>
                                </w:rPr>
                                <m:t>i</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d>
                      <m:ctrlPr>
                        <w:rPr>
                          <w:rFonts w:ascii="Cambria Math" w:hAnsi="Cambria Math" w:eastAsia="宋体"/>
                          <w:i/>
                          <w:sz w:val="24"/>
                          <w14:ligatures w14:val="standardContextual"/>
                        </w:rPr>
                      </m:ctrlPr>
                    </m:e>
                  </m:nary>
                  <m:ctrlPr>
                    <w:rPr>
                      <w:rFonts w:ascii="Cambria Math" w:hAnsi="Cambria Math" w:eastAsia="宋体" w:cs="Times New Roman"/>
                      <w:i/>
                      <w:sz w:val="24"/>
                      <w14:ligatures w14:val="standardContextual"/>
                    </w:rPr>
                  </m:ctrlPr>
                </m:num>
                <m:den>
                  <m:r>
                    <m:rPr/>
                    <w:rPr>
                      <w:rFonts w:ascii="Cambria Math" w:hAnsi="Cambria Math" w:eastAsia="宋体" w:cs="Times New Roman"/>
                      <w:sz w:val="24"/>
                      <w14:ligatures w14:val="standardContextual"/>
                    </w:rPr>
                    <m:t>21</m:t>
                  </m:r>
                  <m:ctrlPr>
                    <w:rPr>
                      <w:rFonts w:ascii="Cambria Math" w:hAnsi="Cambria Math" w:eastAsia="宋体" w:cs="Times New Roman"/>
                      <w:i/>
                      <w:sz w:val="24"/>
                      <w14:ligatures w14:val="standardContextual"/>
                    </w:rPr>
                  </m:ctrlPr>
                </m:den>
              </m:f>
              <m:r>
                <m:rPr/>
                <w:rPr>
                  <w:rFonts w:ascii="Cambria Math" w:hAnsi="Cambria Math" w:eastAsia="宋体" w:cs="Times New Roman"/>
                  <w:sz w:val="24"/>
                  <w14:ligatures w14:val="standardContextual"/>
                </w:rPr>
                <m:t>=0.19</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EB09DDA">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The error of the model is small, which has a good reference value</w:t>
      </w:r>
      <w:ins w:id="3085" w:author="沐" w:date="2025-01-27T16:18:00Z">
        <w:r>
          <w:rPr>
            <w:rFonts w:hint="eastAsia" w:ascii="Cambria Math" w:hAnsi="Times New Roman" w:eastAsia="Times New Roman" w:cs="Times New Roman"/>
            <w:iCs/>
            <w:sz w:val="24"/>
            <w:lang w:eastAsia="zh"/>
            <w14:ligatures w14:val="standardContextual"/>
          </w:rPr>
          <w:t>. The model has passed the reliable test.</w:t>
        </w:r>
      </w:ins>
      <w:del w:id="3086" w:author="沐" w:date="2025-01-27T16:18:00Z">
        <w:r>
          <w:rPr>
            <w:rFonts w:hint="eastAsia" w:ascii="Cambria Math" w:hAnsi="Times New Roman" w:eastAsia="Times New Roman" w:cs="Times New Roman"/>
            <w:iCs/>
            <w:sz w:val="24"/>
            <w14:ligatures w14:val="standardContextual"/>
          </w:rPr>
          <w:delText>, but there is a small deviation from the actual situation. This is not considering the situation of data outside the attachment given by the title. When other sample data are obtained, the model can be improved to achieve smaller error.</w:delText>
        </w:r>
      </w:del>
    </w:p>
    <w:p w14:paraId="68A49693">
      <w:pPr>
        <w:numPr>
          <w:ilvl w:val="0"/>
          <w:numId w:val="3"/>
        </w:numPr>
        <w:spacing w:before="0" w:after="0"/>
        <w:ind w:left="0" w:firstLine="0" w:firstLineChars="0"/>
        <w:jc w:val="left"/>
        <w:outlineLvl w:val="0"/>
        <w:rPr>
          <w:rFonts w:ascii="Times New Roman" w:hAnsi="Times New Roman" w:eastAsia="宋体"/>
          <w:b/>
          <w:bCs/>
          <w:sz w:val="32"/>
          <w:szCs w:val="32"/>
          <w14:ligatures w14:val="standardContextual"/>
        </w:rPr>
        <w:pPrChange w:id="3087" w:author="几" w:date="2025-01-28T01:06:00Z">
          <w:pPr>
            <w:numPr>
              <w:ilvl w:val="0"/>
              <w:numId w:val="3"/>
            </w:numPr>
            <w:spacing w:before="240" w:after="60"/>
            <w:ind w:left="360" w:firstLine="640" w:firstLineChars="200"/>
            <w:jc w:val="center"/>
            <w:outlineLvl w:val="0"/>
          </w:pPr>
        </w:pPrChange>
      </w:pPr>
      <w:bookmarkStart w:id="74" w:name="_Toc188922267"/>
      <w:bookmarkStart w:id="75" w:name="_Toc188729116"/>
      <w:bookmarkStart w:id="76" w:name="_Toc188728745"/>
      <w:bookmarkStart w:id="77" w:name="_Toc188728956"/>
      <w:r>
        <w:rPr>
          <w:rFonts w:hint="eastAsia" w:ascii="Times New Roman" w:hAnsi="Times New Roman" w:eastAsia="Times New Roman" w:cs="Times New Roman"/>
          <w:b/>
          <w:bCs/>
          <w:sz w:val="32"/>
          <w:szCs w:val="32"/>
          <w14:ligatures w14:val="standardContextual"/>
        </w:rPr>
        <w:t>TOPSIS method prediction model</w:t>
      </w:r>
      <w:bookmarkEnd w:id="74"/>
      <w:bookmarkEnd w:id="75"/>
      <w:bookmarkEnd w:id="76"/>
      <w:bookmarkEnd w:id="77"/>
    </w:p>
    <w:p w14:paraId="0D317234">
      <w:pPr>
        <w:spacing w:before="0" w:after="0" w:line="312" w:lineRule="auto"/>
        <w:jc w:val="left"/>
        <w:outlineLvl w:val="1"/>
        <w:rPr>
          <w:rFonts w:ascii="Times New Roman" w:hAnsi="Times New Roman" w:eastAsia="宋体"/>
          <w:b/>
          <w:bCs/>
          <w:sz w:val="28"/>
          <w:szCs w:val="28"/>
          <w14:ligatures w14:val="standardContextual"/>
        </w:rPr>
        <w:pPrChange w:id="3088" w:author="几" w:date="2025-01-28T00:48:00Z">
          <w:pPr>
            <w:spacing w:before="240" w:after="60" w:line="312" w:lineRule="auto"/>
            <w:jc w:val="left"/>
            <w:outlineLvl w:val="1"/>
          </w:pPr>
        </w:pPrChange>
      </w:pPr>
      <w:bookmarkStart w:id="78" w:name="_Toc188922268"/>
      <w:bookmarkStart w:id="79" w:name="_Toc188728957"/>
      <w:bookmarkStart w:id="80" w:name="_Toc188729117"/>
      <w:bookmarkStart w:id="81" w:name="_Toc188728746"/>
      <w:r>
        <w:rPr>
          <w:rFonts w:hint="eastAsia" w:ascii="Times New Roman" w:hAnsi="Times New Roman" w:eastAsia="Times New Roman" w:cs="Times New Roman"/>
          <w:b/>
          <w:bCs/>
          <w:sz w:val="28"/>
          <w:szCs w:val="28"/>
          <w14:ligatures w14:val="standardContextual"/>
        </w:rPr>
        <w:t>5.1 Data analysis and establishment of prediction model</w:t>
      </w:r>
      <w:bookmarkEnd w:id="78"/>
      <w:bookmarkEnd w:id="79"/>
      <w:bookmarkEnd w:id="80"/>
      <w:bookmarkEnd w:id="81"/>
      <w:bookmarkStart w:id="82" w:name="OLE_LINK3"/>
    </w:p>
    <w:bookmarkEnd w:id="82"/>
    <w:p w14:paraId="3CF6DE7A">
      <w:pPr>
        <w:keepNext/>
        <w:keepLines/>
        <w:outlineLvl w:val="2"/>
        <w:rPr>
          <w:rFonts w:ascii="Times New Roman" w:hAnsi="Times New Roman" w:eastAsia="黑体"/>
          <w:b/>
          <w:bCs/>
          <w:sz w:val="24"/>
          <w:szCs w:val="32"/>
          <w:rPrChange w:id="3089" w:author="沐" w:date="2025-01-27T15:43:00Z">
            <w:rPr>
              <w:rFonts w:ascii="Times New Roman" w:hAnsi="Times New Roman" w:eastAsia="黑体"/>
              <w:bCs/>
              <w:sz w:val="24"/>
              <w:szCs w:val="32"/>
              <w14:ligatures w14:val="standardContextual"/>
            </w:rPr>
          </w:rPrChange>
          <w14:ligatures w14:val="standardContextual"/>
        </w:rPr>
      </w:pPr>
      <w:bookmarkStart w:id="83" w:name="_Toc188728958"/>
      <w:bookmarkStart w:id="84" w:name="_Toc188922269"/>
      <w:bookmarkStart w:id="85" w:name="_Toc188728747"/>
      <w:bookmarkStart w:id="86" w:name="_Toc188729118"/>
      <w:r>
        <w:rPr>
          <w:rFonts w:ascii="Times New Roman" w:hAnsi="Times New Roman" w:eastAsia="Times New Roman" w:cs="Times New Roman"/>
          <w:b/>
          <w:bCs/>
          <w:sz w:val="24"/>
          <w:szCs w:val="32"/>
          <w:rPrChange w:id="3090" w:author="沐" w:date="2025-01-27T15:43:00Z">
            <w:rPr>
              <w:rFonts w:ascii="Times New Roman" w:hAnsi="Times New Roman" w:eastAsia="Times New Roman" w:cs="Times New Roman"/>
              <w:bCs/>
              <w:sz w:val="24"/>
              <w:szCs w:val="32"/>
              <w14:ligatures w14:val="standardContextual"/>
            </w:rPr>
          </w:rPrChange>
          <w14:ligatures w14:val="standardContextual"/>
        </w:rPr>
        <w:t>5.1.1 Discussion of independent variables and selection of algorithms</w:t>
      </w:r>
      <w:bookmarkEnd w:id="83"/>
      <w:bookmarkEnd w:id="84"/>
      <w:bookmarkEnd w:id="85"/>
      <w:bookmarkEnd w:id="86"/>
    </w:p>
    <w:p w14:paraId="7BF20A0E">
      <w:pPr>
        <w:ind w:firstLine="420"/>
        <w:rPr>
          <w:rFonts w:ascii="Cambria Math" w:hAnsi="Times New Roman" w:eastAsia="Times New Roman" w:cs="Times New Roman"/>
          <w:iCs/>
          <w:sz w:val="24"/>
          <w:lang w:eastAsia="zh"/>
          <w14:ligatures w14:val="standardContextual"/>
        </w:rPr>
      </w:pPr>
      <w:ins w:id="3091" w:author="沐" w:date="2025-01-27T16:23:00Z">
        <w:r>
          <w:rPr>
            <w:rFonts w:hint="eastAsia" w:ascii="Cambria Math" w:hAnsi="Times New Roman" w:eastAsia="Times New Roman" w:cs="Times New Roman"/>
            <w:iCs/>
            <w:sz w:val="24"/>
            <w14:ligatures w14:val="standardContextual"/>
          </w:rPr>
          <w:t xml:space="preserve">The medal-winning efficiency varies across countries. </w:t>
        </w:r>
      </w:ins>
      <w:del w:id="3092" w:author="沐" w:date="2025-01-27T16:23:00Z">
        <w:r>
          <w:rPr>
            <w:rFonts w:hint="eastAsia" w:ascii="Cambria Math" w:hAnsi="Times New Roman" w:eastAsia="Times New Roman" w:cs="Times New Roman"/>
            <w:iCs/>
            <w:sz w:val="24"/>
            <w14:ligatures w14:val="standardContextual"/>
          </w:rPr>
          <w:delText xml:space="preserve">Observe the table, in the top of the Olympic Games medal list are the strong comprehensive strength of the big countries, not only are regular visitors to the Olympic Games, there are many participants, more participants, naturally have greater competitiveness in the competition, participate in the Olympic Games more times, </w:delText>
        </w:r>
      </w:del>
      <w:r>
        <w:rPr>
          <w:rFonts w:hint="eastAsia" w:ascii="Cambria Math" w:hAnsi="Times New Roman" w:eastAsia="Times New Roman" w:cs="Times New Roman"/>
          <w:iCs/>
          <w:sz w:val="24"/>
          <w14:ligatures w14:val="standardContextual"/>
        </w:rPr>
        <w:t>The figure below shows the relationship between the number of participants and the number of medals in each country</w:t>
      </w:r>
      <w:ins w:id="3093" w:author="沐" w:date="2025-01-27T15:43:00Z">
        <w:r>
          <w:rPr>
            <w:rFonts w:hint="eastAsia" w:ascii="Cambria Math" w:hAnsi="Times New Roman" w:eastAsia="Times New Roman" w:cs="Times New Roman"/>
            <w:iCs/>
            <w:sz w:val="24"/>
            <w:lang w:eastAsia="zh"/>
            <w14:ligatures w14:val="standardContextual"/>
          </w:rPr>
          <w:t>:</w:t>
        </w:r>
      </w:ins>
    </w:p>
    <w:p w14:paraId="249C3BDB">
      <w:pPr>
        <w:ind w:firstLine="420"/>
        <w:jc w:val="center"/>
        <w:rPr>
          <w:rFonts w:ascii="Cambria Math" w:hAnsi="Times New Roman" w:cs="Times New Roman"/>
          <w:iCs/>
          <w:sz w:val="24"/>
          <w14:ligatures w14:val="standardContextual"/>
        </w:rPr>
      </w:pPr>
      <w:ins w:id="3094" w:author="沐" w:date="2025-01-27T20:10:00Z">
        <w:r>
          <w:rPr>
            <w:rFonts w:ascii="Cambria Math" w:hAnsi="Times New Roman" w:eastAsia="Times New Roman" w:cs="Times New Roman"/>
            <w:iCs/>
            <w:sz w:val="24"/>
            <w14:ligatures w14:val="standardContextual"/>
          </w:rPr>
          <w:drawing>
            <wp:inline distT="0" distB="0" distL="114300" distR="114300">
              <wp:extent cx="3872865" cy="2730500"/>
              <wp:effectExtent l="0" t="0" r="1333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1"/>
                      <a:stretch>
                        <a:fillRect/>
                      </a:stretch>
                    </pic:blipFill>
                    <pic:spPr>
                      <a:xfrm>
                        <a:off x="0" y="0"/>
                        <a:ext cx="3872865" cy="2730500"/>
                      </a:xfrm>
                      <a:prstGeom prst="rect">
                        <a:avLst/>
                      </a:prstGeom>
                    </pic:spPr>
                  </pic:pic>
                </a:graphicData>
              </a:graphic>
            </wp:inline>
          </w:drawing>
        </w:r>
      </w:ins>
      <w:del w:id="3096" w:author="沐" w:date="2025-01-27T15:44:00Z">
        <w:r>
          <w:rPr>
            <w:rFonts w:ascii="Cambria Math" w:hAnsi="Times New Roman" w:eastAsia="Times New Roman" w:cs="Times New Roman"/>
            <w:iCs/>
            <w:sz w:val="24"/>
            <w14:ligatures w14:val="standardContextual"/>
          </w:rPr>
          <w:drawing>
            <wp:inline distT="0" distB="0" distL="0" distR="0">
              <wp:extent cx="4270375" cy="3022600"/>
              <wp:effectExtent l="0" t="0" r="0" b="6350"/>
              <wp:docPr id="1481437723" name="图片 4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7723" name="图片 40" descr="图表, 气泡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289303" cy="3036089"/>
                      </a:xfrm>
                      <a:prstGeom prst="rect">
                        <a:avLst/>
                      </a:prstGeom>
                      <a:noFill/>
                      <a:ln>
                        <a:noFill/>
                      </a:ln>
                    </pic:spPr>
                  </pic:pic>
                </a:graphicData>
              </a:graphic>
            </wp:inline>
          </w:drawing>
        </w:r>
      </w:del>
    </w:p>
    <w:p w14:paraId="7B7961CA">
      <w:pPr>
        <w:ind w:firstLine="420"/>
        <w:jc w:val="center"/>
        <w:rPr>
          <w:rFonts w:ascii="Times New Roman" w:hAnsi="Times New Roman" w:cs="Times New Roman"/>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098" w:author="asus" w:date="2025-01-28T02:20:00Z">
        <w:r>
          <w:rPr>
            <w:rFonts w:hint="eastAsia" w:ascii="Times New Roman" w:hAnsi="Times New Roman" w:cs="Times New Roman"/>
            <w:color w:val="000000"/>
            <w:kern w:val="0"/>
            <w:szCs w:val="21"/>
            <w14:ligatures w14:val="standardContextual"/>
          </w:rPr>
          <w:delText>5</w:delText>
        </w:r>
      </w:del>
      <w:del w:id="3099" w:author="asus" w:date="2025-01-28T02:20:00Z">
        <w:r>
          <w:rPr>
            <w:rFonts w:hint="eastAsia" w:ascii="Cambria Math" w:hAnsi="Times New Roman" w:eastAsia="Times New Roman" w:cs="Times New Roman"/>
            <w:iCs/>
            <w:sz w:val="24"/>
            <w14:ligatures w14:val="standardContextual"/>
          </w:rPr>
          <w:delText xml:space="preserve"> </w:delText>
        </w:r>
      </w:del>
      <w:ins w:id="3100" w:author="asus" w:date="2025-01-28T02:20:00Z">
        <w:r>
          <w:rPr>
            <w:rFonts w:ascii="Times New Roman" w:hAnsi="Times New Roman" w:cs="Times New Roman"/>
            <w:color w:val="000000"/>
            <w:kern w:val="0"/>
            <w:szCs w:val="21"/>
            <w14:ligatures w14:val="standardContextual"/>
          </w:rPr>
          <w:t>4</w:t>
        </w:r>
      </w:ins>
      <w:ins w:id="3101" w:author="asus" w:date="2025-01-28T02:20:00Z">
        <w:r>
          <w:rPr>
            <w:rFonts w:hint="eastAsia" w:ascii="Cambria Math" w:hAnsi="Times New Roman" w:eastAsia="Times New Roman" w:cs="Times New Roman"/>
            <w:iCs/>
            <w:sz w:val="24"/>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the number of participants and the number of medals in each country</w:t>
      </w:r>
    </w:p>
    <w:p w14:paraId="65C1C0E4">
      <w:pPr>
        <w:ind w:firstLine="420"/>
        <w:rPr>
          <w:rFonts w:ascii="Cambria Math" w:hAnsi="Cambria Math" w:eastAsia="宋体" w:cs="Times New Roman"/>
          <w:iCs/>
          <w:sz w:val="24"/>
          <w14:ligatures w14:val="standardContextual"/>
        </w:rPr>
      </w:pPr>
      <w:ins w:id="3102" w:author="沐" w:date="2025-01-27T16:26:00Z">
        <w:r>
          <w:rPr>
            <w:rFonts w:hint="eastAsia" w:ascii="Cambria Math" w:hAnsi="Times New Roman" w:eastAsia="Times New Roman" w:cs="Times New Roman"/>
            <w:iCs/>
            <w:sz w:val="24"/>
            <w14:ligatures w14:val="standardContextual"/>
          </w:rPr>
          <w:t xml:space="preserve">Additionally, greater familiarity with the rules, resulting from frequent participation, can also improve the medal-winning rate. </w:t>
        </w:r>
      </w:ins>
      <w:del w:id="3103" w:author="沐" w:date="2025-01-27T16:27:00Z">
        <w:r>
          <w:rPr>
            <w:rFonts w:hint="eastAsia" w:ascii="Cambria Math" w:hAnsi="Times New Roman" w:eastAsia="Times New Roman" w:cs="Times New Roman"/>
            <w:iCs/>
            <w:sz w:val="24"/>
            <w14:ligatures w14:val="standardContextual"/>
          </w:rPr>
          <w:delText xml:space="preserve">, so, </w:delText>
        </w:r>
      </w:del>
      <w:r>
        <w:rPr>
          <w:rFonts w:hint="eastAsia" w:ascii="Cambria Math" w:hAnsi="Times New Roman" w:eastAsia="Times New Roman" w:cs="Times New Roman"/>
          <w:iCs/>
          <w:sz w:val="24"/>
          <w14:ligatures w14:val="standardContextual"/>
        </w:rPr>
        <w:t>Therefore, the number of participants in 2024 and the number of participating in the Olympic Games since 2000 of each country are used as independent variables to establish a prediction model for 2028 through the TOPSIS comprehensive evaluation method</w:t>
      </w:r>
      <w:r>
        <w:rPr>
          <w:rFonts w:hint="eastAsia" w:ascii="Cambria Math" w:hAnsi="Times New Roman" w:eastAsia="Times New Roman" w:cs="Times New Roman"/>
          <w:iCs/>
          <w:sz w:val="24"/>
          <w:vertAlign w:val="superscript"/>
          <w14:ligatures w14:val="standardContextual"/>
        </w:rPr>
        <w:t>[6]</w:t>
      </w:r>
      <w:r>
        <w:rPr>
          <w:rFonts w:hint="eastAsia" w:ascii="Cambria Math" w:hAnsi="Times New Roman" w:eastAsia="Times New Roman" w:cs="Times New Roman"/>
          <w:iCs/>
          <w:sz w:val="24"/>
          <w14:ligatures w14:val="standardContextual"/>
        </w:rPr>
        <w:t xml:space="preserve">. </w:t>
      </w:r>
    </w:p>
    <w:p w14:paraId="0465A08B">
      <w:pPr>
        <w:ind w:firstLine="480" w:firstLineChars="200"/>
        <w:rPr>
          <w:ins w:id="3105" w:author="沐" w:date="2025-01-27T16:28:00Z"/>
          <w:rFonts w:ascii="Cambria Math" w:hAnsi="Times New Roman" w:eastAsia="Times New Roman" w:cs="Times New Roman"/>
          <w:iCs/>
          <w:sz w:val="24"/>
          <w:szCs w:val="24"/>
          <w:rPrChange w:id="3106" w:author="沐" w:date="2025-01-27T16:28:00Z">
            <w:rPr>
              <w:ins w:id="3107" w:author="沐" w:date="2025-01-27T16:28:00Z"/>
              <w:rFonts w:ascii="Cambria Math" w:hAnsi="Times New Roman" w:eastAsia="Times New Roman" w:cs="Times New Roman"/>
              <w:iCs/>
              <w:szCs w:val="21"/>
              <w14:ligatures w14:val="standardContextual"/>
            </w:rPr>
          </w:rPrChange>
          <w14:ligatures w14:val="standardContextual"/>
        </w:rPr>
        <w:pPrChange w:id="3104" w:author="几" w:date="2025-01-28T00:48:00Z">
          <w:pPr/>
        </w:pPrChange>
      </w:pPr>
      <w:ins w:id="3108" w:author="沐" w:date="2025-01-27T16:28:00Z">
        <w:r>
          <w:rPr>
            <w:rFonts w:ascii="Cambria Math" w:hAnsi="Times New Roman" w:eastAsia="Times New Roman" w:cs="Times New Roman"/>
            <w:iCs/>
            <w:sz w:val="24"/>
            <w:szCs w:val="24"/>
            <w:rPrChange w:id="3109" w:author="沐" w:date="2025-01-27T16:28:00Z">
              <w:rPr>
                <w:rFonts w:ascii="Cambria Math" w:hAnsi="Times New Roman" w:eastAsia="Times New Roman" w:cs="Times New Roman"/>
                <w:iCs/>
                <w:szCs w:val="21"/>
                <w14:ligatures w14:val="standardContextual"/>
              </w:rPr>
            </w:rPrChange>
            <w14:ligatures w14:val="standardContextual"/>
          </w:rPr>
          <w:t xml:space="preserve">Firstly, we select the countries that have never won a medal from the table, and then count their number of participants in the 2024 Olympics as well as the number of times they have participated in the Olympics since 2000. There are 68 countries that have not won a medal but will participate in the 2024 Olympics. By combining the number of participants and the number of Olympic appearances, we can create a 68x2 matrix. Below is a sample of this matrix: </w:t>
        </w:r>
      </w:ins>
    </w:p>
    <w:p w14:paraId="0C8F28E9">
      <w:pPr>
        <w:rPr>
          <w:rFonts w:ascii="Cambria Math" w:hAnsi="Cambria Math" w:eastAsia="宋体" w:cs="Times New Roman"/>
          <w:iCs/>
          <w:szCs w:val="21"/>
          <w14:ligatures w14:val="standardContextual"/>
        </w:rPr>
      </w:pPr>
      <w:r>
        <w:rPr>
          <w:rFonts w:hint="eastAsia" w:ascii="Cambria Math" w:hAnsi="Times New Roman" w:eastAsia="Times New Roman" w:cs="Times New Roman"/>
          <w:iCs/>
          <w:szCs w:val="21"/>
          <w14:ligatures w14:val="standardContextual"/>
        </w:rPr>
        <w:t xml:space="preserve">Table </w:t>
      </w:r>
      <w:del w:id="3110" w:author="asus" w:date="2025-01-28T02:16:00Z">
        <w:r>
          <w:rPr>
            <w:rFonts w:hint="eastAsia" w:ascii="Cambria Math" w:hAnsi="Times New Roman" w:cs="Times New Roman"/>
            <w:iCs/>
            <w:szCs w:val="21"/>
            <w14:ligatures w14:val="standardContextual"/>
          </w:rPr>
          <w:delText xml:space="preserve">10 </w:delText>
        </w:r>
      </w:del>
      <w:ins w:id="3111" w:author="asus" w:date="2025-01-28T02:16:00Z">
        <w:r>
          <w:rPr>
            <w:rFonts w:hint="eastAsia" w:ascii="Cambria Math" w:hAnsi="Times New Roman" w:cs="Times New Roman"/>
            <w:iCs/>
            <w:szCs w:val="21"/>
            <w14:ligatures w14:val="standardContextual"/>
          </w:rPr>
          <w:t>1</w:t>
        </w:r>
      </w:ins>
      <w:ins w:id="3112" w:author="asus" w:date="2025-01-28T02:16:00Z">
        <w:r>
          <w:rPr>
            <w:rFonts w:ascii="Cambria Math" w:hAnsi="Times New Roman" w:cs="Times New Roman"/>
            <w:iCs/>
            <w:szCs w:val="21"/>
            <w14:ligatures w14:val="standardContextual"/>
          </w:rPr>
          <w:t>1</w:t>
        </w:r>
      </w:ins>
      <w:ins w:id="3113" w:author="asus" w:date="2025-01-28T02:16:00Z">
        <w:r>
          <w:rPr>
            <w:rFonts w:hint="eastAsia" w:ascii="Cambria Math" w:hAnsi="Times New Roman" w:cs="Times New Roman"/>
            <w:iCs/>
            <w:szCs w:val="21"/>
            <w14:ligatures w14:val="standardContextual"/>
          </w:rPr>
          <w:t xml:space="preserve"> </w:t>
        </w:r>
      </w:ins>
      <w:r>
        <w:rPr>
          <w:rFonts w:hint="eastAsia" w:ascii="Cambria Math" w:hAnsi="Times New Roman" w:eastAsia="Times New Roman" w:cs="Times New Roman"/>
          <w:iCs/>
          <w:szCs w:val="21"/>
          <w14:ligatures w14:val="standardContextual"/>
        </w:rPr>
        <w:t xml:space="preserve">Number of Olympic Games participated by countries and </w:t>
      </w:r>
      <w:del w:id="3114" w:author="沐" w:date="2025-01-27T16:29:00Z">
        <w:r>
          <w:rPr>
            <w:rFonts w:hint="eastAsia" w:ascii="Cambria Math" w:hAnsi="Times New Roman" w:eastAsia="Times New Roman" w:cs="Times New Roman"/>
            <w:iCs/>
            <w:szCs w:val="21"/>
            <w14:ligatures w14:val="standardContextual"/>
          </w:rPr>
          <w:delText xml:space="preserve">the </w:delText>
        </w:r>
      </w:del>
      <w:r>
        <w:rPr>
          <w:rFonts w:hint="eastAsia" w:ascii="Cambria Math" w:hAnsi="Times New Roman" w:eastAsia="Times New Roman" w:cs="Times New Roman"/>
          <w:iCs/>
          <w:szCs w:val="21"/>
          <w14:ligatures w14:val="standardContextual"/>
        </w:rPr>
        <w:t xml:space="preserve">number of athletes participating </w:t>
      </w:r>
    </w:p>
    <w:tbl>
      <w:tblPr>
        <w:tblStyle w:val="22"/>
        <w:tblpPr w:leftFromText="180" w:rightFromText="180" w:vertAnchor="text" w:tblpXSpec="center" w:tblpY="1"/>
        <w:tblOverlap w:val="never"/>
        <w:tblW w:w="9630"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3210"/>
        <w:gridCol w:w="3210"/>
        <w:gridCol w:w="3210"/>
      </w:tblGrid>
      <w:tr w14:paraId="66DF05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215E9A" w:themeFill="text2" w:themeFillTint="BF"/>
            <w:noWrap/>
            <w:vAlign w:val="bottom"/>
          </w:tcPr>
          <w:p w14:paraId="26A9DAAC">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NOC</w:t>
            </w:r>
          </w:p>
        </w:tc>
        <w:tc>
          <w:tcPr>
            <w:tcW w:w="3210" w:type="dxa"/>
            <w:shd w:val="clear" w:color="auto" w:fill="215E9A" w:themeFill="text2" w:themeFillTint="BF"/>
            <w:noWrap/>
            <w:vAlign w:val="bottom"/>
          </w:tcPr>
          <w:p w14:paraId="5D36C8BB">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appearances</w:t>
            </w:r>
          </w:p>
        </w:tc>
        <w:tc>
          <w:tcPr>
            <w:tcW w:w="3210" w:type="dxa"/>
            <w:shd w:val="clear" w:color="auto" w:fill="215E9A" w:themeFill="text2" w:themeFillTint="BF"/>
            <w:noWrap/>
            <w:vAlign w:val="bottom"/>
          </w:tcPr>
          <w:p w14:paraId="19BF9C61">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participants</w:t>
            </w:r>
          </w:p>
        </w:tc>
      </w:tr>
      <w:tr w14:paraId="2FCFEE9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4D115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LIE</w:t>
            </w:r>
          </w:p>
        </w:tc>
        <w:tc>
          <w:tcPr>
            <w:tcW w:w="3210" w:type="dxa"/>
            <w:shd w:val="clear" w:color="auto" w:fill="auto"/>
            <w:noWrap/>
            <w:vAlign w:val="bottom"/>
          </w:tcPr>
          <w:p w14:paraId="3429BA3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3FDA2BD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r w14:paraId="3E5FD71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700950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MAD</w:t>
            </w:r>
          </w:p>
        </w:tc>
        <w:tc>
          <w:tcPr>
            <w:tcW w:w="3210" w:type="dxa"/>
            <w:shd w:val="clear" w:color="auto" w:fill="auto"/>
            <w:noWrap/>
            <w:vAlign w:val="bottom"/>
          </w:tcPr>
          <w:p w14:paraId="4C632C8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13AF125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0A6A9CE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DCB89B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MAW</w:t>
            </w:r>
          </w:p>
        </w:tc>
        <w:tc>
          <w:tcPr>
            <w:tcW w:w="3210" w:type="dxa"/>
            <w:shd w:val="clear" w:color="auto" w:fill="auto"/>
            <w:noWrap/>
            <w:vAlign w:val="bottom"/>
          </w:tcPr>
          <w:p w14:paraId="046FDF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12</w:t>
            </w:r>
          </w:p>
        </w:tc>
        <w:tc>
          <w:tcPr>
            <w:tcW w:w="3210" w:type="dxa"/>
            <w:shd w:val="clear" w:color="auto" w:fill="auto"/>
            <w:noWrap/>
            <w:vAlign w:val="bottom"/>
          </w:tcPr>
          <w:p w14:paraId="52D32C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3</w:t>
            </w:r>
          </w:p>
        </w:tc>
      </w:tr>
      <w:tr w14:paraId="7F18BB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712EB8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MDV</w:t>
            </w:r>
          </w:p>
        </w:tc>
        <w:tc>
          <w:tcPr>
            <w:tcW w:w="3210" w:type="dxa"/>
            <w:shd w:val="clear" w:color="auto" w:fill="auto"/>
            <w:noWrap/>
            <w:vAlign w:val="bottom"/>
          </w:tcPr>
          <w:p w14:paraId="6BE2025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10</w:t>
            </w:r>
          </w:p>
        </w:tc>
        <w:tc>
          <w:tcPr>
            <w:tcW w:w="3210" w:type="dxa"/>
            <w:shd w:val="clear" w:color="auto" w:fill="auto"/>
            <w:noWrap/>
            <w:vAlign w:val="bottom"/>
          </w:tcPr>
          <w:p w14:paraId="58819AB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7EE55A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2CC4BB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MHL</w:t>
            </w:r>
          </w:p>
        </w:tc>
        <w:tc>
          <w:tcPr>
            <w:tcW w:w="3210" w:type="dxa"/>
            <w:shd w:val="clear" w:color="auto" w:fill="auto"/>
            <w:noWrap/>
            <w:vAlign w:val="bottom"/>
          </w:tcPr>
          <w:p w14:paraId="2280B6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c>
          <w:tcPr>
            <w:tcW w:w="3210" w:type="dxa"/>
            <w:shd w:val="clear" w:color="auto" w:fill="auto"/>
            <w:noWrap/>
            <w:vAlign w:val="bottom"/>
          </w:tcPr>
          <w:p w14:paraId="3EDB51F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4</w:t>
            </w:r>
          </w:p>
        </w:tc>
      </w:tr>
      <w:tr w14:paraId="3507AF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FC75FA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MLI</w:t>
            </w:r>
          </w:p>
        </w:tc>
        <w:tc>
          <w:tcPr>
            <w:tcW w:w="3210" w:type="dxa"/>
            <w:shd w:val="clear" w:color="auto" w:fill="auto"/>
            <w:noWrap/>
            <w:vAlign w:val="bottom"/>
          </w:tcPr>
          <w:p w14:paraId="5EAD250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3371EFC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24</w:t>
            </w:r>
          </w:p>
        </w:tc>
      </w:tr>
      <w:tr w14:paraId="1C8B763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02D6740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MLT</w:t>
            </w:r>
          </w:p>
        </w:tc>
        <w:tc>
          <w:tcPr>
            <w:tcW w:w="3210" w:type="dxa"/>
            <w:shd w:val="clear" w:color="auto" w:fill="auto"/>
            <w:noWrap/>
            <w:vAlign w:val="bottom"/>
          </w:tcPr>
          <w:p w14:paraId="782E381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18</w:t>
            </w:r>
          </w:p>
        </w:tc>
        <w:tc>
          <w:tcPr>
            <w:tcW w:w="3210" w:type="dxa"/>
            <w:shd w:val="clear" w:color="auto" w:fill="auto"/>
            <w:noWrap/>
            <w:vAlign w:val="bottom"/>
          </w:tcPr>
          <w:p w14:paraId="202A946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0EA0A7B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2D42735F">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MTN</w:t>
            </w:r>
          </w:p>
        </w:tc>
        <w:tc>
          <w:tcPr>
            <w:tcW w:w="3210" w:type="dxa"/>
            <w:shd w:val="clear" w:color="auto" w:fill="auto"/>
            <w:noWrap/>
            <w:vAlign w:val="bottom"/>
          </w:tcPr>
          <w:p w14:paraId="6950CC1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11</w:t>
            </w:r>
          </w:p>
        </w:tc>
        <w:tc>
          <w:tcPr>
            <w:tcW w:w="3210" w:type="dxa"/>
            <w:shd w:val="clear" w:color="auto" w:fill="auto"/>
            <w:noWrap/>
            <w:vAlign w:val="bottom"/>
          </w:tcPr>
          <w:p w14:paraId="5BB3751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BAF228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444DCF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MYA</w:t>
            </w:r>
          </w:p>
        </w:tc>
        <w:tc>
          <w:tcPr>
            <w:tcW w:w="3210" w:type="dxa"/>
            <w:shd w:val="clear" w:color="auto" w:fill="auto"/>
            <w:noWrap/>
            <w:vAlign w:val="bottom"/>
          </w:tcPr>
          <w:p w14:paraId="7826BC4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0112DCD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44DD49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8CBBF7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NCA</w:t>
            </w:r>
          </w:p>
        </w:tc>
        <w:tc>
          <w:tcPr>
            <w:tcW w:w="3210" w:type="dxa"/>
            <w:shd w:val="clear" w:color="auto" w:fill="auto"/>
            <w:noWrap/>
            <w:vAlign w:val="bottom"/>
          </w:tcPr>
          <w:p w14:paraId="5B7D7FF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78A3F07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45014E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8E23F6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NEP</w:t>
            </w:r>
          </w:p>
        </w:tc>
        <w:tc>
          <w:tcPr>
            <w:tcW w:w="3210" w:type="dxa"/>
            <w:shd w:val="clear" w:color="auto" w:fill="auto"/>
            <w:noWrap/>
            <w:vAlign w:val="bottom"/>
          </w:tcPr>
          <w:p w14:paraId="1AA777B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25A84F9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67D25C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E26F8D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NRU</w:t>
            </w:r>
          </w:p>
        </w:tc>
        <w:tc>
          <w:tcPr>
            <w:tcW w:w="3210" w:type="dxa"/>
            <w:shd w:val="clear" w:color="auto" w:fill="auto"/>
            <w:noWrap/>
            <w:vAlign w:val="bottom"/>
          </w:tcPr>
          <w:p w14:paraId="1825CB9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8</w:t>
            </w:r>
          </w:p>
        </w:tc>
        <w:tc>
          <w:tcPr>
            <w:tcW w:w="3210" w:type="dxa"/>
            <w:shd w:val="clear" w:color="auto" w:fill="auto"/>
            <w:noWrap/>
            <w:vAlign w:val="bottom"/>
          </w:tcPr>
          <w:p w14:paraId="7CFF43A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bl>
    <w:p w14:paraId="5ACE90E2">
      <w:pPr>
        <w:spacing w:before="240" w:after="60" w:line="312" w:lineRule="auto"/>
        <w:jc w:val="left"/>
        <w:outlineLvl w:val="1"/>
        <w:rPr>
          <w:rFonts w:ascii="Times New Roman" w:hAnsi="Times New Roman" w:eastAsia="宋体"/>
          <w:b/>
          <w:bCs/>
          <w:sz w:val="28"/>
          <w:szCs w:val="28"/>
          <w14:ligatures w14:val="standardContextual"/>
        </w:rPr>
      </w:pPr>
      <w:bookmarkStart w:id="87" w:name="_Toc188729119"/>
      <w:bookmarkStart w:id="88" w:name="_Toc188728959"/>
      <w:bookmarkStart w:id="89" w:name="_Toc188922270"/>
      <w:bookmarkStart w:id="90" w:name="_Toc188728748"/>
      <w:r>
        <w:rPr>
          <w:rFonts w:hint="eastAsia" w:ascii="Times New Roman" w:hAnsi="Times New Roman" w:eastAsia="Times New Roman" w:cs="Times New Roman"/>
          <w:b/>
          <w:bCs/>
          <w:sz w:val="28"/>
          <w:szCs w:val="28"/>
          <w14:ligatures w14:val="standardContextual"/>
        </w:rPr>
        <w:t>5.2 Overview and solution of the model</w:t>
      </w:r>
      <w:bookmarkEnd w:id="87"/>
      <w:bookmarkEnd w:id="88"/>
      <w:bookmarkEnd w:id="89"/>
      <w:bookmarkEnd w:id="90"/>
    </w:p>
    <w:p w14:paraId="2D1BA101">
      <w:pPr>
        <w:ind w:firstLine="420"/>
        <w:jc w:val="left"/>
        <w:rPr>
          <w:ins w:id="3115" w:author="沐" w:date="2025-01-27T23:52:00Z"/>
          <w:rFonts w:ascii="Cambria Math" w:hAnsi="Times New Roman" w:eastAsia="Times New Roman" w:cs="Times New Roman"/>
          <w:iCs/>
          <w:sz w:val="24"/>
          <w14:ligatures w14:val="standardContextual"/>
        </w:rPr>
      </w:pPr>
      <w:ins w:id="3116" w:author="沐" w:date="2025-01-27T23:52:00Z">
        <w:r>
          <w:rPr>
            <w:rFonts w:hint="eastAsia" w:ascii="Cambria Math" w:hAnsi="Times New Roman" w:eastAsia="Times New Roman" w:cs="Times New Roman"/>
            <w:iCs/>
            <w:sz w:val="24"/>
            <w14:ligatures w14:val="standardContextual"/>
          </w:rPr>
          <w:t xml:space="preserve">The TOPSIS method involves constructing the positive and negative ideal solutions for a decision problem, representing the best and worst values for each attribute. Then, the distances from each alternative to these ideal solutions are calculated, with the solution closer to the positive ideal and farther from the negative ideal being considered better. Below is the calculation procedure. </w:t>
        </w:r>
      </w:ins>
    </w:p>
    <w:p w14:paraId="6E527099">
      <w:pPr>
        <w:ind w:firstLine="420"/>
        <w:jc w:val="left"/>
        <w:rPr>
          <w:rFonts w:ascii="Cambria Math" w:hAnsi="Times New Roman" w:cs="Times New Roman"/>
          <w:iCs/>
          <w:sz w:val="24"/>
          <w14:ligatures w14:val="standardContextual"/>
        </w:rPr>
      </w:pPr>
      <w:r>
        <w:rPr>
          <w:rFonts w:hint="eastAsia" w:ascii="Cambria Math" w:hAnsi="Times New Roman" w:eastAsia="Times New Roman" w:cs="Times New Roman"/>
          <w:iCs/>
          <w:sz w:val="24"/>
          <w14:ligatures w14:val="standardContextual"/>
        </w:rPr>
        <w:t>Positive transform the data</w:t>
      </w:r>
    </w:p>
    <w:p w14:paraId="0C21E2D9">
      <w:pPr>
        <w:ind w:firstLine="42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Sup>
                <m:sSubSupPr>
                  <m:ctrlPr>
                    <w:rPr>
                      <w:rFonts w:ascii="Cambria Math" w:hAnsi="Cambria Math" w:eastAsia="宋体" w:cs="Times New Roman"/>
                      <w:i/>
                      <w:iCs/>
                      <w:sz w:val="24"/>
                      <w14:ligatures w14:val="standardContextual"/>
                    </w:rPr>
                  </m:ctrlPr>
                </m:sSubSupPr>
                <m:e>
                  <m:r>
                    <m:rPr/>
                    <w:rPr>
                      <w:rFonts w:hint="eastAsia"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hint="eastAsia"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num>
                <m:den>
                  <m:sSub>
                    <m:sSubPr>
                      <m:ctrlPr>
                        <w:rPr>
                          <w:rFonts w:ascii="Cambria Math" w:hAnsi="Cambria Math" w:eastAsia="宋体" w:cs="Times New Roman"/>
                          <w:i/>
                          <w:sz w:val="24"/>
                          <w14:ligatures w14:val="standardContextual"/>
                        </w:rPr>
                      </m:ctrlPr>
                    </m:sSubPr>
                    <m:e>
                      <m:r>
                        <m:rPr/>
                        <w:rPr>
                          <w:rFonts w:ascii="Cambria Math" w:hAnsi="Cambria Math" w:eastAsia="宋体" w:cs="Times New Roman"/>
                          <w:sz w:val="24"/>
                          <w14:ligatures w14:val="standardContextual"/>
                        </w:rPr>
                        <m:t>x</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den>
              </m:f>
              <w:del w:id="3117" w:author="沐" w:date="2025-01-27T23:44: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B0851F0">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Re-normalize the data</w:t>
      </w:r>
    </w:p>
    <w:p w14:paraId="593C1304">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iCs/>
                      <w:sz w:val="24"/>
                      <w14:ligatures w14:val="standardContextual"/>
                    </w:rPr>
                  </m:ctrlPr>
                </m:sSubPr>
                <m:e>
                  <m:acc>
                    <m:accPr>
                      <m:chr m:val="̃"/>
                      <m:ctrlPr>
                        <w:rPr>
                          <w:rFonts w:ascii="Cambria Math" w:hAnsi="Cambria Math" w:eastAsia="宋体" w:cs="Times New Roman"/>
                          <w:i/>
                          <w:iCs/>
                          <w:sz w:val="24"/>
                          <w14:ligatures w14:val="standardContextual"/>
                        </w:rPr>
                      </m:ctrlPr>
                    </m:acc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acc>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iCs/>
                      <w:sz w:val="24"/>
                      <w14:ligatures w14:val="standardContextual"/>
                    </w:rPr>
                  </m:ctrlPr>
                </m:fPr>
                <m:num>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ⅈj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num>
                <m:den>
                  <m:rad>
                    <m:radPr>
                      <m:degHide m:val="1"/>
                      <m:ctrlPr>
                        <w:rPr>
                          <w:rFonts w:ascii="Cambria Math" w:hAnsi="Cambria Math" w:eastAsia="宋体" w:cs="Times New Roman"/>
                          <w:i/>
                          <w:iCs/>
                          <w:sz w:val="24"/>
                          <w14:ligatures w14:val="standardContextual"/>
                        </w:rPr>
                      </m:ctrlPr>
                    </m:radPr>
                    <m:deg>
                      <m:ctrlPr>
                        <w:rPr>
                          <w:rFonts w:ascii="Cambria Math" w:hAnsi="Cambria Math" w:eastAsia="宋体" w:cs="Times New Roman"/>
                          <w:i/>
                          <w:iCs/>
                          <w:sz w:val="24"/>
                          <w14:ligatures w14:val="standardContextual"/>
                        </w:rPr>
                      </m:ctrlPr>
                    </m:deg>
                    <m:e>
                      <m:nary>
                        <m:naryPr>
                          <m:chr m:val="∑"/>
                          <m:grow m:val="1"/>
                          <m:limLoc m:val="subSup"/>
                          <m:ctrlPr>
                            <w:rPr>
                              <w:rFonts w:ascii="Cambria Math" w:hAnsi="Cambria Math" w:eastAsia="宋体" w:cs="Times New Roman"/>
                              <w:i/>
                              <w:iCs/>
                              <w:sz w:val="24"/>
                              <w14:ligatures w14:val="standardContextual"/>
                            </w:rPr>
                          </m:ctrlPr>
                        </m:naryPr>
                        <m:sub>
                          <m:r>
                            <m:rPr/>
                            <w:rPr>
                              <w:rFonts w:ascii="Cambria Math" w:hAnsi="Cambria Math" w:eastAsia="宋体" w:cs="Times New Roman"/>
                              <w:sz w:val="24"/>
                              <w14:ligatures w14:val="standardContextual"/>
                            </w:rPr>
                            <m:t>i=1</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m:t>
                          </m:r>
                          <m:ctrlPr>
                            <w:rPr>
                              <w:rFonts w:ascii="Cambria Math" w:hAnsi="Cambria Math" w:eastAsia="宋体" w:cs="Times New Roman"/>
                              <w:i/>
                              <w:iCs/>
                              <w:sz w:val="24"/>
                              <w14:ligatures w14:val="standardContextual"/>
                            </w:rPr>
                          </m:ctrlPr>
                        </m:sup>
                        <m:e>
                          <m:d>
                            <m:dPr>
                              <m:ctrlPr>
                                <w:rPr>
                                  <w:rFonts w:ascii="Cambria Math" w:hAnsi="Cambria Math" w:eastAsia="宋体" w:cs="Times New Roman"/>
                                  <w:i/>
                                  <w:iCs/>
                                  <w:sz w:val="24"/>
                                  <w14:ligatures w14:val="standardContextual"/>
                                </w:rPr>
                              </m:ctrlPr>
                            </m:dPr>
                            <m:e>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e>
                          </m:d>
                          <m:ctrlPr>
                            <w:rPr>
                              <w:rFonts w:ascii="Cambria Math" w:hAnsi="Cambria Math" w:eastAsia="宋体" w:cs="Times New Roman"/>
                              <w:i/>
                              <w:iCs/>
                              <w:sz w:val="24"/>
                              <w14:ligatures w14:val="standardContextual"/>
                            </w:rPr>
                          </m:ctrlPr>
                        </m:e>
                      </m:nary>
                      <m:ctrlPr>
                        <w:rPr>
                          <w:rFonts w:ascii="Cambria Math" w:hAnsi="Cambria Math" w:eastAsia="宋体" w:cs="Times New Roman"/>
                          <w:i/>
                          <w:iCs/>
                          <w:sz w:val="24"/>
                          <w14:ligatures w14:val="standardContextual"/>
                        </w:rPr>
                      </m:ctrlPr>
                    </m:e>
                  </m:rad>
                  <m:r>
                    <m:rPr>
                      <m:sty m:val="p"/>
                    </m:rPr>
                    <w:rPr>
                      <w:rFonts w:hint="eastAsia" w:ascii="Cambria Math" w:hAnsi="Cambria Math" w:eastAsia="宋体" w:cs="Times New Roman"/>
                      <w:sz w:val="24"/>
                      <w14:ligatures w14:val="standardContextual"/>
                    </w:rPr>
                    <m:t>²</m:t>
                  </m:r>
                  <m:ctrlPr>
                    <w:rPr>
                      <w:rFonts w:ascii="Cambria Math" w:hAnsi="Cambria Math" w:eastAsia="宋体" w:cs="Times New Roman"/>
                      <w:i/>
                      <w:iCs/>
                      <w:sz w:val="24"/>
                      <w14:ligatures w14:val="standardContextual"/>
                    </w:rPr>
                  </m:ctrlPr>
                </m:den>
              </m:f>
              <w:del w:id="3118" w:author="沐" w:date="2025-01-27T23:4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70B26E72">
      <w:pPr>
        <w:ind w:firstLine="420"/>
        <w:rPr>
          <w:rFonts w:ascii="Cambria Math" w:hAnsi="Cambria Math" w:eastAsia="宋体" w:cs="Times New Roman"/>
          <w:sz w:val="24"/>
          <w14:ligatures w14:val="standardContextual"/>
        </w:rPr>
      </w:pPr>
      <w:ins w:id="3119" w:author="沐" w:date="2025-01-27T23:53:00Z">
        <w:r>
          <w:rPr>
            <w:rFonts w:hint="eastAsia" w:ascii="Cambria Math" w:hAnsi="Times New Roman" w:eastAsia="Times New Roman" w:cs="Times New Roman"/>
            <w:sz w:val="24"/>
            <w14:ligatures w14:val="standardContextual"/>
          </w:rPr>
          <w:t xml:space="preserve">For countries that frequently win medals but are almost absent in the Olympics, and where the number of athletes per country is large, it's challenging to measure the contribution of these indicators. Thus, we assume the contribution of the number of entries and participants is equal, with a weight of 0.5, and the ideal solution is the maximum value. </w:t>
        </w:r>
      </w:ins>
      <w:r>
        <w:rPr>
          <w:rFonts w:hint="eastAsia" w:ascii="Cambria Math" w:hAnsi="Times New Roman" w:eastAsia="Times New Roman" w:cs="Times New Roman"/>
          <w:sz w:val="24"/>
          <w14:ligatures w14:val="standardContextual"/>
        </w:rPr>
        <w:t>, and the negative ideal solution is the minimum value, then there is a distance d</w:t>
      </w:r>
      <m:oMath>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max</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min</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oMath>
    </w:p>
    <w:p w14:paraId="0843FE22">
      <w:pPr>
        <w:rPr>
          <w:rFonts w:ascii="Cambria Math" w:hAnsi="Cambria Math" w:eastAsia="宋体" w:cs="Times New Roman"/>
          <w:sz w:val="18"/>
          <w:szCs w:val="18"/>
          <w:rPrChange w:id="3120" w:author="几" w:date="2025-01-27T16:31:00Z">
            <w:rPr>
              <w:rFonts w:ascii="Cambria Math" w:hAnsi="Cambria Math" w:eastAsia="宋体" w:cs="Times New Roman"/>
              <w:sz w:val="24"/>
              <w14:ligatures w14:val="standardContextual"/>
            </w:rPr>
          </w:rPrChange>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121"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122"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123"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24"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125"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26"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27"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128"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29"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30"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31"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32"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33"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34"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135"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36" w:author="几" w:date="2025-01-27T16:31:00Z">
                                <w:rPr>
                                  <w:rFonts w:ascii="Cambria Math" w:hAnsi="Cambria Math" w:eastAsia="宋体" w:cs="Times New Roman"/>
                                  <w:sz w:val="24"/>
                                  <w14:ligatures w14:val="standardContextual"/>
                                </w:rPr>
                              </w:rPrChange>
                              <w14:ligatures w14:val="standardContextual"/>
                            </w:rPr>
                            <m:t>j=1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37"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38"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w:rPr>
                                  <w:rFonts w:ascii="Cambria Math" w:hAnsi="Cambria Math" w:eastAsia="宋体" w:cs="Times New Roman"/>
                                  <w:sz w:val="18"/>
                                  <w:szCs w:val="18"/>
                                  <w:rPrChange w:id="3139"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40"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41"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42"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143"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44"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145"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46"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47"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148"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49"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50"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51"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52"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53"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154" w:author="沐" w:date="2025-01-27T23:45:00Z">
                <m:r>
                  <m:rPr>
                    <m:sty m:val="p"/>
                  </m:rPr>
                  <w:rPr>
                    <w:rFonts w:ascii="Cambria Math" w:hAnsi="Cambria Math" w:eastAsia="宋体" w:cs="Times New Roman"/>
                    <w:sz w:val="18"/>
                    <w:szCs w:val="18"/>
                    <w:rPrChange w:id="3155"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156" w:author="几" w:date="2025-01-27T16:31:00Z">
                        <w:rPr>
                          <w:rFonts w:ascii="Cambria Math" w:hAnsi="Cambria Math" w:eastAsia="宋体" w:cs="Times New Roman"/>
                          <w:sz w:val="24"/>
                          <w14:ligatures w14:val="standardContextual"/>
                        </w:rPr>
                      </w:rPrChange>
                      <w14:ligatures w14:val="standardContextual"/>
                    </w:rPr>
                    <m:t>5.3</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3379156D">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157"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158"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159"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60"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161"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62"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63"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164"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65"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66"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67"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68"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69"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70"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171"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72"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173"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74"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75"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m:sty m:val="p"/>
                                </m:rPr>
                                <w:rPr>
                                  <w:rFonts w:ascii="Cambria Math" w:hAnsi="Cambria Math" w:eastAsia="宋体" w:cs="Times New Roman"/>
                                  <w:sz w:val="18"/>
                                  <w:szCs w:val="18"/>
                                  <w:rPrChange w:id="3176"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77"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78"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79"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180"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81"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182"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83"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84"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185"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86"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87"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88"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89"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90"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191" w:author="沐" w:date="2025-01-27T23:45:00Z">
                <m:r>
                  <m:rPr>
                    <m:sty m:val="p"/>
                  </m:rPr>
                  <w:rPr>
                    <w:rFonts w:ascii="Cambria Math" w:hAnsi="Cambria Math" w:eastAsia="宋体" w:cs="Times New Roman"/>
                    <w:sz w:val="18"/>
                    <w:szCs w:val="18"/>
                    <w:rPrChange w:id="3192"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193" w:author="几" w:date="2025-01-27T16:31:00Z">
                        <w:rPr>
                          <w:rFonts w:ascii="Cambria Math" w:hAnsi="Cambria Math" w:eastAsia="宋体" w:cs="Times New Roman"/>
                          <w:sz w:val="24"/>
                          <w14:ligatures w14:val="standardContextual"/>
                        </w:rPr>
                      </w:rPrChange>
                      <w14:ligatures w14:val="standardContextual"/>
                    </w:rPr>
                    <m:t>5.4</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0CB7D738">
      <w:pPr>
        <w:ind w:firstLine="420"/>
        <w:rPr>
          <w:ins w:id="3194" w:author="几" w:date="2025-01-27T23:56:00Z"/>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It can be concluded that the relative closeness</w:t>
      </w:r>
      <w:del w:id="3195" w:author="几" w:date="2025-01-27T23:56:00Z">
        <w:r>
          <w:rPr>
            <w:rFonts w:hint="eastAsia" w:ascii="Cambria Math" w:hAnsi="Times New Roman" w:eastAsia="Times New Roman" w:cs="Times New Roman"/>
            <w:sz w:val="24"/>
            <w14:ligatures w14:val="standardContextual"/>
          </w:rPr>
          <w:delText xml:space="preserve"> </w:delText>
        </w:r>
      </w:del>
    </w:p>
    <w:p w14:paraId="4737BD7B">
      <w:pPr>
        <w:ind w:firstLine="420"/>
        <w:jc w:val="center"/>
        <w:rPr>
          <w:ins w:id="3197" w:author="几" w:date="2025-01-27T23:56:00Z"/>
          <w:rFonts w:hAnsi="Cambria Math" w:eastAsia="宋体" w:cs="Times New Roman"/>
          <w:sz w:val="24"/>
          <w:lang w:eastAsia="zh"/>
          <w14:ligatures w14:val="standardContextual"/>
        </w:rPr>
        <w:pPrChange w:id="3196" w:author="几" w:date="2025-01-27T23:56:00Z">
          <w:pPr>
            <w:ind w:firstLine="420"/>
          </w:pPr>
        </w:pPrChange>
      </w:pPr>
      <w:r>
        <w:rPr>
          <w:rFonts w:hint="eastAsia" w:ascii="Cambria Math" w:hAnsi="Times New Roman" w:eastAsia="Times New Roman" w:cs="Times New Roman"/>
          <w:sz w:val="24"/>
          <w14:ligatures w14:val="standardContextual"/>
        </w:rPr>
        <w:t>C=</w:t>
      </w:r>
      <w:del w:id="3198" w:author="几" w:date="2025-01-27T23:56:00Z">
        <w:r>
          <w:rPr>
            <w:rFonts w:hint="eastAsia" w:ascii="Cambria Math" w:hAnsi="Times New Roman" w:eastAsia="Times New Roman" w:cs="Times New Roman"/>
            <w:sz w:val="24"/>
            <w14:ligatures w14:val="standardContextual"/>
          </w:rPr>
          <w:delText>,</w:delText>
        </w:r>
      </w:del>
      <w:r>
        <w:rPr>
          <w:rFonts w:hint="eastAsia" w:ascii="Cambria Math" w:hAnsi="Times New Roman" w:eastAsia="Times New Roman" w:cs="Times New Roman"/>
          <w:sz w:val="24"/>
          <w14:ligatures w14:val="standardContextual"/>
        </w:rPr>
        <w:t xml:space="preserve"> </w:t>
      </w:r>
      <w:del w:id="3199" w:author="几" w:date="2025-01-27T23:56:00Z">
        <w:r>
          <w:rPr>
            <w:rFonts w:hint="eastAsia" w:ascii="Cambria Math" w:hAnsi="Times New Roman" w:eastAsia="Times New Roman" w:cs="Times New Roman"/>
            <w:sz w:val="24"/>
            <w14:ligatures w14:val="standardContextual"/>
          </w:rPr>
          <w:delText>comparing the size of the relative approximation can get the most likely to get the medal of the country.</w:delText>
        </w:r>
      </w:del>
      <m:oMath>
        <m:f>
          <m:fPr>
            <m:ctrlPr>
              <w:rPr>
                <w:rFonts w:ascii="Cambria Math" w:hAnsi="Cambria Math" w:eastAsia="宋体" w:cs="Times New Roman"/>
                <w:i/>
                <w:sz w:val="24"/>
                <w14:ligatures w14:val="standardContextual"/>
              </w:rPr>
            </m:ctrlPr>
          </m:fPr>
          <m:num>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num>
          <m:den>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r>
              <m:rPr/>
              <w:rPr>
                <w:rFonts w:ascii="Cambria Math" w:hAnsi="Cambria Math" w:eastAsia="宋体" w:cs="Times New Roman"/>
                <w:sz w:val="24"/>
                <w14:ligatures w14:val="standardContextual"/>
              </w:rPr>
              <m:t>+</m:t>
            </m:r>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den>
        </m:f>
      </m:oMath>
      <w:ins w:id="3200" w:author="几" w:date="2025-01-27T23:56:00Z">
        <w:r>
          <w:rPr>
            <w:rFonts w:hint="eastAsia" w:hAnsi="Cambria Math" w:eastAsia="宋体" w:cs="Times New Roman"/>
            <w:sz w:val="24"/>
            <w:lang w:eastAsia="zh"/>
            <w14:ligatures w14:val="standardContextual"/>
          </w:rPr>
          <w:t xml:space="preserve"> </w:t>
        </w:r>
      </w:ins>
    </w:p>
    <w:p w14:paraId="64F4E193">
      <w:pPr>
        <w:ind w:firstLine="420"/>
        <w:rPr>
          <w:rFonts w:ascii="Cambria Math" w:hAnsi="Times New Roman" w:eastAsia="Times New Roman" w:cs="Times New Roman"/>
          <w:sz w:val="24"/>
          <w:lang w:eastAsia="zh"/>
          <w:rPrChange w:id="3201" w:author="几" w:date="2025-01-27T23:56:00Z">
            <w:rPr>
              <w:rFonts w:hAnsi="Cambria Math" w:eastAsia="宋体" w:cs="Times New Roman"/>
              <w:sz w:val="24"/>
              <w:lang w:eastAsia="zh"/>
              <w14:ligatures w14:val="standardContextual"/>
            </w:rPr>
          </w:rPrChange>
          <w14:ligatures w14:val="standardContextual"/>
        </w:rPr>
      </w:pPr>
      <w:ins w:id="3202" w:author="几" w:date="2025-01-27T23:56:00Z">
        <w:r>
          <w:rPr>
            <w:rFonts w:ascii="Cambria Math" w:hAnsi="Times New Roman" w:eastAsia="Times New Roman" w:cs="Times New Roman"/>
            <w:sz w:val="24"/>
            <w14:ligatures w14:val="standardContextual"/>
          </w:rPr>
          <w:t>comparing the size of the relative approximation can get the most likely to get the medal of the country.</w:t>
        </w:r>
      </w:ins>
    </w:p>
    <w:p w14:paraId="406CEB14">
      <w:pPr>
        <w:spacing w:before="240" w:after="60" w:line="312" w:lineRule="auto"/>
        <w:jc w:val="left"/>
        <w:outlineLvl w:val="1"/>
        <w:rPr>
          <w:rFonts w:ascii="Times New Roman" w:hAnsi="Times New Roman" w:eastAsia="宋体"/>
          <w:b/>
          <w:bCs/>
          <w:sz w:val="28"/>
          <w:szCs w:val="28"/>
          <w14:ligatures w14:val="standardContextual"/>
        </w:rPr>
      </w:pPr>
      <w:bookmarkStart w:id="91" w:name="_Toc188729120"/>
      <w:bookmarkStart w:id="92" w:name="_Toc188728960"/>
      <w:bookmarkStart w:id="93" w:name="_Toc188728749"/>
      <w:bookmarkStart w:id="94" w:name="_Toc188922271"/>
      <w:r>
        <w:rPr>
          <w:rFonts w:hint="eastAsia" w:ascii="Times New Roman" w:hAnsi="Times New Roman" w:eastAsia="Times New Roman" w:cs="Times New Roman"/>
          <w:b/>
          <w:bCs/>
          <w:sz w:val="28"/>
          <w:szCs w:val="28"/>
          <w14:ligatures w14:val="standardContextual"/>
        </w:rPr>
        <w:t>5.3 Solving the model</w:t>
      </w:r>
      <w:bookmarkEnd w:id="91"/>
      <w:bookmarkEnd w:id="92"/>
      <w:bookmarkEnd w:id="93"/>
      <w:bookmarkEnd w:id="94"/>
    </w:p>
    <w:p w14:paraId="2D833E7A">
      <w:pPr>
        <w:ind w:firstLine="420"/>
        <w:rPr>
          <w:rFonts w:ascii="Cambria Math" w:hAnsi="Cambria Math" w:eastAsia="宋体" w:cs="Times New Roman"/>
          <w:sz w:val="24"/>
          <w14:ligatures w14:val="standardContextual"/>
        </w:rPr>
      </w:pPr>
      <w:r>
        <w:rPr>
          <w:rFonts w:hint="eastAsia" w:ascii="Cambria Math" w:hAnsi="Times New Roman" w:eastAsia="Times New Roman" w:cs="Times New Roman"/>
          <w:sz w:val="24"/>
          <w14:ligatures w14:val="standardContextual"/>
        </w:rPr>
        <w:t>The relative approximation of each country is calculated. Here are the top ten relative approximation countries:</w:t>
      </w:r>
    </w:p>
    <w:p w14:paraId="565F4FC6">
      <w:pPr>
        <w:ind w:firstLine="420"/>
        <w:jc w:val="cente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 xml:space="preserve">Table </w:t>
      </w:r>
      <w:del w:id="3203" w:author="asus" w:date="2025-01-28T02:16:00Z">
        <w:r>
          <w:rPr>
            <w:rFonts w:hint="eastAsia" w:ascii="Cambria Math" w:hAnsi="Times New Roman" w:eastAsia="Times New Roman" w:cs="Times New Roman"/>
            <w:szCs w:val="21"/>
            <w14:ligatures w14:val="standardContextual"/>
          </w:rPr>
          <w:delText>1</w:delText>
        </w:r>
      </w:del>
      <w:del w:id="3204" w:author="asus" w:date="2025-01-28T02:16:00Z">
        <w:r>
          <w:rPr>
            <w:rFonts w:hint="eastAsia" w:ascii="Cambria Math" w:hAnsi="Times New Roman" w:cs="Times New Roman"/>
            <w:szCs w:val="21"/>
            <w14:ligatures w14:val="standardContextual"/>
          </w:rPr>
          <w:delText>1</w:delText>
        </w:r>
      </w:del>
      <w:del w:id="3205" w:author="asus" w:date="2025-01-28T02:16:00Z">
        <w:r>
          <w:rPr>
            <w:rFonts w:hint="eastAsia" w:ascii="Cambria Math" w:hAnsi="Times New Roman" w:eastAsia="Times New Roman" w:cs="Times New Roman"/>
            <w:szCs w:val="21"/>
            <w14:ligatures w14:val="standardContextual"/>
          </w:rPr>
          <w:delText xml:space="preserve"> </w:delText>
        </w:r>
      </w:del>
      <w:ins w:id="3206" w:author="asus" w:date="2025-01-28T02:16:00Z">
        <w:r>
          <w:rPr>
            <w:rFonts w:hint="eastAsia" w:ascii="Cambria Math" w:hAnsi="Times New Roman" w:eastAsia="Times New Roman" w:cs="Times New Roman"/>
            <w:szCs w:val="21"/>
            <w14:ligatures w14:val="standardContextual"/>
          </w:rPr>
          <w:t>1</w:t>
        </w:r>
      </w:ins>
      <w:ins w:id="3207" w:author="asus" w:date="2025-01-28T02:16:00Z">
        <w:r>
          <w:rPr>
            <w:rFonts w:ascii="Cambria Math" w:hAnsi="Times New Roman" w:cs="Times New Roman"/>
            <w:szCs w:val="21"/>
            <w14:ligatures w14:val="standardContextual"/>
          </w:rPr>
          <w:t>2</w:t>
        </w:r>
      </w:ins>
      <w:ins w:id="3208" w:author="asus" w:date="2025-01-28T02:16:00Z">
        <w:r>
          <w:rPr>
            <w:rFonts w:hint="eastAsia" w:ascii="Cambria Math" w:hAnsi="Times New Roman" w:eastAsia="Times New Roman" w:cs="Times New Roman"/>
            <w:szCs w:val="21"/>
            <w14:ligatures w14:val="standardContextual"/>
          </w:rPr>
          <w:t xml:space="preserve"> </w:t>
        </w:r>
      </w:ins>
      <w:r>
        <w:rPr>
          <w:rFonts w:hint="eastAsia" w:ascii="Cambria Math" w:hAnsi="Times New Roman" w:eastAsia="Times New Roman" w:cs="Times New Roman"/>
          <w:szCs w:val="21"/>
          <w14:ligatures w14:val="standardContextual"/>
        </w:rPr>
        <w:t>Relative approximation for each country</w:t>
      </w:r>
    </w:p>
    <w:tbl>
      <w:tblPr>
        <w:tblStyle w:val="23"/>
        <w:tblW w:w="0" w:type="auto"/>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766"/>
        <w:gridCol w:w="852"/>
        <w:gridCol w:w="852"/>
        <w:gridCol w:w="852"/>
        <w:gridCol w:w="852"/>
        <w:gridCol w:w="852"/>
        <w:gridCol w:w="852"/>
        <w:gridCol w:w="852"/>
        <w:gridCol w:w="852"/>
        <w:gridCol w:w="852"/>
        <w:gridCol w:w="852"/>
      </w:tblGrid>
      <w:tr w14:paraId="30ADC3F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tcBorders>
              <w:bottom w:val="single" w:color="4C94D8" w:themeColor="text2" w:themeTint="80" w:sz="8" w:space="0"/>
            </w:tcBorders>
            <w:shd w:val="clear" w:color="auto" w:fill="215E9A" w:themeFill="text2" w:themeFillTint="BF"/>
            <w:noWrap/>
            <w:vAlign w:val="center"/>
          </w:tcPr>
          <w:p w14:paraId="1F008A7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NOC</w:t>
            </w:r>
          </w:p>
        </w:tc>
        <w:tc>
          <w:tcPr>
            <w:tcW w:w="960" w:type="dxa"/>
            <w:shd w:val="clear" w:color="auto" w:fill="215E9A" w:themeFill="text2" w:themeFillTint="BF"/>
            <w:noWrap/>
          </w:tcPr>
          <w:p w14:paraId="72CDB1C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MLI</w:t>
            </w:r>
          </w:p>
        </w:tc>
        <w:tc>
          <w:tcPr>
            <w:tcW w:w="960" w:type="dxa"/>
            <w:shd w:val="clear" w:color="auto" w:fill="215E9A" w:themeFill="text2" w:themeFillTint="BF"/>
            <w:noWrap/>
          </w:tcPr>
          <w:p w14:paraId="582A0D5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GUI</w:t>
            </w:r>
          </w:p>
        </w:tc>
        <w:tc>
          <w:tcPr>
            <w:tcW w:w="960" w:type="dxa"/>
            <w:shd w:val="clear" w:color="auto" w:fill="215E9A" w:themeFill="text2" w:themeFillTint="BF"/>
            <w:noWrap/>
          </w:tcPr>
          <w:p w14:paraId="604F7C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ANG</w:t>
            </w:r>
          </w:p>
        </w:tc>
        <w:tc>
          <w:tcPr>
            <w:tcW w:w="960" w:type="dxa"/>
            <w:shd w:val="clear" w:color="auto" w:fill="215E9A" w:themeFill="text2" w:themeFillTint="BF"/>
            <w:noWrap/>
          </w:tcPr>
          <w:p w14:paraId="645BD0EB">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SAM</w:t>
            </w:r>
          </w:p>
        </w:tc>
        <w:tc>
          <w:tcPr>
            <w:tcW w:w="960" w:type="dxa"/>
            <w:shd w:val="clear" w:color="auto" w:fill="215E9A" w:themeFill="text2" w:themeFillTint="BF"/>
            <w:noWrap/>
          </w:tcPr>
          <w:p w14:paraId="316AA9E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LBR</w:t>
            </w:r>
          </w:p>
        </w:tc>
        <w:tc>
          <w:tcPr>
            <w:tcW w:w="960" w:type="dxa"/>
            <w:shd w:val="clear" w:color="auto" w:fill="215E9A" w:themeFill="text2" w:themeFillTint="BF"/>
            <w:noWrap/>
          </w:tcPr>
          <w:p w14:paraId="6404D749">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ESA</w:t>
            </w:r>
          </w:p>
        </w:tc>
        <w:tc>
          <w:tcPr>
            <w:tcW w:w="960" w:type="dxa"/>
            <w:shd w:val="clear" w:color="auto" w:fill="215E9A" w:themeFill="text2" w:themeFillTint="BF"/>
            <w:noWrap/>
          </w:tcPr>
          <w:p w14:paraId="28C3F9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NEP</w:t>
            </w:r>
          </w:p>
        </w:tc>
        <w:tc>
          <w:tcPr>
            <w:tcW w:w="960" w:type="dxa"/>
            <w:shd w:val="clear" w:color="auto" w:fill="215E9A" w:themeFill="text2" w:themeFillTint="BF"/>
            <w:noWrap/>
          </w:tcPr>
          <w:p w14:paraId="014AE9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MAD</w:t>
            </w:r>
          </w:p>
        </w:tc>
        <w:tc>
          <w:tcPr>
            <w:tcW w:w="960" w:type="dxa"/>
            <w:shd w:val="clear" w:color="auto" w:fill="215E9A" w:themeFill="text2" w:themeFillTint="BF"/>
            <w:noWrap/>
          </w:tcPr>
          <w:p w14:paraId="31E03C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NCA</w:t>
            </w:r>
          </w:p>
        </w:tc>
        <w:tc>
          <w:tcPr>
            <w:tcW w:w="960" w:type="dxa"/>
            <w:shd w:val="clear" w:color="auto" w:fill="215E9A" w:themeFill="text2" w:themeFillTint="BF"/>
            <w:noWrap/>
          </w:tcPr>
          <w:p w14:paraId="02812D26">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GAM</w:t>
            </w:r>
          </w:p>
        </w:tc>
      </w:tr>
      <w:tr w14:paraId="23AE699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shd w:val="clear" w:color="auto" w:fill="215E9A" w:themeFill="text2" w:themeFillTint="BF"/>
            <w:noWrap/>
            <w:vAlign w:val="center"/>
          </w:tcPr>
          <w:p w14:paraId="1542A812">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C</w:t>
            </w:r>
          </w:p>
        </w:tc>
        <w:tc>
          <w:tcPr>
            <w:tcW w:w="960" w:type="dxa"/>
            <w:noWrap/>
          </w:tcPr>
          <w:p w14:paraId="39366D27">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0.001869</w:t>
            </w:r>
          </w:p>
        </w:tc>
        <w:tc>
          <w:tcPr>
            <w:tcW w:w="960" w:type="dxa"/>
            <w:noWrap/>
          </w:tcPr>
          <w:p w14:paraId="7806529C">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0.001863</w:t>
            </w:r>
          </w:p>
        </w:tc>
        <w:tc>
          <w:tcPr>
            <w:tcW w:w="960" w:type="dxa"/>
            <w:noWrap/>
          </w:tcPr>
          <w:p w14:paraId="259C20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0.001855</w:t>
            </w:r>
          </w:p>
        </w:tc>
        <w:tc>
          <w:tcPr>
            <w:tcW w:w="960" w:type="dxa"/>
            <w:noWrap/>
          </w:tcPr>
          <w:p w14:paraId="7190576E">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0.001854</w:t>
            </w:r>
          </w:p>
        </w:tc>
        <w:tc>
          <w:tcPr>
            <w:tcW w:w="960" w:type="dxa"/>
            <w:noWrap/>
          </w:tcPr>
          <w:p w14:paraId="497703E8">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0.001848</w:t>
            </w:r>
          </w:p>
        </w:tc>
        <w:tc>
          <w:tcPr>
            <w:tcW w:w="960" w:type="dxa"/>
            <w:noWrap/>
          </w:tcPr>
          <w:p w14:paraId="75DDB9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0.001844</w:t>
            </w:r>
          </w:p>
        </w:tc>
        <w:tc>
          <w:tcPr>
            <w:tcW w:w="960" w:type="dxa"/>
            <w:noWrap/>
          </w:tcPr>
          <w:p w14:paraId="561B30B1">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0.001838</w:t>
            </w:r>
          </w:p>
        </w:tc>
        <w:tc>
          <w:tcPr>
            <w:tcW w:w="960" w:type="dxa"/>
            <w:noWrap/>
          </w:tcPr>
          <w:p w14:paraId="6C27CF3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4E46484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79509699">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0.001828</w:t>
            </w:r>
          </w:p>
        </w:tc>
      </w:tr>
    </w:tbl>
    <w:p w14:paraId="75167397">
      <w:pPr>
        <w:ind w:firstLine="420"/>
        <w:rPr>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By analyzing the annex, we can get that in recent decades, the minimum number of countries winning MEDALS for the first time in the Olympic Games is 8, and usually more than 10. An analysis of the situation of the first award-winning country in recent years was carried out and it was found</w:t>
      </w:r>
      <w:r>
        <w:rPr>
          <w:rFonts w:hint="eastAsia" w:ascii="Cambria Math" w:hAnsi="Times New Roman" w:cs="Times New Roman"/>
          <w:sz w:val="24"/>
          <w14:ligatures w14:val="standardContextual"/>
        </w:rPr>
        <w:t xml:space="preserve"> that nearly 100 percent of the top three countries in relative proximity were the first winners of the yearth</w:t>
      </w:r>
      <w:r>
        <w:rPr>
          <w:rFonts w:hint="eastAsia" w:ascii="Cambria Math" w:hAnsi="Times New Roman" w:eastAsia="Times New Roman" w:cs="Times New Roman"/>
          <w:sz w:val="24"/>
          <w14:ligatures w14:val="standardContextual"/>
        </w:rPr>
        <w:t>e probability of the ten countries in the above table winning MEDALS for the first time in the next Olympic Games is very high, and the probability of the first three countries winning MEDALS can be almost 100%.</w:t>
      </w:r>
    </w:p>
    <w:p w14:paraId="11C8414F">
      <w:pPr>
        <w:numPr>
          <w:ilvl w:val="0"/>
          <w:numId w:val="3"/>
          <w:ins w:id="3210" w:author="几" w:date="2025-01-27T23:50:00Z"/>
        </w:numPr>
        <w:spacing w:before="0" w:after="0"/>
        <w:ind w:left="0" w:firstLine="0" w:firstLineChars="0"/>
        <w:jc w:val="left"/>
        <w:outlineLvl w:val="0"/>
        <w:rPr>
          <w:rFonts w:ascii="Times New Roman" w:hAnsi="Times New Roman" w:eastAsia="Times New Roman" w:cs="Times New Roman"/>
          <w:b/>
          <w:bCs/>
          <w:sz w:val="32"/>
          <w:szCs w:val="32"/>
          <w:rPrChange w:id="3211" w:author="asus" w:date="2025-01-28T01:52:00Z">
            <w:rPr>
              <w:rFonts w:ascii="Times New Roman" w:hAnsi="Times New Roman" w:eastAsia="宋体"/>
              <w:b/>
              <w:bCs/>
              <w:sz w:val="32"/>
              <w:szCs w:val="32"/>
              <w14:ligatures w14:val="standardContextual"/>
            </w:rPr>
          </w:rPrChange>
          <w14:ligatures w14:val="standardContextual"/>
        </w:rPr>
        <w:pPrChange w:id="3209" w:author="asus" w:date="2025-01-28T01:55:00Z">
          <w:pPr>
            <w:numPr>
              <w:ilvl w:val="0"/>
              <w:numId w:val="3"/>
            </w:numPr>
            <w:spacing w:before="240" w:after="60"/>
            <w:ind w:left="360" w:firstLine="640" w:firstLineChars="200"/>
            <w:jc w:val="center"/>
            <w:outlineLvl w:val="0"/>
          </w:pPr>
        </w:pPrChange>
      </w:pPr>
      <w:ins w:id="3212" w:author="沐" w:date="2025-01-27T16:55:00Z">
        <w:bookmarkStart w:id="95" w:name="_Toc188922272"/>
        <w:bookmarkStart w:id="96" w:name="_Toc188728961"/>
        <w:bookmarkStart w:id="97" w:name="_Toc188729121"/>
        <w:bookmarkStart w:id="98" w:name="_Toc188728750"/>
        <w:r>
          <w:rPr>
            <w:rFonts w:ascii="Times New Roman" w:hAnsi="Times New Roman" w:eastAsia="Times New Roman" w:cs="Times New Roman"/>
            <w:b/>
            <w:bCs/>
            <w:sz w:val="32"/>
            <w:szCs w:val="32"/>
            <w14:ligatures w14:val="standardContextual"/>
          </w:rPr>
          <w:t>Great</w:t>
        </w:r>
      </w:ins>
      <w:del w:id="3213" w:author="沐" w:date="2025-01-27T16:55:00Z">
        <w:r>
          <w:rPr>
            <w:rFonts w:ascii="Times New Roman" w:hAnsi="Times New Roman" w:eastAsia="Times New Roman" w:cs="Times New Roman"/>
            <w:b/>
            <w:bCs/>
            <w:sz w:val="32"/>
            <w:szCs w:val="32"/>
            <w14:ligatures w14:val="standardContextual"/>
          </w:rPr>
          <w:delText>Star</w:delText>
        </w:r>
      </w:del>
      <w:r>
        <w:rPr>
          <w:rFonts w:ascii="Times New Roman" w:hAnsi="Times New Roman" w:eastAsia="Times New Roman" w:cs="Times New Roman"/>
          <w:b/>
          <w:bCs/>
          <w:sz w:val="32"/>
          <w:szCs w:val="32"/>
          <w14:ligatures w14:val="standardContextual"/>
        </w:rPr>
        <w:t xml:space="preserve"> </w:t>
      </w:r>
      <w:ins w:id="3214" w:author="沐" w:date="2025-01-27T16:36:00Z">
        <w:r>
          <w:rPr>
            <w:rFonts w:ascii="Times New Roman" w:hAnsi="Times New Roman" w:eastAsia="Times New Roman" w:cs="Times New Roman"/>
            <w:b/>
            <w:bCs/>
            <w:sz w:val="32"/>
            <w:szCs w:val="32"/>
            <w14:ligatures w14:val="standardContextual"/>
          </w:rPr>
          <w:t>Coach Impact</w:t>
        </w:r>
        <w:bookmarkEnd w:id="95"/>
      </w:ins>
      <w:del w:id="3215" w:author="沐" w:date="2025-01-27T16:36:00Z">
        <w:r>
          <w:rPr>
            <w:rFonts w:hint="eastAsia" w:ascii="Times New Roman" w:hAnsi="Times New Roman" w:eastAsia="Times New Roman" w:cs="Times New Roman"/>
            <w:b/>
            <w:bCs/>
            <w:sz w:val="32"/>
            <w:szCs w:val="32"/>
            <w14:ligatures w14:val="standardContextual"/>
          </w:rPr>
          <w:delText>coach discussion on the influence of the number of MEDALS</w:delText>
        </w:r>
        <w:bookmarkEnd w:id="96"/>
        <w:bookmarkEnd w:id="97"/>
        <w:bookmarkEnd w:id="98"/>
      </w:del>
    </w:p>
    <w:p w14:paraId="4384AD40">
      <w:pPr>
        <w:widowControl/>
        <w:spacing w:before="0" w:after="0" w:line="240" w:lineRule="auto"/>
        <w:ind w:firstLine="420"/>
        <w:jc w:val="left"/>
        <w:outlineLvl w:val="9"/>
        <w:rPr>
          <w:ins w:id="3217" w:author="沐" w:date="2025-01-27T16:51:00Z"/>
          <w:rFonts w:ascii="Times New Roman" w:hAnsi="Times New Roman" w:eastAsia="Times New Roman" w:cs="Times New Roman"/>
          <w:b w:val="0"/>
          <w:bCs w:val="0"/>
          <w:sz w:val="24"/>
          <w:szCs w:val="32"/>
          <w:lang w:eastAsia="zh"/>
          <w:rPrChange w:id="3218" w:author="几" w:date="2025-01-28T00:15:00Z">
            <w:rPr>
              <w:ins w:id="3219" w:author="沐" w:date="2025-01-27T16:51:00Z"/>
              <w:rFonts w:ascii="Times New Roman" w:hAnsi="Times New Roman" w:eastAsia="Times New Roman" w:cs="Times New Roman"/>
              <w:b/>
              <w:bCs/>
              <w:sz w:val="28"/>
              <w:szCs w:val="28"/>
              <w14:ligatures w14:val="standardContextual"/>
            </w:rPr>
          </w:rPrChange>
          <w14:ligatures w14:val="standardContextual"/>
        </w:rPr>
        <w:pPrChange w:id="3216" w:author="几" w:date="2025-01-28T00:15:00Z">
          <w:pPr>
            <w:spacing w:before="240" w:after="60" w:line="312" w:lineRule="auto"/>
            <w:jc w:val="left"/>
            <w:outlineLvl w:val="1"/>
          </w:pPr>
        </w:pPrChange>
      </w:pPr>
      <w:ins w:id="3220" w:author="沐" w:date="2025-01-27T16:50:00Z">
        <w:bookmarkStart w:id="99" w:name="_Toc188728962"/>
        <w:bookmarkStart w:id="100" w:name="_Toc188728751"/>
        <w:bookmarkStart w:id="101" w:name="_Toc188729122"/>
        <w:r>
          <w:rPr>
            <w:rFonts w:ascii="Times New Roman" w:hAnsi="Times New Roman" w:eastAsia="Times New Roman" w:cs="Times New Roman"/>
            <w:b w:val="0"/>
            <w:bCs w:val="0"/>
            <w:sz w:val="24"/>
            <w:szCs w:val="32"/>
            <w:lang w:eastAsia="zh"/>
            <w:rPrChange w:id="3221"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In the study of the impact of great coaches on a team, we first use PACF and ACF to determine the parameters of the ARIMA model, and then apply the ARIMA(p, d, q) model to predict the data before the coach's tenure, which helps to exclude the influence of the great coach, allowing for a comparison with the actual data that accounts for the coach's impact. Next, we construct the Influence Quantification Model, which uses linear criteria to quantify the coach's impact on the team. Finally, we use the t-distribution test to assess the accuracy of the model. </w:t>
        </w:r>
      </w:ins>
      <w:ins w:id="3222" w:author="沐" w:date="2025-01-27T16:47:00Z">
        <w:r>
          <w:rPr>
            <w:rFonts w:ascii="Times New Roman" w:hAnsi="Times New Roman" w:eastAsia="Times New Roman" w:cs="Times New Roman"/>
            <w:b w:val="0"/>
            <w:bCs w:val="0"/>
            <w:sz w:val="24"/>
            <w:szCs w:val="32"/>
            <w:lang w:eastAsia="zh"/>
            <w:rPrChange w:id="3223"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 </w:t>
        </w:r>
      </w:ins>
    </w:p>
    <w:p w14:paraId="5B4FA9B4">
      <w:pPr>
        <w:spacing w:before="240" w:after="60" w:line="312" w:lineRule="auto"/>
        <w:jc w:val="left"/>
        <w:outlineLvl w:val="1"/>
        <w:rPr>
          <w:ins w:id="3224" w:author="沐" w:date="2025-01-27T16:54:00Z"/>
          <w:rFonts w:ascii="Times New Roman" w:hAnsi="Times New Roman" w:eastAsia="Times New Roman" w:cs="Times New Roman"/>
          <w:b/>
          <w:bCs/>
          <w:sz w:val="28"/>
          <w:szCs w:val="28"/>
          <w14:ligatures w14:val="standardContextual"/>
        </w:rPr>
      </w:pPr>
      <w:ins w:id="3225" w:author="沐" w:date="2025-01-27T16:51:00Z">
        <w:bookmarkStart w:id="102" w:name="_Toc188922273"/>
        <w:r>
          <w:rPr>
            <w:rFonts w:hint="eastAsia" w:ascii="Times New Roman" w:hAnsi="Times New Roman" w:eastAsia="Times New Roman" w:cs="Times New Roman"/>
            <w:b/>
            <w:bCs/>
            <w:sz w:val="28"/>
            <w:szCs w:val="28"/>
            <w14:ligatures w14:val="standardContextual"/>
          </w:rPr>
          <w:t xml:space="preserve">6.1 </w:t>
        </w:r>
      </w:ins>
      <w:ins w:id="3226" w:author="沐" w:date="2025-01-27T16:52:00Z">
        <w:r>
          <w:rPr>
            <w:rFonts w:hint="eastAsia" w:ascii="Times New Roman" w:hAnsi="Times New Roman" w:eastAsia="Times New Roman" w:cs="Times New Roman"/>
            <w:b/>
            <w:bCs/>
            <w:sz w:val="28"/>
            <w:szCs w:val="28"/>
            <w14:ligatures w14:val="standardContextual"/>
          </w:rPr>
          <w:t>Model Establishment</w:t>
        </w:r>
        <w:bookmarkEnd w:id="102"/>
      </w:ins>
    </w:p>
    <w:p w14:paraId="028F62D7">
      <w:pPr>
        <w:keepNext/>
        <w:keepLines/>
        <w:outlineLvl w:val="2"/>
        <w:rPr>
          <w:ins w:id="3227" w:author="沐" w:date="2025-01-27T16:56:00Z"/>
          <w:rFonts w:ascii="Times New Roman" w:hAnsi="Times New Roman" w:eastAsia="Times New Roman" w:cs="Times New Roman"/>
          <w:b/>
          <w:bCs/>
          <w:sz w:val="24"/>
          <w:szCs w:val="32"/>
          <w14:ligatures w14:val="standardContextual"/>
        </w:rPr>
      </w:pPr>
      <w:ins w:id="3228" w:author="沐" w:date="2025-01-27T16:55:00Z">
        <w:bookmarkStart w:id="103" w:name="_Toc188922274"/>
        <w:r>
          <w:rPr>
            <w:rFonts w:hint="eastAsia" w:ascii="Times New Roman" w:hAnsi="Times New Roman" w:eastAsia="Times New Roman" w:cs="Times New Roman"/>
            <w:b/>
            <w:bCs/>
            <w:sz w:val="24"/>
            <w:szCs w:val="32"/>
            <w14:ligatures w14:val="standardContextual"/>
          </w:rPr>
          <w:t>6</w:t>
        </w:r>
      </w:ins>
      <w:ins w:id="3229" w:author="沐" w:date="2025-01-27T16:54:00Z">
        <w:r>
          <w:rPr>
            <w:rFonts w:hint="eastAsia" w:ascii="Times New Roman" w:hAnsi="Times New Roman" w:eastAsia="Times New Roman" w:cs="Times New Roman"/>
            <w:b/>
            <w:bCs/>
            <w:sz w:val="24"/>
            <w:szCs w:val="32"/>
            <w14:ligatures w14:val="standardContextual"/>
          </w:rPr>
          <w:t xml:space="preserve">.1.1 </w:t>
        </w:r>
      </w:ins>
      <w:ins w:id="3230" w:author="沐" w:date="2025-01-27T17:59:00Z">
        <w:r>
          <w:rPr>
            <w:rFonts w:hint="eastAsia" w:ascii="Times New Roman" w:hAnsi="Times New Roman" w:eastAsia="Times New Roman" w:cs="Times New Roman"/>
            <w:b/>
            <w:bCs/>
            <w:sz w:val="24"/>
            <w:szCs w:val="32"/>
            <w14:ligatures w14:val="standardContextual"/>
          </w:rPr>
          <w:t>Establishing the model equation</w:t>
        </w:r>
        <w:bookmarkEnd w:id="103"/>
      </w:ins>
    </w:p>
    <w:p w14:paraId="3971A37C">
      <w:pPr>
        <w:widowControl/>
        <w:jc w:val="left"/>
        <w:rPr>
          <w:ins w:id="3232" w:author="沐" w:date="2025-01-27T16:59:00Z"/>
          <w:rFonts w:ascii="Times New Roman" w:hAnsi="Times New Roman" w:eastAsia="Times New Roman" w:cs="Times New Roman"/>
          <w:sz w:val="24"/>
          <w:szCs w:val="32"/>
          <w:lang w:eastAsia="zh"/>
          <w14:ligatures w14:val="standardContextual"/>
        </w:rPr>
        <w:pPrChange w:id="3231" w:author="沐" w:date="2025-01-27T16:59:00Z">
          <w:pPr/>
        </w:pPrChange>
      </w:pPr>
      <w:ins w:id="3233" w:author="沐" w:date="2025-01-27T16:56:00Z">
        <w:r>
          <w:rPr>
            <w:rFonts w:hint="eastAsia" w:ascii="Times New Roman" w:hAnsi="Times New Roman" w:eastAsia="Times New Roman" w:cs="Times New Roman"/>
            <w:b/>
            <w:bCs/>
            <w:sz w:val="24"/>
            <w:szCs w:val="32"/>
            <w:lang w:eastAsia="zh"/>
            <w14:ligatures w14:val="standardContextual"/>
          </w:rPr>
          <w:t xml:space="preserve">    </w:t>
        </w:r>
      </w:ins>
      <w:ins w:id="3234" w:author="沐" w:date="2025-01-27T17:16:00Z">
        <w:r>
          <w:rPr>
            <w:rFonts w:ascii="Times New Roman" w:hAnsi="Times New Roman" w:eastAsia="Times New Roman" w:cs="Times New Roman"/>
            <w:b w:val="0"/>
            <w:bCs w:val="0"/>
            <w:sz w:val="24"/>
            <w:szCs w:val="32"/>
            <w:lang w:eastAsia="zh"/>
            <w:rPrChange w:id="3235" w:author="沐" w:date="2025-01-27T17:16:00Z">
              <w:rPr>
                <w:rFonts w:ascii="Times New Roman" w:hAnsi="Times New Roman" w:eastAsia="Times New Roman" w:cs="Times New Roman"/>
                <w:b/>
                <w:bCs/>
                <w:sz w:val="24"/>
                <w:szCs w:val="32"/>
                <w:lang w:eastAsia="zh"/>
                <w14:ligatures w14:val="standardContextual"/>
              </w:rPr>
            </w:rPrChange>
            <w14:ligatures w14:val="standardContextual"/>
          </w:rPr>
          <w:t>Considering the volatility of medal counts, we use the variation in athletes' average scores to reflect the influence of the great coach on the team. First, we define the average score of athletes as follows, with the convention that the weight for gold medals is 3, silver medals is 2, and bronze medals is 1:</w:t>
        </w:r>
      </w:ins>
    </w:p>
    <w:p w14:paraId="44635A1F">
      <w:pPr>
        <w:widowControl/>
        <w:rPr>
          <w:ins w:id="3237" w:author="沐" w:date="2025-01-27T16:57:00Z"/>
          <w:rFonts w:ascii="Times New Roman" w:hAnsi="Times New Roman" w:eastAsia="Times New Roman" w:cs="Times New Roman"/>
          <w:sz w:val="24"/>
          <w:szCs w:val="32"/>
          <w:lang w:eastAsia="zh"/>
          <w14:ligatures w14:val="standardContextual"/>
        </w:rPr>
        <w:pPrChange w:id="3236" w:author="沐" w:date="2025-01-27T16:59:00Z">
          <w:pPr/>
        </w:pPrChange>
      </w:pPr>
      <w:ins w:id="3238" w:author="沐" w:date="2025-01-27T17:04:00Z">
        <w:del w:id="3239" w:author="几" w:date="2025-01-27T17:10: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49"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1" descr="latexmath"/>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2085975" cy="438150"/>
                        </a:xfrm>
                        <a:prstGeom prst="rect">
                          <a:avLst/>
                        </a:prstGeom>
                      </pic:spPr>
                    </pic:pic>
                  </a:graphicData>
                </a:graphic>
              </wp:inline>
            </w:drawing>
          </w:r>
        </w:del>
      </w:ins>
      <w:ins w:id="3242" w:author="几" w:date="2025-01-27T17:11:00Z">
        <w:r>
          <w:rPr>
            <w:rFonts w:hint="eastAsia" w:ascii="Times New Roman" w:hAnsi="Times New Roman" w:eastAsia="Times New Roman" w:cs="Times New Roman"/>
            <w:sz w:val="24"/>
            <w:szCs w:val="32"/>
            <w:lang w:eastAsia="zh"/>
            <w14:ligatures w14:val="standardContextual"/>
          </w:rPr>
          <w:t xml:space="preserve">                         </w:t>
        </w:r>
      </w:ins>
      <w:ins w:id="3243" w:author="几" w:date="2025-01-27T17:11:00Z">
        <w:del w:id="3244" w:author="沐" w:date="2025-01-27T17:35: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60"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657119C-6982-421D-8BA7-E74DEB70A7DA-2" descr="latexmath"/>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2085975" cy="438150"/>
                        </a:xfrm>
                        <a:prstGeom prst="rect">
                          <a:avLst/>
                        </a:prstGeom>
                      </pic:spPr>
                    </pic:pic>
                  </a:graphicData>
                </a:graphic>
              </wp:inline>
            </w:drawing>
          </w:r>
        </w:del>
      </w:ins>
      <w:ins w:id="3247" w:author="沐" w:date="2025-01-28T00:00:00Z">
        <w:del w:id="3248"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301240" cy="390525"/>
                <wp:effectExtent l="0" t="0" r="3810" b="8255"/>
                <wp:docPr id="215"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657119C-6982-421D-8BA7-E74DEB70A7DA-3" descr="latexmath"/>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301516" cy="390525"/>
                        </a:xfrm>
                        <a:prstGeom prst="rect">
                          <a:avLst/>
                        </a:prstGeom>
                      </pic:spPr>
                    </pic:pic>
                  </a:graphicData>
                </a:graphic>
              </wp:inline>
            </w:drawing>
          </w:r>
        </w:del>
      </w:ins>
      <w:ins w:id="3251"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133600" cy="440690"/>
              <wp:effectExtent l="0" t="0" r="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9"/>
                      <a:stretch>
                        <a:fillRect/>
                      </a:stretch>
                    </pic:blipFill>
                    <pic:spPr>
                      <a:xfrm>
                        <a:off x="0" y="0"/>
                        <a:ext cx="2133600" cy="440690"/>
                      </a:xfrm>
                      <a:prstGeom prst="rect">
                        <a:avLst/>
                      </a:prstGeom>
                    </pic:spPr>
                  </pic:pic>
                </a:graphicData>
              </a:graphic>
            </wp:inline>
          </w:drawing>
        </w:r>
      </w:ins>
    </w:p>
    <w:p w14:paraId="4C32AC5B">
      <w:pPr>
        <w:keepNext w:val="0"/>
        <w:keepLines w:val="0"/>
        <w:outlineLvl w:val="9"/>
        <w:rPr>
          <w:ins w:id="3254" w:author="沐" w:date="2025-01-27T17:14:00Z"/>
          <w:rFonts w:ascii="Times New Roman" w:hAnsi="Times New Roman" w:eastAsia="Times New Roman"/>
          <w:i/>
          <w:iCs/>
          <w:sz w:val="24"/>
          <w:szCs w:val="32"/>
          <w:lang w:eastAsia="zh"/>
          <w14:ligatures w14:val="standardContextual"/>
        </w:rPr>
        <w:pPrChange w:id="3253" w:author="沐" w:date="2025-01-27T16:55:00Z">
          <w:pPr>
            <w:keepNext/>
            <w:keepLines/>
            <w:outlineLvl w:val="2"/>
          </w:pPr>
        </w:pPrChange>
      </w:pPr>
      <w:ins w:id="3255" w:author="沐" w:date="2025-01-27T17:02:00Z">
        <w:r>
          <w:rPr>
            <w:rFonts w:hint="eastAsia" w:ascii="Times New Roman" w:hAnsi="Times New Roman" w:eastAsia="Times New Roman"/>
            <w:sz w:val="24"/>
            <w:szCs w:val="32"/>
            <w:lang w:eastAsia="zh"/>
            <w14:ligatures w14:val="standardContextual"/>
          </w:rPr>
          <w:t xml:space="preserve">    </w:t>
        </w:r>
      </w:ins>
      <w:ins w:id="3256" w:author="沐" w:date="2025-01-27T17:18:00Z">
        <w:r>
          <w:rPr>
            <w:rFonts w:hint="eastAsia" w:ascii="Times New Roman" w:hAnsi="Times New Roman" w:eastAsia="Times New Roman"/>
            <w:sz w:val="24"/>
            <w:szCs w:val="32"/>
            <w:lang w:eastAsia="zh"/>
            <w14:ligatures w14:val="standardContextual"/>
          </w:rPr>
          <w:t>w</w:t>
        </w:r>
      </w:ins>
      <w:ins w:id="3257" w:author="沐" w:date="2025-01-27T17:19:00Z">
        <w:r>
          <w:rPr>
            <w:rFonts w:hint="eastAsia" w:ascii="Times New Roman" w:hAnsi="Times New Roman" w:eastAsia="Times New Roman"/>
            <w:sz w:val="24"/>
            <w:szCs w:val="32"/>
            <w:lang w:eastAsia="zh"/>
            <w14:ligatures w14:val="standardContextual"/>
          </w:rPr>
          <w:t>here</w:t>
        </w:r>
      </w:ins>
      <w:ins w:id="3258" w:author="沐" w:date="2025-01-27T17:17:00Z">
        <w:r>
          <w:rPr>
            <w:rFonts w:hint="eastAsia" w:ascii="Times New Roman" w:hAnsi="Times New Roman" w:eastAsia="Times New Roman"/>
            <w:sz w:val="24"/>
            <w:szCs w:val="32"/>
            <w:lang w:eastAsia="zh"/>
            <w14:ligatures w14:val="standardContextual"/>
          </w:rPr>
          <w:t xml:space="preserve"> </w:t>
        </w:r>
      </w:ins>
      <w:ins w:id="3259" w:author="沐" w:date="2025-01-27T17:12:00Z">
        <w:r>
          <w:rPr>
            <w:rFonts w:ascii="Times New Roman" w:hAnsi="Times New Roman" w:eastAsia="Times New Roman"/>
            <w:i/>
            <w:iCs/>
            <w:sz w:val="24"/>
            <w:szCs w:val="32"/>
            <w:lang w:eastAsia="zh"/>
            <w:rPrChange w:id="3260" w:author="沐" w:date="2025-01-27T17:12:00Z">
              <w:rPr>
                <w:rFonts w:ascii="Times New Roman" w:hAnsi="Times New Roman" w:eastAsia="Times New Roman"/>
                <w:sz w:val="24"/>
                <w:szCs w:val="32"/>
                <w:lang w:eastAsia="zh"/>
                <w14:ligatures w14:val="standardContextual"/>
              </w:rPr>
            </w:rPrChange>
            <w14:ligatures w14:val="standardContextual"/>
          </w:rPr>
          <w:t>score</w:t>
        </w:r>
      </w:ins>
      <w:ins w:id="3261" w:author="沐" w:date="2025-01-27T17:12:00Z">
        <w:r>
          <w:rPr>
            <w:rFonts w:ascii="Times New Roman" w:hAnsi="Times New Roman" w:eastAsia="Times New Roman"/>
            <w:i/>
            <w:iCs/>
            <w:sz w:val="24"/>
            <w:szCs w:val="32"/>
            <w:vertAlign w:val="subscript"/>
            <w:lang w:eastAsia="zh"/>
            <w:rPrChange w:id="3262" w:author="沐" w:date="2025-01-27T17:12:00Z">
              <w:rPr>
                <w:rFonts w:ascii="Times New Roman" w:hAnsi="Times New Roman" w:eastAsia="Times New Roman"/>
                <w:sz w:val="24"/>
                <w:szCs w:val="32"/>
                <w:lang w:eastAsia="zh"/>
                <w14:ligatures w14:val="standardContextual"/>
              </w:rPr>
            </w:rPrChange>
            <w14:ligatures w14:val="standardContextual"/>
          </w:rPr>
          <w:t>ave</w:t>
        </w:r>
      </w:ins>
      <w:ins w:id="3263" w:author="沐" w:date="2025-01-27T17:16:00Z">
        <w:r>
          <w:rPr>
            <w:rFonts w:ascii="Times New Roman" w:hAnsi="Times New Roman" w:eastAsia="Times New Roman"/>
            <w:i w:val="0"/>
            <w:iCs w:val="0"/>
            <w:sz w:val="24"/>
            <w:szCs w:val="32"/>
            <w:vertAlign w:val="subscript"/>
            <w:lang w:eastAsia="zh"/>
            <w:rPrChange w:id="3264" w:author="沐" w:date="2025-01-27T17:16:00Z">
              <w:rPr>
                <w:rFonts w:ascii="Times New Roman" w:hAnsi="Times New Roman" w:eastAsia="Times New Roman"/>
                <w:i/>
                <w:iCs/>
                <w:sz w:val="24"/>
                <w:szCs w:val="32"/>
                <w:vertAlign w:val="subscript"/>
                <w:lang w:eastAsia="zh"/>
                <w14:ligatures w14:val="standardContextual"/>
              </w:rPr>
            </w:rPrChange>
            <w14:ligatures w14:val="standardContextual"/>
          </w:rPr>
          <w:t xml:space="preserve"> </w:t>
        </w:r>
      </w:ins>
      <w:ins w:id="3265" w:author="沐" w:date="2025-01-27T17:19:00Z">
        <w:r>
          <w:rPr>
            <w:rFonts w:ascii="Times New Roman" w:hAnsi="Times New Roman" w:eastAsia="Times New Roman"/>
            <w:sz w:val="24"/>
            <w:szCs w:val="32"/>
            <w:vertAlign w:val="baseline"/>
            <w:lang w:eastAsia="zh"/>
            <w:rPrChange w:id="3266" w:author="沐" w:date="2025-01-27T17:19:00Z">
              <w:rPr>
                <w:rFonts w:ascii="Times New Roman" w:hAnsi="Times New Roman" w:eastAsia="Times New Roman"/>
                <w:sz w:val="24"/>
                <w:szCs w:val="32"/>
                <w:vertAlign w:val="subscript"/>
                <w:lang w:eastAsia="zh"/>
                <w14:ligatures w14:val="standardContextual"/>
              </w:rPr>
            </w:rPrChange>
            <w14:ligatures w14:val="standardContextual"/>
          </w:rPr>
          <w:t>represents the average score of the athletes</w:t>
        </w:r>
      </w:ins>
      <w:ins w:id="3267" w:author="沐" w:date="2025-01-27T17:19:00Z">
        <w:r>
          <w:rPr>
            <w:rFonts w:hint="eastAsia" w:ascii="Times New Roman" w:hAnsi="Times New Roman" w:eastAsia="Times New Roman"/>
            <w:sz w:val="24"/>
            <w:szCs w:val="32"/>
            <w:vertAlign w:val="subscript"/>
            <w:lang w:eastAsia="zh"/>
            <w14:ligatures w14:val="standardContextual"/>
          </w:rPr>
          <w:t xml:space="preserve"> </w:t>
        </w:r>
      </w:ins>
      <w:ins w:id="3268" w:author="沐" w:date="2025-01-27T17:36:00Z">
        <w:r>
          <w:rPr>
            <w:rFonts w:ascii="Times New Roman" w:hAnsi="Times New Roman" w:eastAsia="Times New Roman"/>
            <w:sz w:val="24"/>
            <w:szCs w:val="32"/>
            <w:vertAlign w:val="baseline"/>
            <w:lang w:eastAsia="zh"/>
            <w:rPrChange w:id="3269" w:author="沐" w:date="2025-01-27T17:36:00Z">
              <w:rPr>
                <w:rFonts w:ascii="Times New Roman" w:hAnsi="Times New Roman" w:eastAsia="Times New Roman"/>
                <w:sz w:val="24"/>
                <w:szCs w:val="32"/>
                <w:vertAlign w:val="subscript"/>
                <w:lang w:eastAsia="zh"/>
                <w14:ligatures w14:val="standardContextual"/>
              </w:rPr>
            </w:rPrChange>
            <w14:ligatures w14:val="standardContextual"/>
          </w:rPr>
          <w:t>and</w:t>
        </w:r>
      </w:ins>
      <w:ins w:id="3270" w:author="沐" w:date="2025-01-27T17:36:00Z">
        <w:r>
          <w:rPr>
            <w:rFonts w:hint="eastAsia" w:ascii="Times New Roman" w:hAnsi="Times New Roman" w:eastAsia="Times New Roman"/>
            <w:sz w:val="24"/>
            <w:szCs w:val="32"/>
            <w:lang w:eastAsia="zh"/>
            <w14:ligatures w14:val="standardContextual"/>
          </w:rPr>
          <w:t xml:space="preserve"> </w:t>
        </w:r>
      </w:ins>
      <w:ins w:id="3271" w:author="沐" w:date="2025-01-27T17:36:00Z">
        <w:r>
          <w:rPr>
            <w:rFonts w:ascii="Times New Roman" w:hAnsi="Times New Roman" w:eastAsia="Times New Roman"/>
            <w:i/>
            <w:iCs/>
            <w:sz w:val="24"/>
            <w:szCs w:val="32"/>
            <w:lang w:eastAsia="zh"/>
            <w:rPrChange w:id="3272" w:author="沐" w:date="2025-01-27T17:37:00Z">
              <w:rPr>
                <w:rFonts w:ascii="Times New Roman" w:hAnsi="Times New Roman" w:eastAsia="Times New Roman"/>
                <w:sz w:val="24"/>
                <w:szCs w:val="32"/>
                <w:lang w:eastAsia="zh"/>
                <w14:ligatures w14:val="standardContextual"/>
              </w:rPr>
            </w:rPrChange>
            <w14:ligatures w14:val="standardContextual"/>
          </w:rPr>
          <w:t>Num</w:t>
        </w:r>
      </w:ins>
      <w:ins w:id="3273" w:author="沐" w:date="2025-01-27T17:36:00Z">
        <w:r>
          <w:rPr>
            <w:rFonts w:hint="eastAsia" w:ascii="Times New Roman" w:hAnsi="Times New Roman" w:eastAsia="Times New Roman"/>
            <w:sz w:val="24"/>
            <w:szCs w:val="32"/>
            <w:lang w:eastAsia="zh"/>
            <w14:ligatures w14:val="standardContextual"/>
          </w:rPr>
          <w:t xml:space="preserve"> </w:t>
        </w:r>
      </w:ins>
      <w:ins w:id="3274" w:author="沐" w:date="2025-01-27T17:37:00Z">
        <w:r>
          <w:rPr>
            <w:rFonts w:hint="eastAsia" w:ascii="Times New Roman" w:hAnsi="Times New Roman" w:eastAsia="Times New Roman"/>
            <w:sz w:val="24"/>
            <w:szCs w:val="32"/>
            <w:lang w:eastAsia="zh"/>
            <w14:ligatures w14:val="standardContextual"/>
          </w:rPr>
          <w:t>represents the number of athletes</w:t>
        </w:r>
      </w:ins>
      <w:ins w:id="3275" w:author="沐" w:date="2025-01-27T17:17:00Z">
        <w:r>
          <w:rPr>
            <w:rFonts w:hint="eastAsia" w:ascii="Times New Roman" w:hAnsi="Times New Roman" w:eastAsia="Times New Roman"/>
            <w:sz w:val="24"/>
            <w:szCs w:val="32"/>
            <w:lang w:eastAsia="zh"/>
            <w14:ligatures w14:val="standardContextual"/>
          </w:rPr>
          <w:t>.</w:t>
        </w:r>
      </w:ins>
      <w:ins w:id="3276" w:author="沐" w:date="2025-01-27T17:05:00Z">
        <w:r>
          <w:rPr>
            <w:rFonts w:hint="eastAsia" w:ascii="Times New Roman" w:hAnsi="Times New Roman" w:eastAsia="Times New Roman"/>
            <w:sz w:val="24"/>
            <w:szCs w:val="32"/>
            <w:lang w:eastAsia="zh"/>
            <w14:ligatures w14:val="standardContextual"/>
          </w:rPr>
          <w:t xml:space="preserve"> </w:t>
        </w:r>
      </w:ins>
      <w:ins w:id="3277" w:author="沐" w:date="2025-01-27T17:20:00Z">
        <w:r>
          <w:rPr>
            <w:rFonts w:hint="eastAsia" w:ascii="Times New Roman" w:hAnsi="Times New Roman" w:eastAsia="Times New Roman"/>
            <w:sz w:val="24"/>
            <w:szCs w:val="32"/>
            <w:lang w:eastAsia="zh"/>
            <w14:ligatures w14:val="standardContextual"/>
          </w:rPr>
          <w:t>Clear</w:t>
        </w:r>
      </w:ins>
      <w:ins w:id="3278" w:author="沐" w:date="2025-01-27T17:19:00Z">
        <w:r>
          <w:rPr>
            <w:rFonts w:hint="eastAsia" w:ascii="Times New Roman" w:hAnsi="Times New Roman" w:eastAsia="Times New Roman"/>
            <w:sz w:val="24"/>
            <w:szCs w:val="32"/>
            <w:lang w:eastAsia="zh"/>
            <w14:ligatures w14:val="standardContextual"/>
          </w:rPr>
          <w:t>ly</w:t>
        </w:r>
      </w:ins>
      <w:ins w:id="3279" w:author="沐" w:date="2025-01-27T17:05:00Z">
        <w:r>
          <w:rPr>
            <w:rFonts w:hint="eastAsia" w:ascii="Times New Roman" w:hAnsi="Times New Roman" w:eastAsia="Times New Roman"/>
            <w:sz w:val="24"/>
            <w:szCs w:val="32"/>
            <w:lang w:eastAsia="zh"/>
            <w14:ligatures w14:val="standardContextual"/>
          </w:rPr>
          <w:t xml:space="preserve">, </w:t>
        </w:r>
      </w:ins>
      <w:ins w:id="3280" w:author="沐" w:date="2025-01-27T17:12:00Z">
        <w:r>
          <w:rPr>
            <w:rFonts w:hint="eastAsia" w:ascii="Times New Roman" w:hAnsi="Times New Roman" w:eastAsia="Times New Roman"/>
            <w:sz w:val="24"/>
            <w:szCs w:val="32"/>
            <w:lang w:eastAsia="zh"/>
            <w14:ligatures w14:val="standardContextual"/>
          </w:rPr>
          <w:t xml:space="preserve">0 &lt;= </w:t>
        </w:r>
      </w:ins>
      <w:ins w:id="3281" w:author="沐" w:date="2025-01-27T17:13:00Z">
        <w:r>
          <w:rPr>
            <w:rFonts w:hint="eastAsia" w:ascii="Times New Roman" w:hAnsi="Times New Roman" w:eastAsia="Times New Roman"/>
            <w:i/>
            <w:iCs/>
            <w:sz w:val="24"/>
            <w:szCs w:val="32"/>
            <w:lang w:eastAsia="zh"/>
            <w14:ligatures w14:val="standardContextual"/>
          </w:rPr>
          <w:t>score</w:t>
        </w:r>
      </w:ins>
      <w:ins w:id="3282" w:author="沐" w:date="2025-01-27T17:13:00Z">
        <w:r>
          <w:rPr>
            <w:rFonts w:hint="eastAsia" w:ascii="Times New Roman" w:hAnsi="Times New Roman" w:eastAsia="Times New Roman"/>
            <w:i/>
            <w:iCs/>
            <w:sz w:val="24"/>
            <w:szCs w:val="32"/>
            <w:vertAlign w:val="subscript"/>
            <w:lang w:eastAsia="zh"/>
            <w14:ligatures w14:val="standardContextual"/>
          </w:rPr>
          <w:t xml:space="preserve">ave </w:t>
        </w:r>
      </w:ins>
      <w:ins w:id="3283" w:author="沐" w:date="2025-01-27T17:13:00Z">
        <w:r>
          <w:rPr>
            <w:rFonts w:ascii="Times New Roman" w:hAnsi="Times New Roman" w:eastAsia="Times New Roman"/>
            <w:i/>
            <w:iCs/>
            <w:sz w:val="24"/>
            <w:szCs w:val="32"/>
            <w:vertAlign w:val="baseline"/>
            <w:lang w:eastAsia="zh"/>
            <w:rPrChange w:id="3284" w:author="沐" w:date="2025-01-27T17:13:00Z">
              <w:rPr>
                <w:rFonts w:ascii="Times New Roman" w:hAnsi="Times New Roman" w:eastAsia="Times New Roman"/>
                <w:i/>
                <w:iCs/>
                <w:sz w:val="24"/>
                <w:szCs w:val="32"/>
                <w:vertAlign w:val="subscript"/>
                <w:lang w:eastAsia="zh"/>
                <w14:ligatures w14:val="standardContextual"/>
              </w:rPr>
            </w:rPrChange>
            <w14:ligatures w14:val="standardContextual"/>
          </w:rPr>
          <w:t>&lt;=</w:t>
        </w:r>
      </w:ins>
      <w:ins w:id="3285" w:author="沐" w:date="2025-01-27T17:13:00Z">
        <w:r>
          <w:rPr>
            <w:rFonts w:hint="eastAsia" w:ascii="Times New Roman" w:hAnsi="Times New Roman" w:eastAsia="Times New Roman"/>
            <w:i/>
            <w:iCs/>
            <w:sz w:val="24"/>
            <w:szCs w:val="32"/>
            <w:lang w:eastAsia="zh"/>
            <w14:ligatures w14:val="standardContextual"/>
          </w:rPr>
          <w:t xml:space="preserve"> 3. </w:t>
        </w:r>
      </w:ins>
    </w:p>
    <w:p w14:paraId="6E84C9C7">
      <w:pPr>
        <w:keepNext w:val="0"/>
        <w:keepLines w:val="0"/>
        <w:ind w:firstLine="480" w:firstLineChars="200"/>
        <w:outlineLvl w:val="9"/>
        <w:rPr>
          <w:ins w:id="3287" w:author="沐" w:date="2025-01-27T17:22:00Z"/>
          <w:rFonts w:ascii="Times New Roman" w:hAnsi="Times New Roman" w:eastAsia="Times New Roman"/>
          <w:sz w:val="24"/>
          <w:szCs w:val="32"/>
          <w:lang w:eastAsia="zh"/>
          <w14:ligatures w14:val="standardContextual"/>
        </w:rPr>
        <w:pPrChange w:id="3286" w:author="沐" w:date="2025-01-27T17:22:00Z">
          <w:pPr>
            <w:keepNext/>
            <w:keepLines/>
            <w:outlineLvl w:val="2"/>
          </w:pPr>
        </w:pPrChange>
      </w:pPr>
      <w:ins w:id="3288" w:author="沐" w:date="2025-01-27T17:22:00Z">
        <w:r>
          <w:rPr>
            <w:rFonts w:ascii="Times New Roman" w:hAnsi="Times New Roman" w:eastAsia="Times New Roman"/>
            <w:i w:val="0"/>
            <w:iCs w:val="0"/>
            <w:sz w:val="24"/>
            <w:szCs w:val="32"/>
            <w:lang w:eastAsia="zh"/>
            <w:rPrChange w:id="3289" w:author="沐" w:date="2025-01-27T17:22:00Z">
              <w:rPr>
                <w:rFonts w:ascii="Times New Roman" w:hAnsi="Times New Roman" w:eastAsia="Times New Roman"/>
                <w:i/>
                <w:iCs/>
                <w:sz w:val="24"/>
                <w:szCs w:val="32"/>
                <w:lang w:eastAsia="zh"/>
                <w14:ligatures w14:val="standardContextual"/>
              </w:rPr>
            </w:rPrChange>
            <w14:ligatures w14:val="standardContextual"/>
          </w:rPr>
          <w:t>We model the impact of a great coach on a team by examining their influence on the team's average score (considering that the number of medals varies with the number of events). The coach's effect on the team's score can be quantified as follows:</w:t>
        </w:r>
      </w:ins>
    </w:p>
    <w:p w14:paraId="5F058A0A">
      <w:pPr>
        <w:keepNext w:val="0"/>
        <w:keepLines w:val="0"/>
        <w:ind w:firstLine="480" w:firstLineChars="200"/>
        <w:outlineLvl w:val="9"/>
        <w:rPr>
          <w:ins w:id="3291" w:author="沐" w:date="2025-01-27T17:23:00Z"/>
          <w:rFonts w:ascii="Times New Roman" w:hAnsi="Times New Roman" w:eastAsia="Times New Roman"/>
          <w:sz w:val="24"/>
          <w:szCs w:val="32"/>
          <w:lang w:eastAsia="zh"/>
          <w14:ligatures w14:val="standardContextual"/>
        </w:rPr>
        <w:pPrChange w:id="3290" w:author="沐" w:date="2025-01-27T17:22:00Z">
          <w:pPr>
            <w:keepNext/>
            <w:keepLines/>
            <w:outlineLvl w:val="2"/>
          </w:pPr>
        </w:pPrChange>
      </w:pPr>
      <w:ins w:id="3292" w:author="沐" w:date="2025-01-27T17:23:00Z">
        <w:r>
          <w:rPr>
            <w:rFonts w:hint="eastAsia" w:ascii="Times New Roman" w:hAnsi="Times New Roman" w:eastAsia="Times New Roman"/>
            <w:sz w:val="24"/>
            <w:szCs w:val="32"/>
            <w:lang w:eastAsia="zh"/>
            <w14:ligatures w14:val="standardContextual"/>
          </w:rPr>
          <w:t xml:space="preserve">                            </w:t>
        </w:r>
      </w:ins>
      <w:ins w:id="3293" w:author="沐" w:date="2025-01-28T00:11:00Z">
        <w:del w:id="3294" w:author="几" w:date="2025-01-28T00:17:00Z">
          <w:r>
            <w:rPr>
              <w:rFonts w:hint="eastAsia" w:ascii="Times New Roman" w:hAnsi="Times New Roman" w:eastAsia="Times New Roman"/>
              <w:sz w:val="24"/>
              <w:szCs w:val="32"/>
              <w14:ligatures w14:val="standardContextual"/>
            </w:rPr>
            <w:drawing>
              <wp:inline distT="0" distB="0" distL="114300" distR="114300">
                <wp:extent cx="1314450" cy="438150"/>
                <wp:effectExtent l="0" t="0" r="0" b="0"/>
                <wp:docPr id="226"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657119C-6982-421D-8BA7-E74DEB70A7DA-4" descr="latexmath"/>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1314751" cy="438150"/>
                        </a:xfrm>
                        <a:prstGeom prst="rect">
                          <a:avLst/>
                        </a:prstGeom>
                      </pic:spPr>
                    </pic:pic>
                  </a:graphicData>
                </a:graphic>
              </wp:inline>
            </w:drawing>
          </w:r>
        </w:del>
      </w:ins>
      <w:ins w:id="3297" w:author="几" w:date="2025-01-28T00:17:00Z">
        <w:r>
          <w:rPr>
            <w:rFonts w:hint="eastAsia" w:ascii="Times New Roman" w:hAnsi="Times New Roman" w:eastAsia="Times New Roman"/>
            <w:sz w:val="24"/>
            <w:szCs w:val="32"/>
            <w14:ligatures w14:val="standardContextual"/>
          </w:rPr>
          <w:drawing>
            <wp:inline distT="0" distB="0" distL="114300" distR="114300">
              <wp:extent cx="1216025" cy="443230"/>
              <wp:effectExtent l="0" t="0" r="3175" b="139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2"/>
                      <a:stretch>
                        <a:fillRect/>
                      </a:stretch>
                    </pic:blipFill>
                    <pic:spPr>
                      <a:xfrm>
                        <a:off x="0" y="0"/>
                        <a:ext cx="1216025" cy="443230"/>
                      </a:xfrm>
                      <a:prstGeom prst="rect">
                        <a:avLst/>
                      </a:prstGeom>
                    </pic:spPr>
                  </pic:pic>
                </a:graphicData>
              </a:graphic>
            </wp:inline>
          </w:drawing>
        </w:r>
      </w:ins>
    </w:p>
    <w:p w14:paraId="305A7DB4">
      <w:pPr>
        <w:keepNext w:val="0"/>
        <w:keepLines w:val="0"/>
        <w:ind w:firstLine="480" w:firstLineChars="200"/>
        <w:outlineLvl w:val="9"/>
        <w:rPr>
          <w:ins w:id="3300" w:author="沐" w:date="2025-01-27T16:54:00Z"/>
          <w:rFonts w:ascii="Times New Roman" w:hAnsi="Times New Roman" w:eastAsia="Times New Roman" w:cs="Times New Roman"/>
          <w:b w:val="0"/>
          <w:bCs w:val="0"/>
          <w:sz w:val="24"/>
          <w:szCs w:val="32"/>
          <w:lang w:eastAsia="zh"/>
          <w:rPrChange w:id="3301" w:author="沐" w:date="2025-01-27T17:25:00Z">
            <w:rPr>
              <w:ins w:id="3302" w:author="沐" w:date="2025-01-27T16:54:00Z"/>
              <w:rFonts w:ascii="Times New Roman" w:hAnsi="Times New Roman" w:eastAsia="Times New Roman"/>
              <w:b/>
              <w:bCs/>
              <w:sz w:val="24"/>
              <w:szCs w:val="32"/>
              <w:lang w:eastAsia="zh"/>
              <w14:ligatures w14:val="standardContextual"/>
            </w:rPr>
          </w:rPrChange>
          <w14:ligatures w14:val="standardContextual"/>
        </w:rPr>
        <w:pPrChange w:id="3299" w:author="沐" w:date="2025-01-27T17:22:00Z">
          <w:pPr>
            <w:keepNext/>
            <w:keepLines/>
            <w:outlineLvl w:val="2"/>
          </w:pPr>
        </w:pPrChange>
      </w:pPr>
      <w:ins w:id="3303" w:author="沐" w:date="2025-01-27T17:25:00Z">
        <w:r>
          <w:rPr>
            <w:rFonts w:ascii="Times New Roman" w:hAnsi="Times New Roman" w:eastAsia="宋体" w:cs="Times New Roman"/>
            <w:sz w:val="24"/>
            <w:szCs w:val="24"/>
            <w:rPrChange w:id="3304" w:author="沐" w:date="2025-01-27T17:25:00Z">
              <w:rPr>
                <w:rFonts w:ascii="宋体" w:hAnsi="宋体" w:eastAsia="宋体" w:cs="宋体"/>
                <w:sz w:val="24"/>
                <w:szCs w:val="24"/>
              </w:rPr>
            </w:rPrChange>
          </w:rPr>
          <w:t xml:space="preserve">Here, </w:t>
        </w:r>
      </w:ins>
      <w:ins w:id="3305" w:author="沐" w:date="2025-01-27T17:25:00Z">
        <w:r>
          <w:rPr>
            <w:rFonts w:ascii="Times New Roman" w:hAnsi="Times New Roman" w:eastAsia="宋体" w:cs="Times New Roman"/>
            <w:i/>
            <w:iCs/>
            <w:sz w:val="24"/>
            <w:szCs w:val="24"/>
            <w:rPrChange w:id="3306" w:author="沐" w:date="2025-01-27T17:25:00Z">
              <w:rPr>
                <w:rFonts w:ascii="宋体" w:hAnsi="宋体" w:eastAsia="宋体" w:cs="宋体"/>
                <w:sz w:val="24"/>
                <w:szCs w:val="24"/>
              </w:rPr>
            </w:rPrChange>
          </w:rPr>
          <w:t>P</w:t>
        </w:r>
      </w:ins>
      <w:ins w:id="3307" w:author="沐" w:date="2025-01-27T17:25:00Z">
        <w:r>
          <w:rPr>
            <w:rFonts w:ascii="Times New Roman" w:hAnsi="Times New Roman" w:eastAsia="宋体" w:cs="Times New Roman"/>
            <w:sz w:val="24"/>
            <w:szCs w:val="24"/>
            <w:rPrChange w:id="3308" w:author="沐" w:date="2025-01-27T17:25:00Z">
              <w:rPr>
                <w:rFonts w:ascii="宋体" w:hAnsi="宋体" w:eastAsia="宋体" w:cs="宋体"/>
                <w:sz w:val="24"/>
                <w:szCs w:val="24"/>
              </w:rPr>
            </w:rPrChange>
          </w:rPr>
          <w:t xml:space="preserve"> represents the coach's own ability, and </w:t>
        </w:r>
      </w:ins>
      <w:ins w:id="3309" w:author="沐" w:date="2025-01-27T17:25:00Z">
        <w:r>
          <w:rPr>
            <w:rFonts w:ascii="Times New Roman" w:hAnsi="Times New Roman" w:eastAsia="宋体" w:cs="Times New Roman"/>
            <w:i/>
            <w:iCs/>
            <w:sz w:val="24"/>
            <w:szCs w:val="24"/>
            <w:rPrChange w:id="3310" w:author="沐" w:date="2025-01-27T17:25:00Z">
              <w:rPr>
                <w:rFonts w:ascii="宋体" w:hAnsi="宋体" w:eastAsia="宋体" w:cs="宋体"/>
                <w:sz w:val="24"/>
                <w:szCs w:val="24"/>
              </w:rPr>
            </w:rPrChange>
          </w:rPr>
          <w:t>R</w:t>
        </w:r>
      </w:ins>
      <w:ins w:id="3311" w:author="沐" w:date="2025-01-27T17:25:00Z">
        <w:r>
          <w:rPr>
            <w:rFonts w:ascii="Times New Roman" w:hAnsi="Times New Roman" w:eastAsia="宋体" w:cs="Times New Roman"/>
            <w:sz w:val="24"/>
            <w:szCs w:val="24"/>
            <w:rPrChange w:id="3312" w:author="沐" w:date="2025-01-27T17:25:00Z">
              <w:rPr>
                <w:rFonts w:ascii="宋体" w:hAnsi="宋体" w:eastAsia="宋体" w:cs="宋体"/>
                <w:sz w:val="24"/>
                <w:szCs w:val="24"/>
              </w:rPr>
            </w:rPrChange>
          </w:rPr>
          <w:t xml:space="preserve"> represents the team's performance inertia, which refers to the resistance to the coach's influence.</w:t>
        </w:r>
      </w:ins>
    </w:p>
    <w:p w14:paraId="3CA64529">
      <w:pPr>
        <w:rPr>
          <w:ins w:id="3313" w:author="沐" w:date="2025-01-27T17:25:00Z"/>
          <w:rFonts w:ascii="Times New Roman" w:hAnsi="Times New Roman" w:eastAsia="Times New Roman" w:cs="Times New Roman"/>
          <w:b/>
          <w:bCs/>
          <w:sz w:val="24"/>
          <w:szCs w:val="32"/>
          <w:lang w:eastAsia="zh"/>
          <w14:ligatures w14:val="standardContextual"/>
        </w:rPr>
      </w:pPr>
    </w:p>
    <w:p w14:paraId="02207439">
      <w:pPr>
        <w:keepNext/>
        <w:keepLines/>
        <w:outlineLvl w:val="2"/>
        <w:rPr>
          <w:ins w:id="3315" w:author="沐" w:date="2025-01-27T17:29:00Z"/>
          <w:rFonts w:ascii="Times New Roman" w:hAnsi="Times New Roman" w:eastAsia="Times New Roman" w:cs="Times New Roman"/>
          <w:b/>
          <w:bCs/>
          <w:sz w:val="24"/>
          <w:szCs w:val="32"/>
          <w:lang w:eastAsia="zh"/>
          <w14:ligatures w14:val="standardContextual"/>
        </w:rPr>
        <w:pPrChange w:id="3314" w:author="asus" w:date="2025-01-28T01:59:00Z">
          <w:pPr/>
        </w:pPrChange>
      </w:pPr>
      <w:ins w:id="3316" w:author="沐" w:date="2025-01-27T17:25:00Z">
        <w:bookmarkStart w:id="104" w:name="_Toc188922275"/>
        <w:r>
          <w:rPr>
            <w:rFonts w:hint="eastAsia" w:ascii="Times New Roman" w:hAnsi="Times New Roman" w:eastAsia="Times New Roman" w:cs="Times New Roman"/>
            <w:b/>
            <w:bCs/>
            <w:sz w:val="24"/>
            <w:szCs w:val="32"/>
            <w:lang w:eastAsia="zh"/>
            <w14:ligatures w14:val="standardContextual"/>
          </w:rPr>
          <w:t>6</w:t>
        </w:r>
      </w:ins>
      <w:ins w:id="3317" w:author="沐" w:date="2025-01-27T17:25:00Z">
        <w:r>
          <w:rPr>
            <w:rFonts w:hint="eastAsia" w:ascii="Times New Roman" w:hAnsi="Times New Roman" w:eastAsia="Times New Roman" w:cs="Times New Roman"/>
            <w:b/>
            <w:bCs/>
            <w:sz w:val="24"/>
            <w:szCs w:val="32"/>
            <w14:ligatures w14:val="standardContextual"/>
          </w:rPr>
          <w:t>.1.</w:t>
        </w:r>
      </w:ins>
      <w:ins w:id="3318" w:author="沐" w:date="2025-01-27T17:26:00Z">
        <w:r>
          <w:rPr>
            <w:rFonts w:hint="eastAsia" w:ascii="Times New Roman" w:hAnsi="Times New Roman" w:eastAsia="Times New Roman" w:cs="Times New Roman"/>
            <w:b/>
            <w:bCs/>
            <w:sz w:val="24"/>
            <w:szCs w:val="32"/>
            <w:lang w:eastAsia="zh"/>
            <w14:ligatures w14:val="standardContextual"/>
          </w:rPr>
          <w:t>2</w:t>
        </w:r>
      </w:ins>
      <w:ins w:id="3319" w:author="沐" w:date="2025-01-27T17:25:00Z">
        <w:r>
          <w:rPr>
            <w:rFonts w:hint="eastAsia" w:ascii="Times New Roman" w:hAnsi="Times New Roman" w:eastAsia="Times New Roman" w:cs="Times New Roman"/>
            <w:b/>
            <w:bCs/>
            <w:sz w:val="24"/>
            <w:szCs w:val="32"/>
            <w14:ligatures w14:val="standardContextual"/>
          </w:rPr>
          <w:t xml:space="preserve"> </w:t>
        </w:r>
      </w:ins>
      <w:ins w:id="3320" w:author="沐" w:date="2025-01-27T17:29:00Z">
        <w:r>
          <w:rPr>
            <w:rFonts w:hint="eastAsia" w:ascii="Times New Roman" w:hAnsi="Times New Roman" w:eastAsia="Times New Roman" w:cs="Times New Roman"/>
            <w:b/>
            <w:bCs/>
            <w:sz w:val="24"/>
            <w:szCs w:val="32"/>
            <w14:ligatures w14:val="standardContextual"/>
          </w:rPr>
          <w:t>ARIMA</w:t>
        </w:r>
      </w:ins>
      <w:ins w:id="3321" w:author="沐" w:date="2025-01-27T18:00:00Z">
        <w:r>
          <w:rPr>
            <w:rFonts w:hint="eastAsia" w:ascii="Times New Roman" w:hAnsi="Times New Roman" w:eastAsia="Times New Roman" w:cs="Times New Roman"/>
            <w:b/>
            <w:bCs/>
            <w:sz w:val="24"/>
            <w:szCs w:val="32"/>
            <w:lang w:eastAsia="zh"/>
            <w14:ligatures w14:val="standardContextual"/>
          </w:rPr>
          <w:t xml:space="preserve"> Parameter Selection</w:t>
        </w:r>
        <w:bookmarkEnd w:id="104"/>
      </w:ins>
    </w:p>
    <w:p w14:paraId="2C611135">
      <w:pPr>
        <w:rPr>
          <w:ins w:id="3322" w:author="沐" w:date="2025-01-27T17:40:00Z"/>
          <w:rFonts w:ascii="Times New Roman" w:hAnsi="Times New Roman" w:eastAsia="Times New Roman" w:cs="Times New Roman"/>
          <w:sz w:val="24"/>
          <w:szCs w:val="32"/>
          <w:lang w:eastAsia="zh"/>
          <w14:ligatures w14:val="standardContextual"/>
        </w:rPr>
      </w:pPr>
      <w:ins w:id="3323" w:author="沐" w:date="2025-01-27T17:29:00Z">
        <w:r>
          <w:rPr>
            <w:rFonts w:hint="eastAsia" w:ascii="Times New Roman" w:hAnsi="Times New Roman" w:eastAsia="Times New Roman" w:cs="Times New Roman"/>
            <w:b/>
            <w:bCs/>
            <w:sz w:val="24"/>
            <w:szCs w:val="32"/>
            <w:lang w:eastAsia="zh"/>
            <w14:ligatures w14:val="standardContextual"/>
          </w:rPr>
          <w:t xml:space="preserve">    </w:t>
        </w:r>
      </w:ins>
      <w:ins w:id="3324" w:author="沐" w:date="2025-01-27T17:39:00Z">
        <w:r>
          <w:rPr>
            <w:rFonts w:ascii="Times New Roman" w:hAnsi="Times New Roman" w:eastAsia="Times New Roman" w:cs="Times New Roman"/>
            <w:b w:val="0"/>
            <w:bCs w:val="0"/>
            <w:sz w:val="24"/>
            <w:szCs w:val="32"/>
            <w:lang w:eastAsia="zh"/>
            <w:rPrChange w:id="3325" w:author="沐" w:date="2025-01-27T17:39:00Z">
              <w:rPr>
                <w:rFonts w:ascii="Times New Roman" w:hAnsi="Times New Roman" w:eastAsia="Times New Roman" w:cs="Times New Roman"/>
                <w:b/>
                <w:bCs/>
                <w:sz w:val="24"/>
                <w:szCs w:val="32"/>
                <w:lang w:eastAsia="zh"/>
                <w14:ligatures w14:val="standardContextual"/>
              </w:rPr>
            </w:rPrChange>
            <w14:ligatures w14:val="standardContextual"/>
          </w:rPr>
          <w:t>We use the ARIMA model to predict the data without considering the influence of the great coach, in order to compare it with the real data. Taking the influence of Béla Károlyi on the U.S. women's artistic gymnastics team as an example, we first select the ARIMA parameters based on PACF and ACF</w:t>
        </w:r>
      </w:ins>
      <w:ins w:id="3326" w:author="沐" w:date="2025-01-27T17:40:00Z">
        <w:r>
          <w:rPr>
            <w:rFonts w:hint="eastAsia" w:ascii="Times New Roman" w:hAnsi="Times New Roman" w:eastAsia="Times New Roman" w:cs="Times New Roman"/>
            <w:sz w:val="24"/>
            <w:szCs w:val="32"/>
            <w:lang w:eastAsia="zh"/>
            <w14:ligatures w14:val="standardContextual"/>
          </w:rPr>
          <w:t>:</w:t>
        </w:r>
      </w:ins>
    </w:p>
    <w:p w14:paraId="711A42FC">
      <w:pPr>
        <w:rPr>
          <w:ins w:id="3327" w:author="沐" w:date="2025-01-27T17:25:00Z"/>
          <w:rFonts w:ascii="Times New Roman" w:hAnsi="Times New Roman" w:eastAsia="等线" w:cs="Times New Roman"/>
          <w:b w:val="0"/>
          <w:bCs w:val="0"/>
          <w:sz w:val="24"/>
          <w:szCs w:val="32"/>
          <w:lang w:eastAsia="zh"/>
          <w:rPrChange w:id="3328" w:author="沐" w:date="2025-01-27T17:39:00Z">
            <w:rPr>
              <w:ins w:id="3329" w:author="沐" w:date="2025-01-27T17:25:00Z"/>
              <w:rFonts w:ascii="Times New Roman" w:hAnsi="Times New Roman" w:eastAsia="等线" w:cs="Times New Roman"/>
              <w:b/>
              <w:bCs/>
              <w:sz w:val="24"/>
              <w:szCs w:val="32"/>
              <w:lang w:eastAsia="zh"/>
              <w14:ligatures w14:val="standardContextual"/>
            </w:rPr>
          </w:rPrChange>
          <w14:ligatures w14:val="standardContextual"/>
        </w:rPr>
      </w:pPr>
      <w:r>
        <w:rPr>
          <w:sz w:val="24"/>
        </w:rPr>
        <mc:AlternateContent>
          <mc:Choice Requires="wpg">
            <w:drawing>
              <wp:anchor distT="0" distB="0" distL="114300" distR="114300" simplePos="0" relativeHeight="251679744" behindDoc="0" locked="0" layoutInCell="1" allowOverlap="1">
                <wp:simplePos x="0" y="0"/>
                <wp:positionH relativeFrom="column">
                  <wp:posOffset>237490</wp:posOffset>
                </wp:positionH>
                <wp:positionV relativeFrom="paragraph">
                  <wp:posOffset>728980</wp:posOffset>
                </wp:positionV>
                <wp:extent cx="4686935" cy="1752600"/>
                <wp:effectExtent l="0" t="0" r="18415" b="0"/>
                <wp:wrapTopAndBottom/>
                <wp:docPr id="191" name="组合 191"/>
                <wp:cNvGraphicFramePr/>
                <a:graphic xmlns:a="http://schemas.openxmlformats.org/drawingml/2006/main">
                  <a:graphicData uri="http://schemas.microsoft.com/office/word/2010/wordprocessingGroup">
                    <wpg:wgp>
                      <wpg:cNvGrpSpPr/>
                      <wpg:grpSpPr>
                        <a:xfrm>
                          <a:off x="0" y="0"/>
                          <a:ext cx="4686935" cy="1752600"/>
                          <a:chOff x="2345" y="282949"/>
                          <a:chExt cx="7381" cy="2760"/>
                        </a:xfrm>
                      </wpg:grpSpPr>
                      <pic:pic xmlns:pic="http://schemas.openxmlformats.org/drawingml/2006/picture">
                        <pic:nvPicPr>
                          <pic:cNvPr id="70" name="图片 70"/>
                          <pic:cNvPicPr>
                            <a:picLocks noChangeAspect="1"/>
                          </pic:cNvPicPr>
                        </pic:nvPicPr>
                        <pic:blipFill>
                          <a:blip r:embed="rId33"/>
                          <a:stretch>
                            <a:fillRect/>
                          </a:stretch>
                        </pic:blipFill>
                        <pic:spPr>
                          <a:xfrm>
                            <a:off x="2345" y="282949"/>
                            <a:ext cx="3622" cy="2760"/>
                          </a:xfrm>
                          <a:prstGeom prst="rect">
                            <a:avLst/>
                          </a:prstGeom>
                        </pic:spPr>
                      </pic:pic>
                      <pic:pic xmlns:pic="http://schemas.openxmlformats.org/drawingml/2006/picture">
                        <pic:nvPicPr>
                          <pic:cNvPr id="73" name="图片 73"/>
                          <pic:cNvPicPr>
                            <a:picLocks noChangeAspect="1"/>
                          </pic:cNvPicPr>
                        </pic:nvPicPr>
                        <pic:blipFill>
                          <a:blip r:embed="rId34"/>
                          <a:stretch>
                            <a:fillRect/>
                          </a:stretch>
                        </pic:blipFill>
                        <pic:spPr>
                          <a:xfrm>
                            <a:off x="6156" y="282970"/>
                            <a:ext cx="3570" cy="2717"/>
                          </a:xfrm>
                          <a:prstGeom prst="rect">
                            <a:avLst/>
                          </a:prstGeom>
                        </pic:spPr>
                      </pic:pic>
                    </wpg:wgp>
                  </a:graphicData>
                </a:graphic>
              </wp:anchor>
            </w:drawing>
          </mc:Choice>
          <mc:Fallback>
            <w:pict>
              <v:group id="_x0000_s1026" o:spid="_x0000_s1026" o:spt="203" style="position:absolute;left:0pt;margin-left:18.7pt;margin-top:57.4pt;height:138pt;width:369.05pt;mso-wrap-distance-bottom:0pt;mso-wrap-distance-top:0pt;z-index:251679744;mso-width-relative:page;mso-height-relative:page;" coordorigin="2345,282949" coordsize="7381,2760" o:gfxdata="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&#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">
                <o:lock v:ext="edit" aspectratio="f"/>
                <v:shape id="_x0000_s1026" o:spid="_x0000_s1026" o:spt="75" type="#_x0000_t75" style="position:absolute;left:2345;top:282949;height:2760;width:3622;" filled="f" o:preferrelative="t" stroked="f" coordsize="21600,21600" o:gfxdata="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cuWD7gAAADbAAAA&#10;DwAAAAAAAAABACAAAAAiAAAAZHJzL2Rvd25yZXYueG1sUEsBAhQAFAAAAAgAh07iQDMvBZ47AAAA&#10;OQAAABAAAAAAAAAAAQAgAAAABwEAAGRycy9zaGFwZXhtbC54bWxQSwUGAAAAAAYABgBbAQAAsQMA&#10;AAAA&#10;">
                  <v:fill on="f" focussize="0,0"/>
                  <v:stroke on="f"/>
                  <v:imagedata r:id="rId33" o:title=""/>
                  <o:lock v:ext="edit" aspectratio="t"/>
                </v:shape>
                <v:shape id="_x0000_s1026" o:spid="_x0000_s1026" o:spt="75" type="#_x0000_t75" style="position:absolute;left:6156;top:282970;height:2717;width:3570;" filled="f" o:preferrelative="t" stroked="f" coordsize="21600,21600" o:gfxdata="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y5Na/&#10;AAAA2wAAAA8AAAAAAAAAAQAgAAAAIgAAAGRycy9kb3ducmV2LnhtbFBLAQIUABQAAAAIAIdO4kAz&#10;LwWeOwAAADkAAAAQAAAAAAAAAAEAIAAAAA4BAABkcnMvc2hhcGV4bWwueG1sUEsFBgAAAAAGAAYA&#10;WwEAALgDAAAAAA==&#10;">
                  <v:fill on="f" focussize="0,0"/>
                  <v:stroke on="f"/>
                  <v:imagedata r:id="rId34" o:title=""/>
                  <o:lock v:ext="edit" aspectratio="t"/>
                </v:shape>
                <w10:wrap type="topAndBottom"/>
              </v:group>
            </w:pict>
          </mc:Fallback>
        </mc:AlternateContent>
      </w:r>
      <w:ins w:id="3330" w:author="沐" w:date="2025-01-27T17:41:00Z">
        <w:r>
          <w:rPr>
            <w:rFonts w:hint="eastAsia" w:ascii="Times New Roman" w:hAnsi="Times New Roman" w:eastAsia="Times New Roman" w:cs="Times New Roman"/>
            <w:sz w:val="24"/>
            <w:szCs w:val="32"/>
            <w:lang w:eastAsia="zh"/>
            <w14:ligatures w14:val="standardContextual"/>
          </w:rPr>
          <w:t xml:space="preserve">    </w:t>
        </w:r>
      </w:ins>
      <w:ins w:id="3331" w:author="沐" w:date="2025-01-27T17:43:00Z">
        <w:r>
          <w:rPr>
            <w:rFonts w:hint="eastAsia" w:ascii="Times New Roman" w:hAnsi="Times New Roman" w:eastAsia="Times New Roman" w:cs="Times New Roman"/>
            <w:sz w:val="24"/>
            <w:szCs w:val="32"/>
            <w:lang w:eastAsia="zh"/>
            <w14:ligatures w14:val="standardContextual"/>
          </w:rPr>
          <w:t>Based on the PACF plot, we choose the first significant cutoff point as p, as shown in the figure, with p = 2.</w:t>
        </w:r>
      </w:ins>
      <w:ins w:id="3332" w:author="沐" w:date="2025-01-27T17:57:00Z">
        <w:r>
          <w:rPr>
            <w:rFonts w:hint="eastAsia" w:ascii="Times New Roman" w:hAnsi="Times New Roman" w:eastAsia="Times New Roman" w:cs="Times New Roman"/>
            <w:sz w:val="24"/>
            <w:szCs w:val="32"/>
            <w:lang w:eastAsia="zh"/>
            <w14:ligatures w14:val="standardContextual"/>
          </w:rPr>
          <w:t xml:space="preserve"> And based on the ACF plot, we select the first significant cutoff point as q, as shown in the figure, with q = 1.</w:t>
        </w:r>
      </w:ins>
    </w:p>
    <w:p w14:paraId="1F8EABFC">
      <w:pPr>
        <w:ind w:firstLine="0"/>
        <w:jc w:val="center"/>
        <w:rPr>
          <w:ins w:id="3334" w:author="沐" w:date="2025-01-27T23:26:00Z"/>
          <w:del w:id="3335" w:author="几" w:date="2025-01-28T00:27:00Z"/>
          <w:rFonts w:ascii="Times New Roman" w:hAnsi="Times New Roman" w:eastAsia="Times New Roman" w:cs="Times New Roman"/>
          <w:color w:val="000000"/>
          <w:kern w:val="0"/>
          <w:szCs w:val="21"/>
          <w:lang w:eastAsia="zh"/>
          <w14:ligatures w14:val="standardContextual"/>
        </w:rPr>
        <w:pPrChange w:id="3333" w:author="沐" w:date="2025-01-27T23:26:00Z">
          <w:pPr>
            <w:ind w:firstLine="420"/>
            <w:jc w:val="center"/>
          </w:pPr>
        </w:pPrChange>
      </w:pPr>
      <w:ins w:id="3336" w:author="沐" w:date="2025-01-27T23:26:00Z">
        <w:r>
          <w:rPr>
            <w:rFonts w:hint="eastAsia" w:ascii="Times New Roman" w:hAnsi="Times New Roman" w:eastAsia="Times New Roman" w:cs="Times New Roman"/>
            <w:color w:val="000000"/>
            <w:kern w:val="0"/>
            <w:szCs w:val="21"/>
            <w14:ligatures w14:val="standardContextual"/>
          </w:rPr>
          <w:t xml:space="preserve">Figure </w:t>
        </w:r>
      </w:ins>
      <w:ins w:id="3337" w:author="沐" w:date="2025-01-27T23:27:00Z">
        <w:del w:id="3338" w:author="asus" w:date="2025-01-28T02:20:00Z">
          <w:r>
            <w:rPr>
              <w:rFonts w:hint="eastAsia" w:ascii="Times New Roman" w:hAnsi="Times New Roman" w:eastAsia="Times New Roman" w:cs="Times New Roman"/>
              <w:color w:val="000000"/>
              <w:kern w:val="0"/>
              <w:szCs w:val="21"/>
              <w:lang w:eastAsia="zh"/>
              <w14:ligatures w14:val="standardContextual"/>
            </w:rPr>
            <w:delText>6</w:delText>
          </w:r>
        </w:del>
      </w:ins>
      <w:ins w:id="3339" w:author="asus" w:date="2025-01-28T02:20:00Z">
        <w:r>
          <w:rPr>
            <w:rFonts w:ascii="Times New Roman" w:hAnsi="Times New Roman" w:eastAsia="Times New Roman" w:cs="Times New Roman"/>
            <w:color w:val="000000"/>
            <w:kern w:val="0"/>
            <w:szCs w:val="21"/>
            <w:lang w:eastAsia="zh"/>
            <w14:ligatures w14:val="standardContextual"/>
          </w:rPr>
          <w:t>5</w:t>
        </w:r>
      </w:ins>
      <w:ins w:id="3340" w:author="沐" w:date="2025-01-27T23:26:00Z">
        <w:r>
          <w:rPr>
            <w:rFonts w:hint="eastAsia" w:ascii="Cambria Math" w:hAnsi="Times New Roman" w:eastAsia="Times New Roman" w:cs="Times New Roman"/>
            <w:iCs/>
            <w:sz w:val="24"/>
            <w14:ligatures w14:val="standardContextual"/>
          </w:rPr>
          <w:t xml:space="preserve"> </w:t>
        </w:r>
      </w:ins>
      <w:ins w:id="3341" w:author="沐" w:date="2025-01-27T23:27:00Z">
        <w:r>
          <w:rPr>
            <w:rFonts w:ascii="Times New Roman" w:hAnsi="Times New Roman" w:eastAsia="Times New Roman" w:cs="Times New Roman"/>
            <w:iCs/>
            <w:sz w:val="20"/>
            <w:szCs w:val="20"/>
            <w:rPrChange w:id="3342" w:author="沐" w:date="2025-01-27T23:27:00Z">
              <w:rPr>
                <w:rFonts w:ascii="Cambria Math" w:hAnsi="Times New Roman" w:eastAsia="Times New Roman" w:cs="Times New Roman"/>
                <w:iCs/>
                <w:sz w:val="24"/>
                <w14:ligatures w14:val="standardContextual"/>
              </w:rPr>
            </w:rPrChange>
            <w14:ligatures w14:val="standardContextual"/>
          </w:rPr>
          <w:t>Partial Autocorrelation and Autocorrelation of the Series</w:t>
        </w:r>
      </w:ins>
    </w:p>
    <w:p w14:paraId="3F12BBF8">
      <w:pPr>
        <w:jc w:val="center"/>
        <w:rPr>
          <w:ins w:id="3344" w:author="沐" w:date="2025-01-27T17:42:00Z"/>
          <w:del w:id="3345" w:author="几" w:date="2025-01-28T00:27:00Z"/>
          <w:rFonts w:ascii="等线" w:hAnsi="等线" w:eastAsia="等线" w:cs="Times New Roman"/>
          <w:sz w:val="24"/>
          <w:szCs w:val="24"/>
          <w:lang w:eastAsia="zh" w:bidi="ar"/>
        </w:rPr>
        <w:pPrChange w:id="3343" w:author="几" w:date="2025-01-28T00:27:00Z">
          <w:pPr/>
        </w:pPrChange>
      </w:pPr>
    </w:p>
    <w:p w14:paraId="38C01CAA">
      <w:pPr>
        <w:jc w:val="center"/>
        <w:rPr>
          <w:ins w:id="3347" w:author="沐" w:date="2025-01-27T17:42:00Z"/>
          <w:rFonts w:ascii="等线" w:hAnsi="等线" w:eastAsia="等线" w:cs="Times New Roman"/>
          <w:sz w:val="24"/>
          <w:szCs w:val="24"/>
          <w:lang w:eastAsia="zh" w:bidi="ar"/>
        </w:rPr>
        <w:pPrChange w:id="3346" w:author="几" w:date="2025-01-28T00:27:00Z">
          <w:pPr/>
        </w:pPrChange>
      </w:pPr>
    </w:p>
    <w:p w14:paraId="65EDC7F3">
      <w:pPr>
        <w:adjustRightInd w:val="0"/>
        <w:snapToGrid w:val="0"/>
        <w:spacing w:after="97" w:afterLines="30"/>
        <w:ind w:firstLine="420"/>
        <w:rPr>
          <w:ins w:id="3348" w:author="沐" w:date="2025-01-27T17:58:00Z"/>
          <w:rFonts w:ascii="Times New Roman" w:hAnsi="Times New Roman" w:cs="Times New Roman"/>
          <w:sz w:val="24"/>
          <w:szCs w:val="24"/>
        </w:rPr>
      </w:pPr>
      <w:ins w:id="3349" w:author="沐" w:date="2025-01-27T17:45:00Z">
        <w:r>
          <w:rPr>
            <w:rFonts w:ascii="Times New Roman" w:hAnsi="Times New Roman" w:cs="Times New Roman"/>
            <w:sz w:val="24"/>
            <w:szCs w:val="24"/>
            <w:rPrChange w:id="3350" w:author="沐" w:date="2025-01-27T17:45:00Z">
              <w:rPr>
                <w:sz w:val="24"/>
                <w:szCs w:val="24"/>
              </w:rPr>
            </w:rPrChange>
          </w:rPr>
          <w:t xml:space="preserve">Additionally, since the data is a non-stationary series, we set d = 1. </w:t>
        </w:r>
      </w:ins>
    </w:p>
    <w:p w14:paraId="6CB35EC4">
      <w:pPr>
        <w:adjustRightInd w:val="0"/>
        <w:snapToGrid w:val="0"/>
        <w:spacing w:after="97" w:afterLines="30"/>
        <w:ind w:firstLine="420"/>
        <w:rPr>
          <w:ins w:id="3351" w:author="沐" w:date="2025-01-27T17:45:00Z"/>
          <w:rFonts w:ascii="Times New Roman" w:hAnsi="Times New Roman" w:cs="Times New Roman"/>
          <w:sz w:val="24"/>
          <w:szCs w:val="24"/>
          <w:lang w:eastAsia="zh"/>
        </w:rPr>
      </w:pPr>
      <w:ins w:id="3352" w:author="沐" w:date="2025-01-27T17:58:00Z">
        <w:r>
          <w:rPr>
            <w:rFonts w:hint="eastAsia" w:ascii="Times New Roman" w:hAnsi="Times New Roman" w:cs="Times New Roman"/>
            <w:sz w:val="24"/>
            <w:szCs w:val="24"/>
            <w:lang w:eastAsia="zh"/>
          </w:rPr>
          <w:t xml:space="preserve">Therefore, we will use the ARIMA(2, 1, 1) for prediction in the next section. </w:t>
        </w:r>
      </w:ins>
    </w:p>
    <w:p w14:paraId="34CDD98F">
      <w:pPr>
        <w:keepNext/>
        <w:keepLines/>
        <w:spacing w:before="0" w:after="0" w:line="240" w:lineRule="auto"/>
        <w:jc w:val="both"/>
        <w:outlineLvl w:val="2"/>
        <w:rPr>
          <w:ins w:id="3354" w:author="沐" w:date="2025-01-27T17:58:00Z"/>
          <w:rFonts w:ascii="Times New Roman" w:hAnsi="Times New Roman" w:eastAsia="Times New Roman" w:cs="Times New Roman"/>
          <w:b/>
          <w:bCs/>
          <w:sz w:val="24"/>
          <w:szCs w:val="32"/>
          <w:lang w:eastAsia="zh"/>
          <w14:ligatures w14:val="standardContextual"/>
        </w:rPr>
        <w:pPrChange w:id="3353" w:author="asus" w:date="2025-01-28T02:01:00Z">
          <w:pPr>
            <w:spacing w:before="240" w:after="60" w:line="312" w:lineRule="auto"/>
            <w:jc w:val="left"/>
            <w:outlineLvl w:val="1"/>
          </w:pPr>
        </w:pPrChange>
      </w:pPr>
      <w:ins w:id="3355" w:author="沐" w:date="2025-01-27T17:58:00Z">
        <w:bookmarkStart w:id="105" w:name="_Toc188922276"/>
        <w:r>
          <w:rPr>
            <w:rFonts w:hint="eastAsia" w:ascii="Times New Roman" w:hAnsi="Times New Roman" w:eastAsia="Times New Roman" w:cs="Times New Roman"/>
            <w:b/>
            <w:bCs/>
            <w:sz w:val="24"/>
            <w:szCs w:val="32"/>
            <w:lang w:eastAsia="zh"/>
            <w14:ligatures w14:val="standardContextual"/>
          </w:rPr>
          <w:t xml:space="preserve">6.1.3 </w:t>
        </w:r>
      </w:ins>
      <w:ins w:id="3356" w:author="沐" w:date="2025-01-27T18:02:00Z">
        <w:r>
          <w:rPr>
            <w:rFonts w:hint="eastAsia" w:ascii="Times New Roman" w:hAnsi="Times New Roman" w:eastAsia="Times New Roman" w:cs="Times New Roman"/>
            <w:b/>
            <w:bCs/>
            <w:sz w:val="24"/>
            <w:szCs w:val="32"/>
            <w:lang w:eastAsia="zh"/>
            <w14:ligatures w14:val="standardContextual"/>
          </w:rPr>
          <w:t>Metrics</w:t>
        </w:r>
        <w:bookmarkEnd w:id="105"/>
      </w:ins>
      <w:ins w:id="3357" w:author="沐" w:date="2025-01-27T17:59:00Z">
        <w:r>
          <w:rPr>
            <w:rFonts w:hint="eastAsia" w:ascii="Times New Roman" w:hAnsi="Times New Roman" w:eastAsia="Times New Roman" w:cs="Times New Roman"/>
            <w:b/>
            <w:bCs/>
            <w:sz w:val="24"/>
            <w:szCs w:val="32"/>
            <w:lang w:eastAsia="zh"/>
            <w14:ligatures w14:val="standardContextual"/>
          </w:rPr>
          <w:t xml:space="preserve"> </w:t>
        </w:r>
      </w:ins>
    </w:p>
    <w:p w14:paraId="502A4C7A">
      <w:pPr>
        <w:spacing w:before="10" w:after="0" w:line="312" w:lineRule="auto"/>
        <w:ind w:firstLine="480" w:firstLineChars="200"/>
        <w:jc w:val="left"/>
        <w:outlineLvl w:val="1"/>
        <w:rPr>
          <w:ins w:id="3359" w:author="沐" w:date="2025-01-28T00:31:00Z"/>
          <w:del w:id="3360" w:author="几" w:date="2025-01-28T00:37:00Z"/>
          <w:rFonts w:ascii="Times New Roman" w:hAnsi="Times New Roman" w:eastAsia="Times New Roman" w:cs="Times New Roman"/>
          <w:sz w:val="24"/>
          <w:szCs w:val="24"/>
          <w:lang w:eastAsia="zh"/>
          <w14:ligatures w14:val="standardContextual"/>
        </w:rPr>
        <w:pPrChange w:id="3358" w:author="几" w:date="2025-01-28T00:37:00Z">
          <w:pPr>
            <w:spacing w:before="240" w:after="60" w:line="312" w:lineRule="auto"/>
            <w:jc w:val="left"/>
            <w:outlineLvl w:val="1"/>
          </w:pPr>
        </w:pPrChange>
      </w:pPr>
      <w:ins w:id="3361" w:author="沐" w:date="2025-01-27T18:00:00Z">
        <w:bookmarkStart w:id="106" w:name="_Toc188922277"/>
        <w:bookmarkStart w:id="107" w:name="_Toc1212056255"/>
        <w:r>
          <w:rPr>
            <w:rFonts w:hint="eastAsia" w:ascii="Times New Roman" w:hAnsi="Times New Roman" w:eastAsia="Times New Roman" w:cs="Times New Roman"/>
            <w:sz w:val="24"/>
            <w:szCs w:val="24"/>
            <w:lang w:eastAsia="zh"/>
            <w14:ligatures w14:val="standardContextual"/>
          </w:rPr>
          <w:t>First, w</w:t>
        </w:r>
      </w:ins>
      <w:ins w:id="3362" w:author="沐" w:date="2025-01-27T17:55:00Z">
        <w:r>
          <w:rPr>
            <w:rFonts w:ascii="Times New Roman" w:hAnsi="Times New Roman" w:eastAsia="Times New Roman" w:cs="Times New Roman"/>
            <w:b w:val="0"/>
            <w:bCs w:val="0"/>
            <w:sz w:val="24"/>
            <w:szCs w:val="24"/>
            <w:lang w:eastAsia="zh"/>
            <w:rPrChange w:id="3363" w:author="沐" w:date="2025-01-27T17:55:00Z">
              <w:rPr>
                <w:rFonts w:ascii="Times New Roman" w:hAnsi="Times New Roman" w:eastAsia="Times New Roman" w:cs="Times New Roman"/>
                <w:b/>
                <w:bCs/>
                <w:sz w:val="28"/>
                <w:szCs w:val="28"/>
                <w:lang w:eastAsia="zh"/>
                <w14:ligatures w14:val="standardContextual"/>
              </w:rPr>
            </w:rPrChange>
            <w14:ligatures w14:val="standardContextual"/>
          </w:rPr>
          <w:t>e use the ARIMA(2, 1, 1) model to predict the data based on the performance before the coach's tenure, and the difference between the ARIMA forecast and the actual data is shown in the figure below, illustrating the changes in the average performance of the U.S. women's artistic gymnastics team</w:t>
        </w:r>
      </w:ins>
      <w:ins w:id="3364" w:author="沐" w:date="2025-01-27T17:55:00Z">
        <w:r>
          <w:rPr>
            <w:rFonts w:hint="eastAsia" w:ascii="Times New Roman" w:hAnsi="Times New Roman" w:eastAsia="Times New Roman" w:cs="Times New Roman"/>
            <w:sz w:val="24"/>
            <w:szCs w:val="24"/>
            <w:lang w:eastAsia="zh"/>
            <w14:ligatures w14:val="standardContextual"/>
          </w:rPr>
          <w:t>:</w:t>
        </w:r>
        <w:bookmarkEnd w:id="106"/>
        <w:bookmarkEnd w:id="107"/>
        <w:r>
          <w:rPr>
            <w:rFonts w:hint="eastAsia" w:ascii="Times New Roman" w:hAnsi="Times New Roman" w:eastAsia="Times New Roman" w:cs="Times New Roman"/>
            <w:sz w:val="24"/>
            <w:szCs w:val="24"/>
            <w:lang w:eastAsia="zh"/>
            <w14:ligatures w14:val="standardContextual"/>
          </w:rPr>
          <w:t xml:space="preserve"> </w:t>
        </w:r>
      </w:ins>
    </w:p>
    <w:p w14:paraId="6E7D0B3A">
      <w:pPr>
        <w:spacing w:before="10" w:after="0" w:line="312" w:lineRule="auto"/>
        <w:ind w:firstLine="480" w:firstLineChars="200"/>
        <w:jc w:val="left"/>
        <w:outlineLvl w:val="1"/>
        <w:rPr>
          <w:ins w:id="3366" w:author="沐" w:date="2025-01-28T00:31:00Z"/>
          <w:del w:id="3367" w:author="几" w:date="2025-01-28T00:37:00Z"/>
          <w:rFonts w:ascii="Times New Roman" w:hAnsi="Times New Roman" w:eastAsia="Times New Roman" w:cs="Times New Roman"/>
          <w:sz w:val="24"/>
          <w:szCs w:val="24"/>
          <w:lang w:eastAsia="zh"/>
          <w14:ligatures w14:val="standardContextual"/>
        </w:rPr>
        <w:pPrChange w:id="3365" w:author="几" w:date="2025-01-28T00:37:00Z">
          <w:pPr>
            <w:spacing w:before="240" w:after="60" w:line="312" w:lineRule="auto"/>
            <w:jc w:val="left"/>
            <w:outlineLvl w:val="1"/>
          </w:pPr>
        </w:pPrChange>
      </w:pPr>
    </w:p>
    <w:p w14:paraId="5E2F0367">
      <w:pPr>
        <w:spacing w:before="10" w:after="0" w:line="312" w:lineRule="auto"/>
        <w:ind w:firstLine="480" w:firstLineChars="200"/>
        <w:jc w:val="left"/>
        <w:outlineLvl w:val="1"/>
        <w:rPr>
          <w:ins w:id="3369" w:author="沐" w:date="2025-01-27T16:51:00Z"/>
          <w:del w:id="3370" w:author="几" w:date="2025-01-28T00:37:00Z"/>
          <w:rFonts w:ascii="Times New Roman" w:hAnsi="Times New Roman" w:eastAsia="Times New Roman" w:cs="Times New Roman"/>
          <w:b w:val="0"/>
          <w:bCs w:val="0"/>
          <w:sz w:val="24"/>
          <w:szCs w:val="24"/>
          <w:lang w:eastAsia="zh"/>
          <w:rPrChange w:id="3371" w:author="沐" w:date="2025-01-27T17:55:00Z">
            <w:rPr>
              <w:ins w:id="3372" w:author="沐" w:date="2025-01-27T16:51:00Z"/>
              <w:del w:id="3373" w:author="几" w:date="2025-01-28T00:37:00Z"/>
              <w:rFonts w:ascii="Times New Roman" w:hAnsi="Times New Roman" w:eastAsia="Times New Roman" w:cs="Times New Roman"/>
              <w:b/>
              <w:bCs/>
              <w:sz w:val="28"/>
              <w:szCs w:val="28"/>
              <w:lang w:eastAsia="zh"/>
              <w14:ligatures w14:val="standardContextual"/>
            </w:rPr>
          </w:rPrChange>
          <w14:ligatures w14:val="standardContextual"/>
        </w:rPr>
        <w:pPrChange w:id="3368" w:author="几" w:date="2025-01-28T00:37:00Z">
          <w:pPr>
            <w:spacing w:before="240" w:after="60" w:line="312" w:lineRule="auto"/>
            <w:jc w:val="left"/>
            <w:outlineLvl w:val="1"/>
          </w:pPr>
        </w:pPrChange>
      </w:pPr>
    </w:p>
    <w:p w14:paraId="7148DA58">
      <w:pPr>
        <w:spacing w:before="10" w:line="312" w:lineRule="auto"/>
        <w:ind w:firstLine="560" w:firstLineChars="200"/>
        <w:jc w:val="left"/>
        <w:outlineLvl w:val="1"/>
        <w:rPr>
          <w:ins w:id="3375" w:author="沐" w:date="2025-01-28T00:31:00Z"/>
          <w:rFonts w:ascii="Times New Roman" w:hAnsi="Times New Roman" w:eastAsia="Times New Roman" w:cs="Times New Roman"/>
          <w:b/>
          <w:bCs/>
          <w:sz w:val="28"/>
          <w:szCs w:val="28"/>
          <w:lang w:eastAsia="zh"/>
          <w14:ligatures w14:val="standardContextual"/>
        </w:rPr>
        <w:pPrChange w:id="3374" w:author="几" w:date="2025-01-28T00:37:00Z">
          <w:pPr>
            <w:jc w:val="center"/>
          </w:pPr>
        </w:pPrChange>
      </w:pPr>
    </w:p>
    <w:p w14:paraId="794E24AA">
      <w:pPr>
        <w:jc w:val="center"/>
        <w:rPr>
          <w:ins w:id="3376" w:author="沐" w:date="2025-01-28T00:31:00Z"/>
          <w:rFonts w:ascii="Times New Roman" w:hAnsi="Times New Roman" w:eastAsia="Times New Roman" w:cs="Times New Roman"/>
          <w:b/>
          <w:bCs/>
          <w:sz w:val="28"/>
          <w:szCs w:val="28"/>
          <w:lang w:eastAsia="zh"/>
          <w14:ligatures w14:val="standardContextual"/>
        </w:rPr>
      </w:pPr>
      <w:ins w:id="3377" w:author="沐" w:date="2025-01-27T17:51:00Z">
        <w:r>
          <w:rPr>
            <w:rFonts w:hint="eastAsia" w:ascii="Times New Roman" w:hAnsi="Times New Roman" w:eastAsia="Times New Roman" w:cs="Times New Roman"/>
            <w:sz w:val="24"/>
            <w:szCs w:val="24"/>
            <w14:ligatures w14:val="standardContextual"/>
          </w:rPr>
          <w:drawing>
            <wp:anchor distT="0" distB="0" distL="114300" distR="114300" simplePos="0" relativeHeight="251669504" behindDoc="0" locked="0" layoutInCell="1" allowOverlap="1">
              <wp:simplePos x="0" y="0"/>
              <wp:positionH relativeFrom="column">
                <wp:posOffset>1435735</wp:posOffset>
              </wp:positionH>
              <wp:positionV relativeFrom="paragraph">
                <wp:posOffset>66675</wp:posOffset>
              </wp:positionV>
              <wp:extent cx="3093085" cy="1474470"/>
              <wp:effectExtent l="0" t="0" r="12065" b="1143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5"/>
                      <a:stretch>
                        <a:fillRect/>
                      </a:stretch>
                    </pic:blipFill>
                    <pic:spPr>
                      <a:xfrm>
                        <a:off x="0" y="0"/>
                        <a:ext cx="3093085" cy="1474470"/>
                      </a:xfrm>
                      <a:prstGeom prst="rect">
                        <a:avLst/>
                      </a:prstGeom>
                    </pic:spPr>
                  </pic:pic>
                </a:graphicData>
              </a:graphic>
            </wp:anchor>
          </w:drawing>
        </w:r>
      </w:ins>
    </w:p>
    <w:p w14:paraId="012F60ED">
      <w:pPr>
        <w:jc w:val="center"/>
        <w:rPr>
          <w:ins w:id="3379" w:author="沐" w:date="2025-01-27T23:35:00Z"/>
          <w:rFonts w:ascii="Times New Roman" w:hAnsi="Times New Roman" w:eastAsia="Times New Roman" w:cs="Times New Roman"/>
          <w:color w:val="000000"/>
          <w:kern w:val="0"/>
          <w:szCs w:val="21"/>
          <w:lang w:eastAsia="zh"/>
          <w14:ligatures w14:val="standardContextual"/>
        </w:rPr>
      </w:pPr>
      <w:ins w:id="3380" w:author="沐" w:date="2025-01-27T17:57:00Z">
        <w:r>
          <w:rPr>
            <w:rFonts w:hint="eastAsia" w:ascii="Times New Roman" w:hAnsi="Times New Roman" w:eastAsia="Times New Roman" w:cs="Times New Roman"/>
            <w:b/>
            <w:bCs/>
            <w:sz w:val="28"/>
            <w:szCs w:val="28"/>
            <w:lang w:eastAsia="zh"/>
            <w14:ligatures w14:val="standardContextual"/>
          </w:rPr>
          <w:t xml:space="preserve">    </w:t>
        </w:r>
      </w:ins>
      <w:ins w:id="3381" w:author="沐" w:date="2025-01-27T23:35:00Z">
        <w:r>
          <w:rPr>
            <w:rFonts w:hint="eastAsia" w:ascii="Times New Roman" w:hAnsi="Times New Roman" w:eastAsia="Times New Roman" w:cs="Times New Roman"/>
            <w:b/>
            <w:bCs/>
            <w:sz w:val="28"/>
            <w:szCs w:val="28"/>
            <w:lang w:eastAsia="zh"/>
            <w14:ligatures w14:val="standardContextual"/>
          </w:rPr>
          <w:t xml:space="preserve">   </w:t>
        </w:r>
      </w:ins>
      <w:ins w:id="3382" w:author="沐" w:date="2025-01-27T23:35:00Z">
        <w:r>
          <w:rPr>
            <w:rFonts w:hint="eastAsia" w:ascii="Times New Roman" w:hAnsi="Times New Roman" w:eastAsia="Times New Roman" w:cs="Times New Roman"/>
            <w:color w:val="000000"/>
            <w:kern w:val="0"/>
            <w:szCs w:val="21"/>
            <w14:ligatures w14:val="standardContextual"/>
          </w:rPr>
          <w:t xml:space="preserve">Figure </w:t>
        </w:r>
      </w:ins>
      <w:ins w:id="3383" w:author="沐" w:date="2025-01-27T23:36:00Z">
        <w:del w:id="3384" w:author="asus" w:date="2025-01-28T02:20:00Z">
          <w:r>
            <w:rPr>
              <w:rFonts w:hint="eastAsia" w:ascii="Times New Roman" w:hAnsi="Times New Roman" w:eastAsia="Times New Roman" w:cs="Times New Roman"/>
              <w:color w:val="000000"/>
              <w:kern w:val="0"/>
              <w:szCs w:val="21"/>
              <w:lang w:eastAsia="zh"/>
              <w14:ligatures w14:val="standardContextual"/>
            </w:rPr>
            <w:delText>7</w:delText>
          </w:r>
        </w:del>
      </w:ins>
      <w:ins w:id="3385" w:author="asus" w:date="2025-01-28T02:20:00Z">
        <w:r>
          <w:rPr>
            <w:rFonts w:ascii="Times New Roman" w:hAnsi="Times New Roman" w:eastAsia="Times New Roman" w:cs="Times New Roman"/>
            <w:color w:val="000000"/>
            <w:kern w:val="0"/>
            <w:szCs w:val="21"/>
            <w:lang w:eastAsia="zh"/>
            <w14:ligatures w14:val="standardContextual"/>
          </w:rPr>
          <w:t>6</w:t>
        </w:r>
      </w:ins>
      <w:ins w:id="3386" w:author="沐" w:date="2025-01-27T23:35:00Z">
        <w:r>
          <w:rPr>
            <w:rFonts w:hint="eastAsia" w:ascii="Cambria Math" w:hAnsi="Times New Roman" w:eastAsia="Times New Roman" w:cs="Times New Roman"/>
            <w:iCs/>
            <w:sz w:val="24"/>
            <w14:ligatures w14:val="standardContextual"/>
          </w:rPr>
          <w:t xml:space="preserve"> </w:t>
        </w:r>
      </w:ins>
      <w:ins w:id="3387" w:author="沐" w:date="2025-01-27T23:36:00Z">
        <w:r>
          <w:rPr>
            <w:rFonts w:ascii="Times New Roman" w:hAnsi="Times New Roman" w:eastAsia="宋体" w:cs="Times New Roman"/>
            <w:sz w:val="21"/>
            <w:szCs w:val="21"/>
            <w:rPrChange w:id="3388" w:author="沐" w:date="2025-01-27T23:37:00Z">
              <w:rPr>
                <w:rFonts w:ascii="宋体" w:hAnsi="宋体" w:eastAsia="宋体" w:cs="宋体"/>
                <w:sz w:val="24"/>
                <w:szCs w:val="24"/>
              </w:rPr>
            </w:rPrChange>
          </w:rPr>
          <w:t>Comparison of ARIMA(2, 1, 1) Forecast and Actual Performance of U.S. Women's Artistic Gymnastics Team</w:t>
        </w:r>
      </w:ins>
    </w:p>
    <w:p w14:paraId="560EEAF5">
      <w:pPr>
        <w:spacing w:before="0" w:after="0" w:line="312" w:lineRule="auto"/>
        <w:ind w:firstLine="720" w:firstLineChars="300"/>
        <w:jc w:val="left"/>
        <w:outlineLvl w:val="1"/>
        <w:rPr>
          <w:ins w:id="3390" w:author="沐" w:date="2025-01-27T18:01:00Z"/>
          <w:rFonts w:ascii="Times New Roman" w:hAnsi="Times New Roman" w:eastAsia="Times New Roman" w:cs="Times New Roman"/>
          <w:sz w:val="24"/>
          <w:szCs w:val="32"/>
          <w:lang w:eastAsia="zh"/>
          <w14:ligatures w14:val="standardContextual"/>
        </w:rPr>
        <w:pPrChange w:id="3389" w:author="几" w:date="2025-01-28T00:29:00Z">
          <w:pPr>
            <w:spacing w:before="240" w:after="60" w:line="312" w:lineRule="auto"/>
            <w:jc w:val="left"/>
            <w:outlineLvl w:val="1"/>
          </w:pPr>
        </w:pPrChange>
      </w:pPr>
      <w:ins w:id="3391" w:author="沐" w:date="2025-01-27T18:02:00Z">
        <w:bookmarkStart w:id="108" w:name="_Toc544235405"/>
        <w:bookmarkStart w:id="109" w:name="_Toc188922278"/>
        <w:r>
          <w:rPr>
            <w:rFonts w:ascii="Times New Roman" w:hAnsi="Times New Roman" w:eastAsia="宋体" w:cs="Times New Roman"/>
            <w:sz w:val="24"/>
            <w:szCs w:val="24"/>
            <w:rPrChange w:id="3392" w:author="沐" w:date="2025-01-27T18:02:00Z">
              <w:rPr>
                <w:rFonts w:ascii="宋体" w:hAnsi="宋体" w:eastAsia="宋体" w:cs="宋体"/>
                <w:sz w:val="24"/>
                <w:szCs w:val="24"/>
              </w:rPr>
            </w:rPrChange>
          </w:rPr>
          <w:t>As seen in the figure, Béla Károlyi brought a significant improvement to the average score of the U.S. women's artistic gymnastics team. Next, we will use two criteria to quantify this impact:</w:t>
        </w:r>
        <w:bookmarkEnd w:id="108"/>
        <w:bookmarkEnd w:id="109"/>
      </w:ins>
    </w:p>
    <w:p w14:paraId="664BD4D2">
      <w:pPr>
        <w:adjustRightInd w:val="0"/>
        <w:snapToGrid w:val="0"/>
        <w:spacing w:before="0" w:after="0" w:line="240" w:lineRule="auto"/>
        <w:ind w:firstLine="720" w:firstLineChars="300"/>
        <w:jc w:val="both"/>
        <w:outlineLvl w:val="9"/>
        <w:rPr>
          <w:ins w:id="3394" w:author="沐" w:date="2025-01-27T17:55:00Z"/>
          <w:rFonts w:ascii="Times New Roman" w:hAnsi="Times New Roman" w:eastAsia="Times New Roman" w:cs="Times New Roman"/>
          <w:sz w:val="24"/>
          <w:szCs w:val="32"/>
          <w:lang w:eastAsia="zh"/>
          <w14:ligatures w14:val="standardContextual"/>
        </w:rPr>
        <w:pPrChange w:id="3393" w:author="几" w:date="2025-01-28T00:26:00Z">
          <w:pPr>
            <w:spacing w:before="240" w:after="60" w:line="312" w:lineRule="auto"/>
            <w:jc w:val="left"/>
            <w:outlineLvl w:val="1"/>
          </w:pPr>
        </w:pPrChange>
      </w:pPr>
      <w:ins w:id="3395" w:author="沐" w:date="2025-01-27T18:02:00Z">
        <w:r>
          <w:rPr>
            <w:rFonts w:ascii="Times New Roman" w:hAnsi="Times New Roman" w:eastAsia="Times New Roman" w:cs="Times New Roman"/>
            <w:b/>
            <w:bCs/>
            <w:sz w:val="24"/>
            <w:szCs w:val="32"/>
            <w:lang w:eastAsia="zh"/>
            <w:rPrChange w:id="3396" w:author="沐" w:date="2025-01-27T18:51:00Z">
              <w:rPr>
                <w:rFonts w:ascii="Times New Roman" w:hAnsi="Times New Roman" w:eastAsia="Times New Roman" w:cs="Times New Roman"/>
                <w:sz w:val="24"/>
                <w:szCs w:val="32"/>
                <w:lang w:eastAsia="zh"/>
                <w14:ligatures w14:val="standardContextual"/>
              </w:rPr>
            </w:rPrChange>
            <w14:ligatures w14:val="standardContextual"/>
          </w:rPr>
          <w:t>Linear Metric</w:t>
        </w:r>
      </w:ins>
      <w:ins w:id="3397" w:author="沐" w:date="2025-01-27T18:01:00Z">
        <w:r>
          <w:rPr>
            <w:rFonts w:ascii="Times New Roman" w:hAnsi="Times New Roman" w:eastAsia="Times New Roman" w:cs="Times New Roman"/>
            <w:b/>
            <w:bCs/>
            <w:sz w:val="24"/>
            <w:szCs w:val="32"/>
            <w:lang w:eastAsia="zh"/>
            <w:rPrChange w:id="3398" w:author="沐" w:date="2025-01-27T18:51:00Z">
              <w:rPr>
                <w:rFonts w:ascii="Times New Roman" w:hAnsi="Times New Roman" w:eastAsia="Times New Roman" w:cs="Times New Roman"/>
                <w:sz w:val="24"/>
                <w:szCs w:val="32"/>
                <w:lang w:eastAsia="zh"/>
                <w14:ligatures w14:val="standardContextual"/>
              </w:rPr>
            </w:rPrChange>
            <w14:ligatures w14:val="standardContextual"/>
          </w:rPr>
          <w:t>:</w:t>
        </w:r>
      </w:ins>
      <w:ins w:id="3399" w:author="沐" w:date="2025-01-27T18:01:00Z">
        <w:r>
          <w:rPr>
            <w:rFonts w:hint="eastAsia" w:ascii="Times New Roman" w:hAnsi="Times New Roman" w:eastAsia="Times New Roman" w:cs="Times New Roman"/>
            <w:sz w:val="24"/>
            <w:szCs w:val="32"/>
            <w:lang w:eastAsia="zh"/>
            <w14:ligatures w14:val="standardContextual"/>
          </w:rPr>
          <w:t xml:space="preserve"> </w:t>
        </w:r>
      </w:ins>
      <w:ins w:id="3400" w:author="沐" w:date="2025-01-27T18:51:00Z">
        <w:r>
          <w:rPr>
            <w:rFonts w:hint="eastAsia" w:ascii="Times New Roman" w:hAnsi="Times New Roman" w:eastAsia="Times New Roman" w:cs="Times New Roman"/>
            <w:sz w:val="24"/>
            <w:szCs w:val="32"/>
            <w:lang w:eastAsia="zh"/>
            <w14:ligatures w14:val="standardContextual"/>
          </w:rPr>
          <w:t>We believe that the average performance of the team members in the current Olympic Games is related to the performance of athletes in the previous Games, the team's historical performance, the coach's influence, and other constant factors, such as nutrition. Therefore, we model the problem with the following equation</w:t>
        </w:r>
      </w:ins>
      <w:ins w:id="3401" w:author="沐" w:date="2025-01-27T18:04:00Z">
        <w:r>
          <w:rPr>
            <w:rFonts w:hint="eastAsia" w:ascii="Times New Roman" w:hAnsi="Times New Roman" w:eastAsia="Times New Roman" w:cs="Times New Roman"/>
            <w:sz w:val="24"/>
            <w:szCs w:val="32"/>
            <w:lang w:eastAsia="zh"/>
            <w14:ligatures w14:val="standardContextual"/>
          </w:rPr>
          <w:t xml:space="preserve">: </w:t>
        </w:r>
      </w:ins>
    </w:p>
    <w:p w14:paraId="10A00712">
      <w:pPr>
        <w:spacing w:before="0" w:after="0" w:line="312" w:lineRule="auto"/>
        <w:jc w:val="left"/>
        <w:outlineLvl w:val="1"/>
        <w:rPr>
          <w:ins w:id="3403" w:author="沐" w:date="2025-01-27T18:08:00Z"/>
          <w:rFonts w:ascii="Times New Roman" w:hAnsi="Times New Roman" w:eastAsia="Times New Roman" w:cs="Times New Roman"/>
          <w:b/>
          <w:bCs/>
          <w:sz w:val="28"/>
          <w:szCs w:val="28"/>
          <w:lang w:eastAsia="zh"/>
          <w14:ligatures w14:val="standardContextual"/>
        </w:rPr>
        <w:pPrChange w:id="3402" w:author="几" w:date="2025-01-28T00:30:00Z">
          <w:pPr>
            <w:spacing w:before="240" w:after="60" w:line="312" w:lineRule="auto"/>
            <w:jc w:val="left"/>
            <w:outlineLvl w:val="1"/>
          </w:pPr>
        </w:pPrChange>
      </w:pPr>
      <w:ins w:id="3404"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405" w:author="沐" w:date="2025-01-28T00:11:00Z">
        <w:del w:id="3406" w:author="几" w:date="2025-01-28T00:25:00Z">
          <w:bookmarkStart w:id="110" w:name="_Toc382517220"/>
          <w:r>
            <w:rPr>
              <w:rFonts w:hint="eastAsia" w:ascii="Times New Roman" w:hAnsi="Times New Roman" w:eastAsia="Times New Roman" w:cs="Times New Roman"/>
              <w:b/>
              <w:bCs/>
              <w:sz w:val="28"/>
              <w:szCs w:val="28"/>
              <w14:ligatures w14:val="standardContextual"/>
            </w:rPr>
            <w:drawing>
              <wp:inline distT="0" distB="0" distL="114300" distR="114300">
                <wp:extent cx="3154680" cy="285750"/>
                <wp:effectExtent l="0" t="0" r="7620" b="0"/>
                <wp:docPr id="227"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657119C-6982-421D-8BA7-E74DEB70A7DA-5" descr="latexmath"/>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3154772" cy="285750"/>
                        </a:xfrm>
                        <a:prstGeom prst="rect">
                          <a:avLst/>
                        </a:prstGeom>
                      </pic:spPr>
                    </pic:pic>
                  </a:graphicData>
                </a:graphic>
              </wp:inline>
            </w:drawing>
          </w:r>
        </w:del>
      </w:ins>
      <w:ins w:id="3409" w:author="沐" w:date="2025-01-27T18:08:00Z">
        <w:del w:id="3410" w:author="几" w:date="2025-01-28T00:25:00Z">
          <w:r>
            <w:rPr>
              <w:rFonts w:hint="eastAsia" w:ascii="Times New Roman" w:hAnsi="Times New Roman" w:eastAsia="Times New Roman" w:cs="Times New Roman"/>
              <w:b/>
              <w:bCs/>
              <w:sz w:val="28"/>
              <w:szCs w:val="28"/>
              <w:lang w:eastAsia="zh"/>
              <w14:ligatures w14:val="standardContextual"/>
            </w:rPr>
            <w:delText xml:space="preserve"> </w:delText>
          </w:r>
        </w:del>
      </w:ins>
      <w:ins w:id="3411" w:author="几" w:date="2025-01-28T00:25:00Z">
        <w:bookmarkStart w:id="111" w:name="_Toc188922279"/>
        <w:r>
          <w:rPr>
            <w:rFonts w:hint="eastAsia" w:ascii="Times New Roman" w:hAnsi="Times New Roman" w:eastAsia="Times New Roman" w:cs="Times New Roman"/>
            <w:b/>
            <w:bCs/>
            <w:sz w:val="28"/>
            <w:szCs w:val="28"/>
            <w14:ligatures w14:val="standardContextual"/>
          </w:rPr>
          <w:drawing>
            <wp:inline distT="0" distB="0" distL="114300" distR="114300">
              <wp:extent cx="2868295" cy="364490"/>
              <wp:effectExtent l="0" t="0" r="8255" b="165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8"/>
                      <a:stretch>
                        <a:fillRect/>
                      </a:stretch>
                    </pic:blipFill>
                    <pic:spPr>
                      <a:xfrm>
                        <a:off x="0" y="0"/>
                        <a:ext cx="2868295" cy="364490"/>
                      </a:xfrm>
                      <a:prstGeom prst="rect">
                        <a:avLst/>
                      </a:prstGeom>
                    </pic:spPr>
                  </pic:pic>
                </a:graphicData>
              </a:graphic>
            </wp:inline>
          </w:drawing>
        </w:r>
        <w:bookmarkEnd w:id="110"/>
        <w:bookmarkEnd w:id="111"/>
      </w:ins>
      <w:ins w:id="3413" w:author="沐" w:date="2025-01-27T18:08:00Z">
        <w:r>
          <w:rPr>
            <w:rFonts w:hint="eastAsia" w:ascii="Times New Roman" w:hAnsi="Times New Roman" w:eastAsia="Times New Roman" w:cs="Times New Roman"/>
            <w:b/>
            <w:bCs/>
            <w:sz w:val="28"/>
            <w:szCs w:val="28"/>
            <w:lang w:eastAsia="zh"/>
            <w14:ligatures w14:val="standardContextual"/>
          </w:rPr>
          <w:t xml:space="preserve">   </w:t>
        </w:r>
      </w:ins>
    </w:p>
    <w:p w14:paraId="6A1A60AC">
      <w:pPr>
        <w:spacing w:before="0" w:after="60" w:line="312" w:lineRule="auto"/>
        <w:jc w:val="left"/>
        <w:outlineLvl w:val="1"/>
        <w:rPr>
          <w:ins w:id="3415" w:author="沐" w:date="2025-01-27T18:20:00Z"/>
          <w:rFonts w:ascii="Times New Roman" w:hAnsi="Times New Roman" w:eastAsia="Times New Roman" w:cs="Times New Roman"/>
          <w:b/>
          <w:bCs/>
          <w:sz w:val="28"/>
          <w:szCs w:val="28"/>
          <w:lang w:eastAsia="zh"/>
          <w14:ligatures w14:val="standardContextual"/>
        </w:rPr>
        <w:pPrChange w:id="3414" w:author="几" w:date="2025-01-28T00:26:00Z">
          <w:pPr>
            <w:spacing w:before="240" w:after="60" w:line="312" w:lineRule="auto"/>
            <w:jc w:val="left"/>
            <w:outlineLvl w:val="1"/>
          </w:pPr>
        </w:pPrChange>
      </w:pPr>
      <w:ins w:id="3416"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417" w:author="沐" w:date="2025-01-27T18:19:00Z">
        <w:bookmarkStart w:id="112" w:name="_Toc188922280"/>
        <w:bookmarkStart w:id="113" w:name="_Toc1774548472"/>
        <w:r>
          <w:rPr>
            <w:rFonts w:ascii="Times New Roman" w:hAnsi="Times New Roman" w:eastAsia="Times New Roman" w:cs="Times New Roman"/>
            <w:b w:val="0"/>
            <w:bCs w:val="0"/>
            <w:sz w:val="24"/>
            <w:szCs w:val="24"/>
            <w:lang w:eastAsia="zh"/>
            <w:rPrChange w:id="3418"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Where C represents constant factors, Oi represents the historical performance of the team in the i-th Olympic Games, and Ti is an indicator variable representing whether there was a great coach in the i-th Games.</w:t>
        </w:r>
        <w:bookmarkEnd w:id="112"/>
        <w:bookmarkEnd w:id="113"/>
      </w:ins>
      <w:ins w:id="3419" w:author="沐" w:date="2025-01-27T18:19:00Z">
        <w:r>
          <w:rPr>
            <w:rFonts w:ascii="Times New Roman" w:hAnsi="Times New Roman" w:eastAsia="Times New Roman" w:cs="Times New Roman"/>
            <w:b w:val="0"/>
            <w:bCs w:val="0"/>
            <w:sz w:val="24"/>
            <w:szCs w:val="24"/>
            <w:lang w:eastAsia="zh"/>
            <w:rPrChange w:id="3420"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421" w:author="沐" w:date="2025-01-27T18:12:00Z">
        <w:r>
          <w:rPr>
            <w:rFonts w:hint="eastAsia" w:ascii="Times New Roman" w:hAnsi="Times New Roman" w:eastAsia="Times New Roman" w:cs="Times New Roman"/>
            <w:b/>
            <w:bCs/>
            <w:sz w:val="28"/>
            <w:szCs w:val="28"/>
            <w:lang w:eastAsia="zh"/>
            <w14:ligatures w14:val="standardContextual"/>
          </w:rPr>
          <w:t xml:space="preserve">     </w:t>
        </w:r>
      </w:ins>
    </w:p>
    <w:p w14:paraId="3572DEAD">
      <w:pPr>
        <w:spacing w:before="100" w:after="0" w:line="312" w:lineRule="auto"/>
        <w:ind w:firstLine="480" w:firstLineChars="200"/>
        <w:jc w:val="left"/>
        <w:outlineLvl w:val="1"/>
        <w:rPr>
          <w:ins w:id="3423" w:author="沐" w:date="2025-01-27T18:54:00Z"/>
          <w:rFonts w:ascii="Times New Roman" w:hAnsi="Times New Roman" w:eastAsia="Times New Roman" w:cs="Times New Roman"/>
          <w:b/>
          <w:bCs/>
          <w:sz w:val="24"/>
          <w:szCs w:val="32"/>
          <w:lang w:eastAsia="zh"/>
          <w14:ligatures w14:val="standardContextual"/>
        </w:rPr>
        <w:pPrChange w:id="3422" w:author="几" w:date="2025-01-28T00:27:00Z">
          <w:pPr>
            <w:spacing w:before="240" w:after="60" w:line="312" w:lineRule="auto"/>
            <w:jc w:val="left"/>
            <w:outlineLvl w:val="1"/>
          </w:pPr>
        </w:pPrChange>
      </w:pPr>
      <w:ins w:id="3424" w:author="沐" w:date="2025-01-27T18:20:00Z">
        <w:bookmarkStart w:id="114" w:name="_Toc459389899"/>
        <w:bookmarkStart w:id="115" w:name="_Toc188922281"/>
        <w:r>
          <w:rPr>
            <w:rFonts w:ascii="Times New Roman" w:hAnsi="Times New Roman" w:eastAsia="Times New Roman" w:cs="Times New Roman"/>
            <w:b w:val="0"/>
            <w:bCs w:val="0"/>
            <w:sz w:val="24"/>
            <w:szCs w:val="24"/>
            <w:lang w:eastAsia="zh"/>
            <w:rPrChange w:id="3425"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Using the above equation, we fit a linear regression model to the average score, which allows us to calculate the coefficient of the indicator variable Ti, representing the influence of the coach on the team</w:t>
        </w:r>
      </w:ins>
      <w:ins w:id="3426" w:author="沐" w:date="2025-01-27T18:20:00Z">
        <w:r>
          <w:rPr>
            <w:rFonts w:hint="eastAsia" w:ascii="Times New Roman" w:hAnsi="Times New Roman" w:eastAsia="Times New Roman" w:cs="Times New Roman"/>
            <w:sz w:val="24"/>
            <w:szCs w:val="24"/>
            <w:lang w:eastAsia="zh"/>
            <w14:ligatures w14:val="standardContextual"/>
          </w:rPr>
          <w:t>.</w:t>
        </w:r>
      </w:ins>
      <w:ins w:id="3427" w:author="沐" w:date="2025-01-27T18:52:00Z">
        <w:r>
          <w:rPr>
            <w:rFonts w:hint="eastAsia" w:ascii="Times New Roman" w:hAnsi="Times New Roman" w:eastAsia="Times New Roman" w:cs="Times New Roman"/>
            <w:sz w:val="24"/>
            <w:szCs w:val="24"/>
            <w:lang w:eastAsia="zh"/>
            <w14:ligatures w14:val="standardContextual"/>
          </w:rPr>
          <w:t xml:space="preserve"> </w:t>
        </w:r>
      </w:ins>
      <w:ins w:id="3428" w:author="沐" w:date="2025-01-27T19:04:00Z">
        <w:r>
          <w:rPr>
            <w:rFonts w:hint="eastAsia" w:ascii="Times New Roman" w:hAnsi="Times New Roman" w:eastAsia="Times New Roman" w:cs="Times New Roman"/>
            <w:sz w:val="24"/>
            <w:szCs w:val="24"/>
            <w:lang w:eastAsia="zh"/>
            <w14:ligatures w14:val="standardContextual"/>
          </w:rPr>
          <w:t xml:space="preserve">And in the above linear relationship, the team's resistance to the influence of the great coach, denoted as </w:t>
        </w:r>
      </w:ins>
      <w:ins w:id="3429" w:author="沐" w:date="2025-01-27T19:04:00Z">
        <w:r>
          <w:rPr>
            <w:rFonts w:ascii="Times New Roman" w:hAnsi="Times New Roman" w:eastAsia="Times New Roman" w:cs="Times New Roman"/>
            <w:i/>
            <w:iCs/>
            <w:sz w:val="24"/>
            <w:szCs w:val="24"/>
            <w:lang w:eastAsia="zh"/>
            <w:rPrChange w:id="3430" w:author="沐" w:date="2025-01-27T19:04:00Z">
              <w:rPr>
                <w:rFonts w:ascii="Times New Roman" w:hAnsi="Times New Roman" w:eastAsia="Times New Roman" w:cs="Times New Roman"/>
                <w:sz w:val="24"/>
                <w:szCs w:val="24"/>
                <w:lang w:eastAsia="zh"/>
                <w14:ligatures w14:val="standardContextual"/>
              </w:rPr>
            </w:rPrChange>
            <w14:ligatures w14:val="standardContextual"/>
          </w:rPr>
          <w:t>re</w:t>
        </w:r>
      </w:ins>
      <w:ins w:id="3431" w:author="沐" w:date="2025-01-27T19:04:00Z">
        <w:r>
          <w:rPr>
            <w:rFonts w:hint="eastAsia" w:ascii="Times New Roman" w:hAnsi="Times New Roman" w:eastAsia="Times New Roman" w:cs="Times New Roman"/>
            <w:sz w:val="24"/>
            <w:szCs w:val="24"/>
            <w:lang w:eastAsia="zh"/>
            <w14:ligatures w14:val="standardContextual"/>
          </w:rPr>
          <w:t>, is:</w:t>
        </w:r>
        <w:bookmarkEnd w:id="114"/>
        <w:bookmarkEnd w:id="115"/>
      </w:ins>
    </w:p>
    <w:p w14:paraId="6EE4BE37">
      <w:pPr>
        <w:spacing w:before="0" w:after="60" w:line="312" w:lineRule="auto"/>
        <w:ind w:firstLine="480" w:firstLineChars="200"/>
        <w:jc w:val="left"/>
        <w:outlineLvl w:val="1"/>
        <w:rPr>
          <w:ins w:id="3433" w:author="沐" w:date="2025-01-27T18:54:00Z"/>
          <w:rFonts w:ascii="Times New Roman" w:hAnsi="Times New Roman" w:eastAsia="Times New Roman" w:cs="Times New Roman"/>
          <w:b/>
          <w:bCs/>
          <w:sz w:val="24"/>
          <w:szCs w:val="32"/>
          <w:lang w:eastAsia="zh"/>
          <w14:ligatures w14:val="standardContextual"/>
        </w:rPr>
        <w:pPrChange w:id="3432" w:author="几" w:date="2025-01-28T00:30:00Z">
          <w:pPr>
            <w:spacing w:before="240" w:after="60" w:line="312" w:lineRule="auto"/>
            <w:jc w:val="left"/>
            <w:outlineLvl w:val="1"/>
          </w:pPr>
        </w:pPrChange>
      </w:pPr>
      <w:ins w:id="3434" w:author="沐" w:date="2025-01-27T18:55:00Z">
        <w:r>
          <w:rPr>
            <w:rFonts w:hint="eastAsia" w:ascii="Times New Roman" w:hAnsi="Times New Roman" w:eastAsia="Times New Roman" w:cs="Times New Roman"/>
            <w:b/>
            <w:bCs/>
            <w:sz w:val="24"/>
            <w:szCs w:val="32"/>
            <w:lang w:eastAsia="zh"/>
            <w14:ligatures w14:val="standardContextual"/>
          </w:rPr>
          <w:t xml:space="preserve">                             </w:t>
        </w:r>
      </w:ins>
      <w:ins w:id="3435" w:author="沐" w:date="2025-01-28T00:12:00Z">
        <w:del w:id="3436" w:author="几" w:date="2025-01-28T00:31:00Z">
          <w:bookmarkStart w:id="116" w:name="_Toc99870877"/>
          <w:r>
            <w:rPr>
              <w:rFonts w:hint="eastAsia" w:ascii="Times New Roman" w:hAnsi="Times New Roman" w:eastAsia="Times New Roman" w:cs="Times New Roman"/>
              <w:b/>
              <w:bCs/>
              <w:sz w:val="24"/>
              <w:szCs w:val="32"/>
              <w14:ligatures w14:val="standardContextual"/>
            </w:rPr>
            <w:drawing>
              <wp:inline distT="0" distB="0" distL="114300" distR="114300">
                <wp:extent cx="1068705" cy="209550"/>
                <wp:effectExtent l="0" t="0" r="17145" b="0"/>
                <wp:docPr id="22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657119C-6982-421D-8BA7-E74DEB70A7DA-6" descr="latexmath"/>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1068752" cy="209550"/>
                        </a:xfrm>
                        <a:prstGeom prst="rect">
                          <a:avLst/>
                        </a:prstGeom>
                      </pic:spPr>
                    </pic:pic>
                  </a:graphicData>
                </a:graphic>
              </wp:inline>
            </w:drawing>
          </w:r>
        </w:del>
      </w:ins>
      <w:ins w:id="3439" w:author="几" w:date="2025-01-28T00:31:00Z">
        <w:bookmarkStart w:id="117" w:name="_Toc188922282"/>
        <w:r>
          <w:rPr>
            <w:rFonts w:hint="eastAsia" w:ascii="Times New Roman" w:hAnsi="Times New Roman" w:eastAsia="Times New Roman" w:cs="Times New Roman"/>
            <w:b/>
            <w:bCs/>
            <w:sz w:val="24"/>
            <w:szCs w:val="32"/>
            <w14:ligatures w14:val="standardContextual"/>
          </w:rPr>
          <w:drawing>
            <wp:inline distT="0" distB="0" distL="114300" distR="114300">
              <wp:extent cx="1139190" cy="267335"/>
              <wp:effectExtent l="0" t="0" r="3810" b="184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1"/>
                      <a:stretch>
                        <a:fillRect/>
                      </a:stretch>
                    </pic:blipFill>
                    <pic:spPr>
                      <a:xfrm>
                        <a:off x="0" y="0"/>
                        <a:ext cx="1139190" cy="267335"/>
                      </a:xfrm>
                      <a:prstGeom prst="rect">
                        <a:avLst/>
                      </a:prstGeom>
                    </pic:spPr>
                  </pic:pic>
                </a:graphicData>
              </a:graphic>
            </wp:inline>
          </w:drawing>
        </w:r>
        <w:bookmarkEnd w:id="116"/>
        <w:bookmarkEnd w:id="117"/>
      </w:ins>
    </w:p>
    <w:p w14:paraId="00D3448A">
      <w:pPr>
        <w:spacing w:before="0" w:after="0" w:line="312" w:lineRule="auto"/>
        <w:jc w:val="left"/>
        <w:outlineLvl w:val="1"/>
        <w:rPr>
          <w:ins w:id="3442" w:author="沐" w:date="2025-01-28T00:03:00Z"/>
          <w:rFonts w:ascii="Times New Roman" w:hAnsi="Times New Roman" w:eastAsia="Times New Roman" w:cs="Times New Roman"/>
          <w:b/>
          <w:bCs/>
          <w:sz w:val="28"/>
          <w:szCs w:val="28"/>
          <w:lang w:eastAsia="zh"/>
          <w14:ligatures w14:val="standardContextual"/>
        </w:rPr>
        <w:pPrChange w:id="3441" w:author="几" w:date="2025-01-28T00:32:00Z">
          <w:pPr>
            <w:spacing w:before="240" w:after="60" w:line="312" w:lineRule="auto"/>
            <w:jc w:val="left"/>
            <w:outlineLvl w:val="1"/>
          </w:pPr>
        </w:pPrChange>
      </w:pPr>
      <w:ins w:id="3443" w:author="沐" w:date="2025-01-27T19:05:00Z">
        <w:r>
          <w:rPr>
            <w:rFonts w:hint="eastAsia" w:ascii="Times New Roman" w:hAnsi="Times New Roman" w:eastAsia="Times New Roman" w:cs="Times New Roman"/>
            <w:b/>
            <w:bCs/>
            <w:sz w:val="28"/>
            <w:szCs w:val="28"/>
            <w:lang w:eastAsia="zh"/>
            <w14:ligatures w14:val="standardContextual"/>
          </w:rPr>
          <w:t xml:space="preserve">   </w:t>
        </w:r>
      </w:ins>
      <w:ins w:id="3444" w:author="沐" w:date="2025-01-27T19:09:00Z">
        <w:bookmarkStart w:id="118" w:name="_Toc1755589114"/>
        <w:bookmarkStart w:id="119" w:name="_Toc188922283"/>
        <w:r>
          <w:rPr>
            <w:rFonts w:ascii="Times New Roman" w:hAnsi="Times New Roman" w:eastAsia="Times New Roman" w:cs="Times New Roman"/>
            <w:b w:val="0"/>
            <w:bCs w:val="0"/>
            <w:sz w:val="24"/>
            <w:szCs w:val="24"/>
            <w:lang w:eastAsia="zh"/>
            <w:rPrChange w:id="3445"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We apply a linear </w:t>
        </w:r>
      </w:ins>
      <w:ins w:id="3446" w:author="沐" w:date="2025-01-27T19:09:00Z">
        <w:r>
          <w:rPr>
            <w:rFonts w:ascii="Times New Roman" w:hAnsi="Times New Roman" w:eastAsia="Times New Roman" w:cs="Times New Roman"/>
            <w:b w:val="0"/>
            <w:bCs w:val="0"/>
            <w:sz w:val="24"/>
            <w:szCs w:val="24"/>
            <w:lang w:eastAsia="zh"/>
            <w:rPrChange w:id="3447" w:author="沐" w:date="2025-01-27T19:09:00Z">
              <w:rPr>
                <w:rFonts w:ascii="Times New Roman" w:hAnsi="Times New Roman" w:eastAsia="Times New Roman" w:cs="Times New Roman"/>
                <w:b/>
                <w:bCs/>
                <w:sz w:val="24"/>
                <w:szCs w:val="24"/>
                <w:lang w:eastAsia="zh"/>
                <w14:ligatures w14:val="standardContextual"/>
              </w:rPr>
            </w:rPrChange>
            <w14:ligatures w14:val="standardContextual"/>
          </w:rPr>
          <w:t xml:space="preserve">regression </w:t>
        </w:r>
      </w:ins>
      <w:ins w:id="3448" w:author="沐" w:date="2025-01-27T19:09:00Z">
        <w:r>
          <w:rPr>
            <w:rFonts w:ascii="Times New Roman" w:hAnsi="Times New Roman" w:eastAsia="Times New Roman" w:cs="Times New Roman"/>
            <w:b w:val="0"/>
            <w:bCs w:val="0"/>
            <w:sz w:val="24"/>
            <w:szCs w:val="24"/>
            <w:lang w:eastAsia="zh"/>
            <w:rPrChange w:id="3449"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model to the average performance data of the U.S. women's gymnastics team and obtain the parameters as shown in the figure:</w:t>
        </w:r>
        <w:bookmarkEnd w:id="118"/>
        <w:bookmarkEnd w:id="119"/>
      </w:ins>
      <w:ins w:id="3450" w:author="沐" w:date="2025-01-27T19:09:00Z">
        <w:r>
          <w:rPr>
            <w:rFonts w:ascii="Times New Roman" w:hAnsi="Times New Roman" w:eastAsia="Times New Roman" w:cs="Times New Roman"/>
            <w:b/>
            <w:bCs/>
            <w:sz w:val="24"/>
            <w:szCs w:val="24"/>
            <w:lang w:eastAsia="zh"/>
            <w:rPrChange w:id="3451"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452" w:author="沐" w:date="2025-01-27T19:06:00Z">
        <w:r>
          <w:rPr>
            <w:rFonts w:hint="eastAsia" w:ascii="Times New Roman" w:hAnsi="Times New Roman" w:eastAsia="Times New Roman" w:cs="Times New Roman"/>
            <w:b/>
            <w:bCs/>
            <w:sz w:val="28"/>
            <w:szCs w:val="28"/>
            <w:lang w:eastAsia="zh"/>
            <w14:ligatures w14:val="standardContextual"/>
          </w:rPr>
          <w:t xml:space="preserve"> </w:t>
        </w:r>
      </w:ins>
    </w:p>
    <w:p w14:paraId="4333C014">
      <w:pPr>
        <w:spacing w:before="240" w:after="60" w:line="312" w:lineRule="auto"/>
        <w:jc w:val="center"/>
        <w:outlineLvl w:val="1"/>
        <w:rPr>
          <w:ins w:id="3454" w:author="沐" w:date="2025-01-28T00:03:00Z"/>
          <w:del w:id="3455" w:author="几" w:date="2025-01-28T00:32:00Z"/>
          <w:rFonts w:ascii="Times New Roman" w:hAnsi="Times New Roman" w:eastAsia="Times New Roman" w:cs="Times New Roman"/>
          <w:b/>
          <w:bCs/>
          <w:sz w:val="28"/>
          <w:szCs w:val="28"/>
          <w:lang w:eastAsia="zh"/>
          <w14:ligatures w14:val="standardContextual"/>
        </w:rPr>
        <w:pPrChange w:id="3453" w:author="几" w:date="2025-01-28T00:32:00Z">
          <w:pPr>
            <w:spacing w:before="240" w:after="60" w:line="312" w:lineRule="auto"/>
            <w:jc w:val="left"/>
            <w:outlineLvl w:val="1"/>
          </w:pPr>
        </w:pPrChange>
      </w:pPr>
      <w:ins w:id="3456" w:author="沐" w:date="2025-01-27T19:07:00Z">
        <w:bookmarkStart w:id="120" w:name="_Toc920964249"/>
        <w:bookmarkStart w:id="121" w:name="_Toc188922284"/>
        <w:r>
          <w:rPr>
            <w:rFonts w:hint="eastAsia" w:ascii="Times New Roman" w:hAnsi="Times New Roman" w:eastAsia="Times New Roman" w:cs="Times New Roman"/>
            <w:b/>
            <w:bCs/>
            <w:sz w:val="28"/>
            <w:szCs w:val="28"/>
            <w14:ligatures w14:val="standardContextual"/>
          </w:rPr>
          <w:drawing>
            <wp:anchor distT="0" distB="0" distL="114300" distR="114300" simplePos="0" relativeHeight="251670528" behindDoc="0" locked="0" layoutInCell="1" allowOverlap="1">
              <wp:simplePos x="0" y="0"/>
              <wp:positionH relativeFrom="column">
                <wp:posOffset>1538605</wp:posOffset>
              </wp:positionH>
              <wp:positionV relativeFrom="paragraph">
                <wp:posOffset>220980</wp:posOffset>
              </wp:positionV>
              <wp:extent cx="2646680" cy="1911985"/>
              <wp:effectExtent l="0" t="0" r="1270" b="1206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2"/>
                      <a:stretch>
                        <a:fillRect/>
                      </a:stretch>
                    </pic:blipFill>
                    <pic:spPr>
                      <a:xfrm>
                        <a:off x="0" y="0"/>
                        <a:ext cx="2646680" cy="1911985"/>
                      </a:xfrm>
                      <a:prstGeom prst="rect">
                        <a:avLst/>
                      </a:prstGeom>
                    </pic:spPr>
                  </pic:pic>
                </a:graphicData>
              </a:graphic>
            </wp:anchor>
          </w:drawing>
        </w:r>
      </w:ins>
      <w:ins w:id="3458" w:author="几" w:date="2025-01-28T00:32:00Z">
        <w:r>
          <w:rPr>
            <w:rFonts w:hint="eastAsia" w:ascii="Times New Roman" w:hAnsi="Times New Roman" w:eastAsia="Times New Roman" w:cs="Times New Roman"/>
            <w:szCs w:val="21"/>
            <w:lang w:eastAsia="zh"/>
            <w14:ligatures w14:val="standardContextual"/>
          </w:rPr>
          <w:t xml:space="preserve">Figure </w:t>
        </w:r>
      </w:ins>
      <w:ins w:id="3459" w:author="几" w:date="2025-01-28T00:32:00Z">
        <w:del w:id="3460" w:author="asus" w:date="2025-01-28T02:20:00Z">
          <w:r>
            <w:rPr>
              <w:rFonts w:hint="eastAsia" w:ascii="Times New Roman" w:hAnsi="Times New Roman" w:eastAsia="Times New Roman" w:cs="Times New Roman"/>
              <w:szCs w:val="21"/>
              <w:lang w:eastAsia="zh"/>
              <w14:ligatures w14:val="standardContextual"/>
            </w:rPr>
            <w:delText>8</w:delText>
          </w:r>
        </w:del>
      </w:ins>
      <w:ins w:id="3461" w:author="asus" w:date="2025-01-28T02:20:00Z">
        <w:r>
          <w:rPr>
            <w:rFonts w:ascii="Times New Roman" w:hAnsi="Times New Roman" w:eastAsia="Times New Roman" w:cs="Times New Roman"/>
            <w:szCs w:val="21"/>
            <w:lang w:eastAsia="zh"/>
            <w14:ligatures w14:val="standardContextual"/>
          </w:rPr>
          <w:t>7</w:t>
        </w:r>
      </w:ins>
      <w:ins w:id="3462" w:author="几" w:date="2025-01-28T00:32:00Z">
        <w:r>
          <w:rPr>
            <w:rFonts w:hint="eastAsia" w:ascii="Times New Roman" w:hAnsi="Times New Roman" w:eastAsia="Times New Roman" w:cs="Times New Roman"/>
            <w:szCs w:val="21"/>
            <w:lang w:eastAsia="zh"/>
            <w14:ligatures w14:val="standardContextual"/>
          </w:rPr>
          <w:t xml:space="preserve"> Coefficients of the Linear Model</w:t>
        </w:r>
        <w:bookmarkEnd w:id="120"/>
        <w:bookmarkEnd w:id="121"/>
      </w:ins>
    </w:p>
    <w:p w14:paraId="69331C17">
      <w:pPr>
        <w:spacing w:before="240" w:after="60" w:line="312" w:lineRule="auto"/>
        <w:jc w:val="center"/>
        <w:outlineLvl w:val="1"/>
        <w:rPr>
          <w:ins w:id="3464" w:author="沐" w:date="2025-01-27T19:07:00Z"/>
          <w:rFonts w:ascii="Times New Roman" w:hAnsi="Times New Roman" w:eastAsia="Times New Roman" w:cs="Times New Roman"/>
          <w:b/>
          <w:bCs/>
          <w:sz w:val="28"/>
          <w:szCs w:val="28"/>
          <w:lang w:eastAsia="zh"/>
          <w14:ligatures w14:val="standardContextual"/>
        </w:rPr>
        <w:pPrChange w:id="3463" w:author="几" w:date="2025-01-28T00:32:00Z">
          <w:pPr>
            <w:spacing w:before="240" w:after="60" w:line="312" w:lineRule="auto"/>
            <w:jc w:val="left"/>
            <w:outlineLvl w:val="1"/>
          </w:pPr>
        </w:pPrChange>
      </w:pPr>
      <w:ins w:id="3465" w:author="沐" w:date="2025-01-28T00:03:00Z">
        <w:del w:id="3466" w:author="几" w:date="2025-01-28T00:32:00Z">
          <w:r>
            <w:rPr>
              <w:rFonts w:hint="eastAsia" w:ascii="Times New Roman" w:hAnsi="Times New Roman" w:eastAsia="Times New Roman" w:cs="Times New Roman"/>
              <w:b/>
              <w:bCs/>
              <w:sz w:val="28"/>
              <w:szCs w:val="28"/>
              <w:lang w:eastAsia="zh"/>
              <w14:ligatures w14:val="standardContextual"/>
            </w:rPr>
            <w:delText xml:space="preserve">       </w:delText>
          </w:r>
        </w:del>
      </w:ins>
      <w:ins w:id="3467" w:author="沐" w:date="2025-01-28T00:03:00Z">
        <w:r>
          <w:rPr>
            <w:rFonts w:hint="eastAsia" w:ascii="Times New Roman" w:hAnsi="Times New Roman" w:eastAsia="Times New Roman" w:cs="Times New Roman"/>
            <w:b/>
            <w:bCs/>
            <w:sz w:val="28"/>
            <w:szCs w:val="28"/>
            <w:lang w:eastAsia="zh"/>
            <w14:ligatures w14:val="standardContextual"/>
          </w:rPr>
          <w:t xml:space="preserve">       </w:t>
        </w:r>
      </w:ins>
      <w:ins w:id="3468" w:author="沐" w:date="2025-01-28T00:04:00Z">
        <w:del w:id="3469" w:author="几" w:date="2025-01-28T00:32:00Z">
          <w:r>
            <w:rPr>
              <w:rFonts w:ascii="Times New Roman" w:hAnsi="Times New Roman" w:eastAsia="Times New Roman" w:cs="Times New Roman"/>
              <w:b w:val="0"/>
              <w:bCs w:val="0"/>
              <w:sz w:val="21"/>
              <w:szCs w:val="21"/>
              <w:lang w:eastAsia="zh"/>
              <w:rPrChange w:id="3470" w:author="沐" w:date="2025-01-28T00:05:00Z">
                <w:rPr>
                  <w:rFonts w:ascii="Times New Roman" w:hAnsi="Times New Roman" w:eastAsia="Times New Roman" w:cs="Times New Roman"/>
                  <w:b/>
                  <w:bCs/>
                  <w:sz w:val="28"/>
                  <w:szCs w:val="28"/>
                  <w:lang w:eastAsia="zh"/>
                  <w14:ligatures w14:val="standardContextual"/>
                </w:rPr>
              </w:rPrChange>
              <w14:ligatures w14:val="standardContextual"/>
            </w:rPr>
            <w:delText>Figure 8 Coefficients of the Linear Model</w:delText>
          </w:r>
        </w:del>
      </w:ins>
      <w:ins w:id="3471" w:author="沐" w:date="2025-01-28T00:04:00Z">
        <w:r>
          <w:rPr>
            <w:rFonts w:hint="eastAsia" w:ascii="Times New Roman" w:hAnsi="Times New Roman" w:eastAsia="Times New Roman" w:cs="Times New Roman"/>
            <w:b/>
            <w:bCs/>
            <w:sz w:val="28"/>
            <w:szCs w:val="28"/>
            <w:lang w:eastAsia="zh"/>
            <w14:ligatures w14:val="standardContextual"/>
          </w:rPr>
          <w:t xml:space="preserve"> </w:t>
        </w:r>
      </w:ins>
      <w:ins w:id="3472" w:author="沐" w:date="2025-01-28T00:03:00Z">
        <w:r>
          <w:rPr>
            <w:rFonts w:hint="eastAsia" w:ascii="Times New Roman" w:hAnsi="Times New Roman" w:eastAsia="Times New Roman" w:cs="Times New Roman"/>
            <w:color w:val="000000"/>
            <w:kern w:val="0"/>
            <w:szCs w:val="21"/>
            <w:lang w:eastAsia="zh"/>
            <w14:ligatures w14:val="standardContextual"/>
          </w:rPr>
          <w:t xml:space="preserve"> </w:t>
        </w:r>
      </w:ins>
    </w:p>
    <w:p w14:paraId="77024ADB">
      <w:pPr>
        <w:spacing w:before="0" w:after="0" w:line="312" w:lineRule="auto"/>
        <w:ind w:firstLine="480" w:firstLineChars="200"/>
        <w:jc w:val="left"/>
        <w:outlineLvl w:val="1"/>
        <w:rPr>
          <w:ins w:id="3474" w:author="沐" w:date="2025-01-27T19:10:00Z"/>
          <w:del w:id="3475" w:author="沐" w:date="2025-01-28T01:25:00Z"/>
          <w:rFonts w:ascii="Times New Roman" w:hAnsi="Times New Roman" w:eastAsia="Times New Roman" w:cs="Times New Roman"/>
          <w:b w:val="0"/>
          <w:bCs w:val="0"/>
          <w:color w:val="FF0000"/>
          <w:sz w:val="28"/>
          <w:szCs w:val="28"/>
          <w:lang w:eastAsia="zh"/>
          <w:rPrChange w:id="3476" w:author="沐" w:date="2025-01-27T19:18:00Z">
            <w:rPr>
              <w:ins w:id="3477" w:author="沐" w:date="2025-01-27T19:10:00Z"/>
              <w:del w:id="3478" w:author="沐" w:date="2025-01-28T01:25:00Z"/>
              <w:rFonts w:ascii="Times New Roman" w:hAnsi="Times New Roman" w:eastAsia="Times New Roman" w:cs="Times New Roman"/>
              <w:b/>
              <w:bCs/>
              <w:sz w:val="28"/>
              <w:szCs w:val="28"/>
              <w14:ligatures w14:val="standardContextual"/>
            </w:rPr>
          </w:rPrChange>
          <w14:ligatures w14:val="standardContextual"/>
        </w:rPr>
        <w:pPrChange w:id="3473" w:author="沐" w:date="2025-01-28T01:25:00Z">
          <w:pPr>
            <w:spacing w:before="240" w:after="60" w:line="312" w:lineRule="auto"/>
            <w:jc w:val="left"/>
            <w:outlineLvl w:val="1"/>
          </w:pPr>
        </w:pPrChange>
      </w:pPr>
      <w:ins w:id="3479" w:author="沐" w:date="2025-01-27T19:10:00Z">
        <w:bookmarkStart w:id="122" w:name="_Toc188922285"/>
        <w:bookmarkStart w:id="123" w:name="_Toc1364265840"/>
        <w:r>
          <w:rPr>
            <w:rFonts w:ascii="Times New Roman" w:hAnsi="Times New Roman" w:eastAsia="Times New Roman" w:cs="Times New Roman"/>
            <w:b w:val="0"/>
            <w:bCs w:val="0"/>
            <w:sz w:val="24"/>
            <w:szCs w:val="24"/>
            <w:rPrChange w:id="3480" w:author="沐" w:date="2025-01-27T19:10:00Z">
              <w:rPr>
                <w:rFonts w:ascii="Times New Roman" w:hAnsi="Times New Roman" w:eastAsia="Times New Roman" w:cs="Times New Roman"/>
                <w:b/>
                <w:bCs/>
                <w:sz w:val="28"/>
                <w:szCs w:val="28"/>
                <w14:ligatures w14:val="standardContextual"/>
              </w:rPr>
            </w:rPrChange>
            <w14:ligatures w14:val="standardContextual"/>
          </w:rPr>
          <w:t>It is clear that the coach's influence is positive and significantly higher than the other two coefficients, indicating that Coach Béla Károlyi indeed brought a tremendous improvement to the U.S. women's gymnastics team. This aligns with the facts and validates the effectiveness of our model.</w:t>
        </w:r>
        <w:bookmarkEnd w:id="122"/>
        <w:bookmarkEnd w:id="123"/>
      </w:ins>
      <w:ins w:id="3481" w:author="沐" w:date="2025-01-27T19:10:00Z">
        <w:r>
          <w:rPr>
            <w:rFonts w:ascii="Times New Roman" w:hAnsi="Times New Roman" w:eastAsia="Times New Roman" w:cs="Times New Roman"/>
            <w:b w:val="0"/>
            <w:bCs w:val="0"/>
            <w:sz w:val="28"/>
            <w:szCs w:val="28"/>
            <w:rPrChange w:id="3482" w:author="沐" w:date="2025-01-27T19:10:00Z">
              <w:rPr>
                <w:rFonts w:ascii="Times New Roman" w:hAnsi="Times New Roman" w:eastAsia="Times New Roman" w:cs="Times New Roman"/>
                <w:b/>
                <w:bCs/>
                <w:sz w:val="28"/>
                <w:szCs w:val="28"/>
                <w14:ligatures w14:val="standardContextual"/>
              </w:rPr>
            </w:rPrChange>
            <w14:ligatures w14:val="standardContextual"/>
          </w:rPr>
          <w:t xml:space="preserve"> </w:t>
        </w:r>
      </w:ins>
      <w:ins w:id="3483" w:author="沐" w:date="2025-01-27T19:11:00Z">
        <w:del w:id="3484" w:author="沐" w:date="2025-01-28T01:25:00Z">
          <w:r>
            <w:rPr>
              <w:rFonts w:ascii="Times New Roman" w:hAnsi="Times New Roman" w:eastAsia="Times New Roman" w:cs="Times New Roman"/>
              <w:color w:val="FF0000"/>
              <w:sz w:val="28"/>
              <w:szCs w:val="28"/>
              <w:lang w:eastAsia="zh"/>
              <w:rPrChange w:id="3485" w:author="沐" w:date="2025-01-27T19:18:00Z">
                <w:rPr>
                  <w:rFonts w:ascii="Times New Roman" w:hAnsi="Times New Roman" w:eastAsia="Times New Roman" w:cs="Times New Roman"/>
                  <w:sz w:val="28"/>
                  <w:szCs w:val="28"/>
                  <w:lang w:eastAsia="zh"/>
                  <w14:ligatures w14:val="standardContextual"/>
                </w:rPr>
              </w:rPrChange>
              <w14:ligatures w14:val="standardContextual"/>
            </w:rPr>
            <w:delText xml:space="preserve">T metric: </w:delText>
          </w:r>
        </w:del>
      </w:ins>
      <w:ins w:id="3486" w:author="沐" w:date="2025-01-27T19:12:00Z">
        <w:del w:id="3487" w:author="沐" w:date="2025-01-28T01:25:00Z">
          <w:r>
            <w:rPr>
              <w:rFonts w:hint="eastAsia" w:ascii="Times New Roman" w:hAnsi="Times New Roman" w:eastAsia="Times New Roman" w:cs="Times New Roman"/>
              <w:color w:val="FF0000"/>
              <w:sz w:val="28"/>
              <w:szCs w:val="28"/>
              <w:lang w:eastAsia="zh"/>
              <w:rPrChange w:id="3488" w:author="沐" w:date="2025-01-27T19:18:00Z">
                <w:rPr>
                  <w:rFonts w:hint="eastAsia" w:ascii="Times New Roman" w:hAnsi="Times New Roman" w:eastAsia="Times New Roman" w:cs="Times New Roman"/>
                  <w:sz w:val="28"/>
                  <w:szCs w:val="28"/>
                  <w:lang w:eastAsia="zh"/>
                  <w14:ligatures w14:val="standardContextual"/>
                </w:rPr>
              </w:rPrChange>
              <w14:ligatures w14:val="standardContextual"/>
            </w:rPr>
            <w:delText>待完成</w:delText>
          </w:r>
        </w:del>
      </w:ins>
    </w:p>
    <w:p w14:paraId="3D272A8F">
      <w:pPr>
        <w:spacing w:before="0" w:after="0" w:line="312" w:lineRule="auto"/>
        <w:ind w:firstLine="560" w:firstLineChars="200"/>
        <w:jc w:val="left"/>
        <w:outlineLvl w:val="1"/>
        <w:rPr>
          <w:del w:id="3490" w:author="沐" w:date="2025-01-28T01:25:00Z"/>
          <w:rFonts w:ascii="Times New Roman" w:hAnsi="Times New Roman" w:eastAsia="宋体"/>
          <w:b/>
          <w:bCs/>
          <w:sz w:val="28"/>
          <w:szCs w:val="28"/>
          <w14:ligatures w14:val="standardContextual"/>
        </w:rPr>
        <w:pPrChange w:id="3489" w:author="沐" w:date="2025-01-28T01:25:00Z">
          <w:pPr>
            <w:spacing w:before="240" w:after="60" w:line="312" w:lineRule="auto"/>
            <w:jc w:val="left"/>
            <w:outlineLvl w:val="1"/>
          </w:pPr>
        </w:pPrChange>
      </w:pPr>
      <w:del w:id="3491" w:author="沐" w:date="2025-01-28T01:25:00Z">
        <w:r>
          <w:rPr>
            <w:rFonts w:hint="eastAsia" w:ascii="Times New Roman" w:hAnsi="Times New Roman" w:eastAsia="Times New Roman" w:cs="Times New Roman"/>
            <w:b/>
            <w:bCs/>
            <w:sz w:val="28"/>
            <w:szCs w:val="28"/>
            <w14:ligatures w14:val="standardContextual"/>
          </w:rPr>
          <w:delText>6.1 Data analysis and algorithm selection</w:delText>
        </w:r>
        <w:bookmarkEnd w:id="99"/>
        <w:bookmarkEnd w:id="100"/>
        <w:bookmarkEnd w:id="101"/>
      </w:del>
    </w:p>
    <w:p w14:paraId="1179BEE9">
      <w:pPr>
        <w:spacing w:line="312" w:lineRule="auto"/>
        <w:ind w:firstLine="480" w:firstLineChars="200"/>
        <w:jc w:val="left"/>
        <w:outlineLvl w:val="1"/>
        <w:rPr>
          <w:del w:id="3493" w:author="沐" w:date="2025-01-28T01:25:00Z"/>
          <w:rFonts w:ascii="Cambria Math" w:hAnsi="Times New Roman" w:cs="Times New Roman"/>
          <w:sz w:val="24"/>
          <w14:ligatures w14:val="standardContextual"/>
        </w:rPr>
        <w:pPrChange w:id="3492" w:author="沐" w:date="2025-01-28T01:25:00Z">
          <w:pPr>
            <w:ind w:firstLine="420"/>
          </w:pPr>
        </w:pPrChange>
      </w:pPr>
      <w:del w:id="3494" w:author="沐" w:date="2025-01-28T01:25:00Z">
        <w:r>
          <w:rPr>
            <w:rFonts w:hint="eastAsia" w:ascii="Cambria Math" w:hAnsi="Times New Roman" w:eastAsia="Times New Roman" w:cs="Times New Roman"/>
            <w:sz w:val="24"/>
            <w14:ligatures w14:val="standardContextual"/>
          </w:rPr>
          <w:delText xml:space="preserve">In the Olympic Games, the role of coaches is not only reflected in technical guidance and tactical development, but also in stimulating the potential of athletes, improving team cohesion, and optimizing training plans. Unlike athletes, coaches are easier to transfer between countries, which opens the possibility of a "great coach" effect. In most cases, the current competitive state of athletes can directly affect the final results of the number of MEDALS, and how to analyze the influence of star coaches on athletes, we refer to the historical performance of athletes, and use the performance of a country before and after the hiring of star coaches to reflect the overall competitive state of the country's athletes. Based on the attachment information, we can draw Figure </w:delText>
        </w:r>
      </w:del>
      <w:del w:id="3495" w:author="沐" w:date="2025-01-28T01:25:00Z">
        <w:r>
          <w:rPr>
            <w:rFonts w:hint="eastAsia" w:ascii="Cambria Math" w:hAnsi="Times New Roman" w:cs="Times New Roman"/>
            <w:sz w:val="24"/>
            <w14:ligatures w14:val="standardContextual"/>
          </w:rPr>
          <w:delText>6</w:delText>
        </w:r>
      </w:del>
      <w:del w:id="3496" w:author="沐" w:date="2025-01-28T01:25:00Z">
        <w:r>
          <w:rPr>
            <w:rFonts w:hint="eastAsia" w:ascii="Cambria Math" w:hAnsi="Times New Roman" w:eastAsia="Times New Roman" w:cs="Times New Roman"/>
            <w:sz w:val="24"/>
            <w14:ligatures w14:val="standardContextual"/>
          </w:rPr>
          <w:delText>,</w:delText>
        </w:r>
      </w:del>
      <w:del w:id="3497" w:author="沐" w:date="2025-01-28T01:25:00Z">
        <w:r>
          <w:rPr>
            <w:rFonts w:hint="eastAsia" w:ascii="Cambria Math" w:hAnsi="Times New Roman" w:cs="Times New Roman"/>
            <w:sz w:val="24"/>
            <w14:ligatures w14:val="standardContextual"/>
          </w:rPr>
          <w:delText>7</w:delText>
        </w:r>
      </w:del>
    </w:p>
    <w:p w14:paraId="2F3490AC">
      <w:pPr>
        <w:spacing w:line="312" w:lineRule="auto"/>
        <w:ind w:firstLine="480" w:firstLineChars="200"/>
        <w:jc w:val="left"/>
        <w:outlineLvl w:val="1"/>
        <w:rPr>
          <w:del w:id="3499" w:author="沐" w:date="2025-01-28T01:25:00Z"/>
          <w:rFonts w:ascii="Cambria Math" w:hAnsi="Times New Roman" w:cs="Times New Roman"/>
          <w:sz w:val="24"/>
          <w14:ligatures w14:val="standardContextual"/>
        </w:rPr>
        <w:pPrChange w:id="3498" w:author="沐" w:date="2025-01-28T01:25:00Z">
          <w:pPr>
            <w:ind w:firstLine="420"/>
          </w:pPr>
        </w:pPrChange>
      </w:pPr>
      <w:del w:id="3500" w:author="沐" w:date="2025-01-28T01:25:00Z">
        <w:r>
          <w:rPr>
            <w:rFonts w:ascii="Cambria Math" w:hAnsi="Times New Roman" w:cs="Times New Roman"/>
            <w:sz w:val="24"/>
            <w14:ligatures w14:val="standardContextual"/>
          </w:rPr>
          <w:drawing>
            <wp:inline distT="0" distB="0" distL="0" distR="0">
              <wp:extent cx="5759450" cy="2747010"/>
              <wp:effectExtent l="0" t="0" r="0" b="0"/>
              <wp:docPr id="1315429545"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9545" name="图片 41" descr="图表, 折线图&#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224600B3">
      <w:pPr>
        <w:spacing w:line="312" w:lineRule="auto"/>
        <w:ind w:firstLine="420" w:firstLineChars="200"/>
        <w:jc w:val="left"/>
        <w:outlineLvl w:val="1"/>
        <w:rPr>
          <w:del w:id="3503" w:author="沐" w:date="2025-01-28T01:25:00Z"/>
          <w:rFonts w:ascii="Cambria Math" w:hAnsi="Times New Roman" w:eastAsia="Times New Roman" w:cs="Times New Roman"/>
          <w:szCs w:val="21"/>
          <w14:ligatures w14:val="standardContextual"/>
        </w:rPr>
        <w:pPrChange w:id="3502" w:author="沐" w:date="2025-01-28T01:25:00Z">
          <w:pPr>
            <w:ind w:firstLine="420"/>
            <w:jc w:val="center"/>
          </w:pPr>
        </w:pPrChange>
      </w:pPr>
      <w:del w:id="3504" w:author="沐" w:date="2025-01-28T01:25:00Z">
        <w:r>
          <w:rPr>
            <w:rFonts w:hint="eastAsia" w:ascii="Cambria Math" w:hAnsi="Times New Roman" w:eastAsia="Times New Roman" w:cs="Times New Roman"/>
            <w:szCs w:val="21"/>
            <w14:ligatures w14:val="standardContextual"/>
          </w:rPr>
          <w:delText>Figure 6 U.S. performance is influenced by great coaches</w:delText>
        </w:r>
      </w:del>
    </w:p>
    <w:p w14:paraId="04333E50">
      <w:pPr>
        <w:spacing w:line="312" w:lineRule="auto"/>
        <w:ind w:firstLine="480" w:firstLineChars="200"/>
        <w:jc w:val="left"/>
        <w:outlineLvl w:val="1"/>
        <w:rPr>
          <w:del w:id="3506" w:author="沐" w:date="2025-01-28T01:25:00Z"/>
          <w:rFonts w:ascii="Cambria Math" w:hAnsi="Times New Roman" w:cs="Times New Roman"/>
          <w:sz w:val="24"/>
          <w14:ligatures w14:val="standardContextual"/>
        </w:rPr>
        <w:pPrChange w:id="3505" w:author="沐" w:date="2025-01-28T01:25:00Z">
          <w:pPr>
            <w:ind w:firstLine="420"/>
          </w:pPr>
        </w:pPrChange>
      </w:pPr>
      <w:del w:id="3507" w:author="沐" w:date="2025-01-28T01:25:00Z">
        <w:r>
          <w:rPr>
            <w:rFonts w:ascii="Cambria Math" w:hAnsi="Times New Roman" w:cs="Times New Roman"/>
            <w:sz w:val="24"/>
            <w14:ligatures w14:val="standardContextual"/>
          </w:rPr>
          <w:drawing>
            <wp:inline distT="0" distB="0" distL="0" distR="0">
              <wp:extent cx="5759450" cy="2747010"/>
              <wp:effectExtent l="0" t="0" r="0" b="0"/>
              <wp:docPr id="1082959638" name="图片 4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9638" name="图片 42" descr="图表, 折线图&#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610102EB">
      <w:pPr>
        <w:spacing w:line="312" w:lineRule="auto"/>
        <w:ind w:firstLine="420" w:firstLineChars="200"/>
        <w:jc w:val="left"/>
        <w:outlineLvl w:val="1"/>
        <w:rPr>
          <w:del w:id="3510" w:author="沐" w:date="2025-01-28T01:25:00Z"/>
          <w:rFonts w:ascii="Cambria Math" w:hAnsi="Times New Roman" w:cs="Times New Roman"/>
          <w:szCs w:val="21"/>
          <w14:ligatures w14:val="standardContextual"/>
        </w:rPr>
        <w:pPrChange w:id="3509" w:author="沐" w:date="2025-01-28T01:25:00Z">
          <w:pPr>
            <w:ind w:firstLine="420"/>
            <w:jc w:val="center"/>
          </w:pPr>
        </w:pPrChange>
      </w:pPr>
      <w:del w:id="3511" w:author="沐" w:date="2025-01-28T01:25:00Z">
        <w:r>
          <w:rPr>
            <w:rFonts w:hint="eastAsia" w:ascii="Cambria Math" w:hAnsi="Times New Roman" w:cs="Times New Roman"/>
            <w:szCs w:val="21"/>
            <w14:ligatures w14:val="standardContextual"/>
          </w:rPr>
          <w:delText>Figure 7 China's performance is influenced by great coaches</w:delText>
        </w:r>
      </w:del>
    </w:p>
    <w:p w14:paraId="1E17B21F">
      <w:pPr>
        <w:spacing w:line="312" w:lineRule="auto"/>
        <w:ind w:firstLine="480" w:firstLineChars="200"/>
        <w:jc w:val="left"/>
        <w:outlineLvl w:val="1"/>
        <w:rPr>
          <w:del w:id="3513" w:author="沐" w:date="2025-01-28T01:25:00Z"/>
          <w:rFonts w:ascii="Cambria Math" w:hAnsi="Cambria Math" w:cs="Times New Roman"/>
          <w:sz w:val="24"/>
          <w14:ligatures w14:val="standardContextual"/>
        </w:rPr>
        <w:pPrChange w:id="3512" w:author="沐" w:date="2025-01-28T01:25:00Z">
          <w:pPr>
            <w:ind w:firstLine="420"/>
          </w:pPr>
        </w:pPrChange>
      </w:pPr>
      <w:del w:id="3514" w:author="沐" w:date="2025-01-28T01:25:00Z">
        <w:r>
          <w:rPr>
            <w:rFonts w:hint="eastAsia" w:ascii="Cambria Math" w:hAnsi="Times New Roman" w:eastAsia="Times New Roman" w:cs="Times New Roman"/>
            <w:sz w:val="24"/>
            <w14:ligatures w14:val="standardContextual"/>
          </w:rPr>
          <w:delText xml:space="preserve"> as can be seen from Figure </w:delText>
        </w:r>
      </w:del>
      <w:del w:id="3515" w:author="沐" w:date="2025-01-28T01:25:00Z">
        <w:r>
          <w:rPr>
            <w:rFonts w:hint="eastAsia" w:ascii="Cambria Math" w:hAnsi="Times New Roman" w:cs="Times New Roman"/>
            <w:sz w:val="24"/>
            <w14:ligatures w14:val="standardContextual"/>
          </w:rPr>
          <w:delText>6</w:delText>
        </w:r>
      </w:del>
      <w:del w:id="3516" w:author="沐" w:date="2025-01-28T01:25:00Z">
        <w:r>
          <w:rPr>
            <w:rFonts w:hint="eastAsia" w:ascii="Cambria Math" w:hAnsi="Times New Roman" w:eastAsia="Times New Roman" w:cs="Times New Roman"/>
            <w:sz w:val="24"/>
            <w14:ligatures w14:val="standardContextual"/>
          </w:rPr>
          <w:delText>,</w:delText>
        </w:r>
      </w:del>
      <w:del w:id="3517" w:author="沐" w:date="2025-01-28T01:25:00Z">
        <w:r>
          <w:rPr>
            <w:rFonts w:hint="eastAsia" w:ascii="Cambria Math" w:hAnsi="Times New Roman" w:cs="Times New Roman"/>
            <w:sz w:val="24"/>
            <w14:ligatures w14:val="standardContextual"/>
          </w:rPr>
          <w:delText>7 and a</w:delText>
        </w:r>
      </w:del>
      <w:del w:id="3518" w:author="沐" w:date="2025-01-28T01:25:00Z">
        <w:r>
          <w:rPr>
            <w:rFonts w:ascii="Cambria Math" w:hAnsi="Times New Roman" w:eastAsia="Times New Roman" w:cs="Times New Roman"/>
            <w:sz w:val="24"/>
            <w14:ligatures w14:val="standardContextual"/>
          </w:rPr>
          <w:delText>nnex</w:delText>
        </w:r>
      </w:del>
      <w:del w:id="3519" w:author="沐" w:date="2025-01-28T01:25:00Z">
        <w:r>
          <w:rPr>
            <w:rFonts w:hint="eastAsia" w:ascii="Cambria Math" w:hAnsi="Times New Roman" w:cs="Times New Roman"/>
            <w:sz w:val="24"/>
            <w14:ligatures w14:val="standardContextual"/>
          </w:rPr>
          <w:delText>,</w:delText>
        </w:r>
      </w:del>
      <w:del w:id="3520" w:author="沐" w:date="2025-01-28T01:25:00Z">
        <w:r>
          <w:rPr>
            <w:rFonts w:hint="eastAsia" w:ascii="Cambria Math" w:hAnsi="Times New Roman" w:eastAsia="Times New Roman" w:cs="Times New Roman"/>
            <w:sz w:val="24"/>
            <w14:ligatures w14:val="standardContextual"/>
          </w:rPr>
          <w:delText xml:space="preserve"> in some Olympic Games and major competition events, some countries will shine on the events they were not good at and win gold MEDALS, silver MEDALS and bronze MEDALS. In addition, for the four cases of bronze MEDALS, silver MEDALS, gold MEDALS and not winning MEDALS, we set the value of athletes' competitive status</w:delText>
        </w:r>
      </w:del>
      <w:del w:id="3521" w:author="沐" w:date="2025-01-28T01:25:00Z">
        <w:r>
          <w:rPr>
            <w:rFonts w:hint="eastAsia" w:ascii="Cambria Math" w:hAnsi="Times New Roman" w:cs="Times New Roman"/>
            <w:sz w:val="24"/>
            <w14:ligatures w14:val="standardContextual"/>
          </w:rPr>
          <w:delText xml:space="preserve"> </w:delText>
        </w:r>
      </w:del>
      <m:oMath>
        <m:sSub>
          <m:sSubPr>
            <m:ctrlPr>
              <w:del w:id="3522" w:author="沐" w:date="2025-01-28T01:25:00Z">
                <w:rPr>
                  <w:rFonts w:ascii="Cambria Math" w:hAnsi="Cambria Math" w:eastAsia="宋体" w:cs="Times New Roman"/>
                  <w:sz w:val="24"/>
                  <w14:ligatures w14:val="standardContextual"/>
                </w:rPr>
              </w:del>
            </m:ctrlPr>
          </m:sSubPr>
          <m:e>
            <w:del w:id="3523" w:author="沐" w:date="2025-01-28T01:25:00Z">
              <m:r>
                <m:rPr/>
                <w:rPr>
                  <w:rFonts w:ascii="Cambria Math" w:hAnsi="Cambria Math" w:eastAsia="宋体" w:cs="Times New Roman"/>
                  <w:sz w:val="24"/>
                  <w14:ligatures w14:val="standardContextual"/>
                </w:rPr>
                <m:t>y</m:t>
              </m:r>
            </w:del>
            <m:ctrlPr>
              <w:del w:id="3524" w:author="沐" w:date="2025-01-28T01:25:00Z">
                <w:rPr>
                  <w:rFonts w:ascii="Cambria Math" w:hAnsi="Cambria Math" w:eastAsia="宋体" w:cs="Times New Roman"/>
                  <w:sz w:val="24"/>
                  <w14:ligatures w14:val="standardContextual"/>
                </w:rPr>
              </w:del>
            </m:ctrlPr>
          </m:e>
          <m:sub>
            <w:del w:id="3525" w:author="沐" w:date="2025-01-28T01:25:00Z">
              <m:r>
                <m:rPr/>
                <w:rPr>
                  <w:rFonts w:ascii="Cambria Math" w:hAnsi="Cambria Math" w:eastAsia="宋体" w:cs="Times New Roman"/>
                  <w:sz w:val="24"/>
                  <w14:ligatures w14:val="standardContextual"/>
                </w:rPr>
                <m:t>i</m:t>
              </m:r>
            </w:del>
            <m:ctrlPr>
              <w:del w:id="3526" w:author="沐" w:date="2025-01-28T01:25:00Z">
                <w:rPr>
                  <w:rFonts w:ascii="Cambria Math" w:hAnsi="Cambria Math" w:eastAsia="宋体" w:cs="Times New Roman"/>
                  <w:sz w:val="24"/>
                  <w14:ligatures w14:val="standardContextual"/>
                </w:rPr>
              </w:del>
            </m:ctrlPr>
          </m:sub>
        </m:sSub>
      </m:oMath>
      <w:del w:id="3527" w:author="沐" w:date="2025-01-28T01:25:00Z">
        <w:r>
          <w:rPr>
            <w:rFonts w:hint="eastAsia" w:ascii="Cambria Math" w:hAnsi="Times New Roman" w:eastAsia="Times New Roman" w:cs="Times New Roman"/>
            <w:sz w:val="24"/>
            <w14:ligatures w14:val="standardContextual"/>
          </w:rPr>
          <w:delText xml:space="preserve"> based on the winning situation in the first game of the athletes, where the gold medal is won, The value is 3 when winning the gold medal, 2 when winning the silver medal and bronze medal, and 1 when not winning the medal.</w:delText>
        </w:r>
      </w:del>
    </w:p>
    <w:p w14:paraId="768D480C">
      <w:pPr>
        <w:spacing w:line="312" w:lineRule="auto"/>
        <w:ind w:firstLine="480" w:firstLineChars="200"/>
        <w:jc w:val="left"/>
        <w:outlineLvl w:val="1"/>
        <w:rPr>
          <w:del w:id="3529" w:author="沐" w:date="2025-01-28T01:25:00Z"/>
          <w:rFonts w:ascii="Cambria Math" w:hAnsi="Cambria Math" w:eastAsia="宋体" w:cs="Times New Roman"/>
          <w:sz w:val="24"/>
          <w14:ligatures w14:val="standardContextual"/>
        </w:rPr>
        <w:pPrChange w:id="3528" w:author="沐" w:date="2025-01-28T01:25:00Z">
          <w:pPr>
            <w:ind w:firstLine="420"/>
          </w:pPr>
        </w:pPrChange>
      </w:pPr>
      <w:del w:id="3530" w:author="沐" w:date="2025-01-28T01:25:00Z">
        <w:r>
          <w:rPr>
            <w:rFonts w:hint="eastAsia" w:ascii="Cambria Math" w:hAnsi="Times New Roman" w:eastAsia="Times New Roman" w:cs="Times New Roman"/>
            <w:sz w:val="24"/>
            <w14:ligatures w14:val="standardContextual"/>
          </w:rPr>
          <w:delText xml:space="preserve">Because the status values were compared across multiple games, we </w:delText>
        </w:r>
      </w:del>
      <m:oMath>
        <w:del w:id="3531" w:author="沐" w:date="2025-01-28T01:25:00Z">
          <m:r>
            <m:rPr/>
            <w:rPr>
              <w:rFonts w:ascii="Cambria Math" w:hAnsi="Cambria Math" w:eastAsia="宋体" w:cs="Times New Roman"/>
              <w:sz w:val="24"/>
              <w14:ligatures w14:val="standardContextual"/>
            </w:rPr>
            <m:t>Y</m:t>
          </m:r>
        </w:del>
        <w:del w:id="3532" w:author="沐" w:date="2025-01-28T01:25:00Z">
          <m:r>
            <m:rPr>
              <m:sty m:val="p"/>
            </m:rPr>
            <w:rPr>
              <w:rFonts w:ascii="Cambria Math" w:hAnsi="Cambria Math" w:eastAsia="宋体" w:cs="Times New Roman"/>
              <w:sz w:val="24"/>
              <w14:ligatures w14:val="standardContextual"/>
            </w:rPr>
            <m:t>=</m:t>
          </m:r>
        </w:del>
        <m:d>
          <m:dPr>
            <m:begChr m:val="{"/>
            <m:endChr m:val="}"/>
            <m:ctrlPr>
              <w:del w:id="3533" w:author="沐" w:date="2025-01-28T01:25:00Z">
                <w:rPr>
                  <w:rFonts w:ascii="Cambria Math" w:hAnsi="Cambria Math" w:eastAsia="宋体" w:cs="Times New Roman"/>
                  <w:sz w:val="24"/>
                  <w14:ligatures w14:val="standardContextual"/>
                </w:rPr>
              </w:del>
            </m:ctrlPr>
          </m:dPr>
          <m:e>
            <m:d>
              <m:dPr>
                <m:begChr m:val=""/>
                <m:endChr m:val="|"/>
                <m:ctrlPr>
                  <w:del w:id="3534" w:author="沐" w:date="2025-01-28T01:25:00Z">
                    <w:rPr>
                      <w:rFonts w:ascii="Cambria Math" w:hAnsi="Cambria Math" w:eastAsia="宋体" w:cs="Times New Roman"/>
                      <w:sz w:val="24"/>
                      <w14:ligatures w14:val="standardContextual"/>
                    </w:rPr>
                  </w:del>
                </m:ctrlPr>
              </m:dPr>
              <m:e>
                <m:sSub>
                  <m:sSubPr>
                    <m:ctrlPr>
                      <w:del w:id="3535" w:author="沐" w:date="2025-01-28T01:25:00Z">
                        <w:rPr>
                          <w:rFonts w:ascii="Cambria Math" w:hAnsi="Cambria Math" w:eastAsia="宋体" w:cs="Times New Roman"/>
                          <w:sz w:val="24"/>
                          <w14:ligatures w14:val="standardContextual"/>
                        </w:rPr>
                      </w:del>
                    </m:ctrlPr>
                  </m:sSubPr>
                  <m:e>
                    <w:del w:id="3536" w:author="沐" w:date="2025-01-28T01:25:00Z">
                      <m:r>
                        <m:rPr/>
                        <w:rPr>
                          <w:rFonts w:ascii="Cambria Math" w:hAnsi="Cambria Math" w:eastAsia="宋体" w:cs="Times New Roman"/>
                          <w:sz w:val="24"/>
                          <w14:ligatures w14:val="standardContextual"/>
                        </w:rPr>
                        <m:t>y</m:t>
                      </m:r>
                    </w:del>
                    <m:ctrlPr>
                      <w:del w:id="3537" w:author="沐" w:date="2025-01-28T01:25:00Z">
                        <w:rPr>
                          <w:rFonts w:ascii="Cambria Math" w:hAnsi="Cambria Math" w:eastAsia="宋体" w:cs="Times New Roman"/>
                          <w:sz w:val="24"/>
                          <w14:ligatures w14:val="standardContextual"/>
                        </w:rPr>
                      </w:del>
                    </m:ctrlPr>
                  </m:e>
                  <m:sub>
                    <w:del w:id="3538" w:author="沐" w:date="2025-01-28T01:25:00Z">
                      <m:r>
                        <m:rPr/>
                        <w:rPr>
                          <w:rFonts w:ascii="Cambria Math" w:hAnsi="Cambria Math" w:eastAsia="宋体" w:cs="Times New Roman"/>
                          <w:sz w:val="24"/>
                          <w14:ligatures w14:val="standardContextual"/>
                        </w:rPr>
                        <m:t>i</m:t>
                      </m:r>
                    </w:del>
                    <m:ctrlPr>
                      <w:del w:id="3539" w:author="沐" w:date="2025-01-28T01:25:00Z">
                        <w:rPr>
                          <w:rFonts w:ascii="Cambria Math" w:hAnsi="Cambria Math" w:eastAsia="宋体" w:cs="Times New Roman"/>
                          <w:sz w:val="24"/>
                          <w14:ligatures w14:val="standardContextual"/>
                        </w:rPr>
                      </w:del>
                    </m:ctrlPr>
                  </m:sub>
                </m:sSub>
                <m:ctrlPr>
                  <w:del w:id="3540" w:author="沐" w:date="2025-01-28T01:25:00Z">
                    <w:rPr>
                      <w:rFonts w:ascii="Cambria Math" w:hAnsi="Cambria Math" w:eastAsia="宋体" w:cs="Times New Roman"/>
                      <w:sz w:val="24"/>
                      <w14:ligatures w14:val="standardContextual"/>
                    </w:rPr>
                  </w:del>
                </m:ctrlPr>
              </m:e>
            </m:d>
            <w:del w:id="3541" w:author="沐" w:date="2025-01-28T01:25:00Z">
              <m:r>
                <m:rPr>
                  <m:sty m:val="p"/>
                </m:rPr>
                <w:rPr>
                  <w:rFonts w:ascii="Cambria Math" w:hAnsi="Cambria Math" w:eastAsia="宋体" w:cs="Times New Roman"/>
                  <w:sz w:val="24"/>
                  <w14:ligatures w14:val="standardContextual"/>
                </w:rPr>
                <m:t>ⅈ=1,…,</m:t>
              </m:r>
            </w:del>
            <w:del w:id="3542" w:author="沐" w:date="2025-01-28T01:25:00Z">
              <m:r>
                <m:rPr/>
                <w:rPr>
                  <w:rFonts w:ascii="Cambria Math" w:hAnsi="Cambria Math" w:eastAsia="宋体" w:cs="Times New Roman"/>
                  <w:sz w:val="24"/>
                  <w14:ligatures w14:val="standardContextual"/>
                </w:rPr>
                <m:t>n</m:t>
              </m:r>
            </w:del>
            <m:ctrlPr>
              <w:del w:id="3543" w:author="沐" w:date="2025-01-28T01:25:00Z">
                <w:rPr>
                  <w:rFonts w:ascii="Cambria Math" w:hAnsi="Cambria Math" w:eastAsia="宋体" w:cs="Times New Roman"/>
                  <w:sz w:val="24"/>
                  <w14:ligatures w14:val="standardContextual"/>
                </w:rPr>
              </w:del>
            </m:ctrlPr>
          </m:e>
        </m:d>
      </m:oMath>
      <w:del w:id="3544" w:author="沐" w:date="2025-01-28T01:25:00Z">
        <w:r>
          <w:rPr>
            <w:rFonts w:ascii="Cambria Math" w:hAnsi="Times New Roman" w:eastAsia="Times New Roman" w:cs="Times New Roman"/>
            <w:sz w:val="24"/>
            <w14:ligatures w14:val="standardContextual"/>
          </w:rPr>
          <w:delText>calculated the difference between each pair of observations using a paired sample t-test</w:delText>
        </w:r>
      </w:del>
      <w:del w:id="3545" w:author="沐" w:date="2025-01-28T01:25:00Z">
        <w:r>
          <w:rPr>
            <w:rFonts w:hint="eastAsia" w:ascii="Cambria Math" w:hAnsi="Times New Roman" w:eastAsia="Times New Roman" w:cs="Times New Roman"/>
            <w:sz w:val="24"/>
            <w14:ligatures w14:val="standardContextual"/>
          </w:rPr>
          <w:delText>, and then tested whether the mean of these differences was significantly greater than zero.</w:delText>
        </w:r>
      </w:del>
    </w:p>
    <w:p w14:paraId="6BAB98C2">
      <w:pPr>
        <w:spacing w:line="312" w:lineRule="auto"/>
        <w:ind w:firstLine="480" w:firstLineChars="200"/>
        <w:jc w:val="left"/>
        <w:outlineLvl w:val="1"/>
        <w:rPr>
          <w:del w:id="3547" w:author="沐" w:date="2025-01-28T01:25:00Z"/>
          <w:rFonts w:ascii="Cambria Math" w:hAnsi="Cambria Math" w:eastAsia="宋体" w:cs="Times New Roman"/>
          <w:sz w:val="24"/>
          <w14:ligatures w14:val="standardContextual"/>
        </w:rPr>
        <w:pPrChange w:id="3546" w:author="沐" w:date="2025-01-28T01:25:00Z">
          <w:pPr>
            <w:ind w:firstLine="420"/>
          </w:pPr>
        </w:pPrChange>
      </w:pPr>
      <w:del w:id="3548" w:author="沐" w:date="2025-01-28T01:25:00Z">
        <w:r>
          <w:rPr>
            <w:rFonts w:hint="eastAsia" w:ascii="Cambria Math" w:hAnsi="Times New Roman" w:eastAsia="Times New Roman" w:cs="Times New Roman"/>
            <w:sz w:val="24"/>
            <w14:ligatures w14:val="standardContextual"/>
          </w:rPr>
          <w:delText>Selection and overview of test methods</w:delText>
        </w:r>
      </w:del>
    </w:p>
    <w:p w14:paraId="7FC57258">
      <w:pPr>
        <w:spacing w:line="312" w:lineRule="auto"/>
        <w:ind w:firstLine="480" w:firstLineChars="200"/>
        <w:jc w:val="left"/>
        <w:outlineLvl w:val="1"/>
        <w:rPr>
          <w:del w:id="3550" w:author="沐" w:date="2025-01-28T01:25:00Z"/>
          <w:rFonts w:ascii="Cambria Math" w:hAnsi="Cambria Math" w:eastAsia="宋体" w:cs="Times New Roman"/>
          <w:sz w:val="24"/>
          <w14:ligatures w14:val="standardContextual"/>
        </w:rPr>
        <w:pPrChange w:id="3549" w:author="沐" w:date="2025-01-28T01:25:00Z">
          <w:pPr>
            <w:ind w:firstLine="420"/>
          </w:pPr>
        </w:pPrChange>
      </w:pPr>
      <w:del w:id="3551" w:author="沐" w:date="2025-01-28T01:25:00Z">
        <w:r>
          <w:rPr>
            <w:rFonts w:ascii="Cambria Math" w:hAnsi="Times New Roman" w:eastAsia="Times New Roman" w:cs="Times New Roman"/>
            <w:sz w:val="24"/>
            <w14:ligatures w14:val="standardContextual"/>
          </w:rPr>
          <w:delText xml:space="preserve">Paired Sample t-test is a </w:delText>
        </w:r>
      </w:del>
      <w:del w:id="3552" w:author="沐" w:date="2025-01-28T01:25:00Z">
        <w:r>
          <w:rPr>
            <w:rFonts w:hint="eastAsia" w:ascii="Cambria Math" w:hAnsi="Times New Roman" w:eastAsia="Times New Roman" w:cs="Times New Roman"/>
            <w:sz w:val="24"/>
            <w14:ligatures w14:val="standardContextual"/>
          </w:rPr>
          <w:delText>common</w:delText>
        </w:r>
      </w:del>
      <w:del w:id="3553" w:author="沐" w:date="2025-01-28T01:25:00Z">
        <w:r>
          <w:rPr>
            <w:rFonts w:ascii="Cambria Math" w:hAnsi="Times New Roman" w:eastAsia="Times New Roman" w:cs="Times New Roman"/>
            <w:sz w:val="24"/>
            <w14:ligatures w14:val="standardContextual"/>
          </w:rPr>
          <w:delText xml:space="preserve"> statistical method, </w:delText>
        </w:r>
      </w:del>
      <w:del w:id="3554" w:author="沐" w:date="2025-01-28T01:25:00Z">
        <w:r>
          <w:rPr>
            <w:rFonts w:hint="eastAsia" w:ascii="Cambria Math" w:hAnsi="Times New Roman" w:eastAsia="Times New Roman" w:cs="Times New Roman"/>
            <w:sz w:val="24"/>
            <w14:ligatures w14:val="standardContextual"/>
          </w:rPr>
          <w:delText>which can be used to compare the effects of different treatment conditions</w:delText>
        </w:r>
      </w:del>
      <w:del w:id="3555" w:author="沐" w:date="2025-01-28T01:25:00Z">
        <w:r>
          <w:rPr>
            <w:rFonts w:ascii="Cambria Math" w:hAnsi="Times New Roman" w:eastAsia="Times New Roman" w:cs="Times New Roman"/>
            <w:sz w:val="24"/>
            <w14:ligatures w14:val="standardContextual"/>
          </w:rPr>
          <w:delText>, and can also be used to compare the differences between different individuals in the same treatment condition to compare whether there is a significant difference in the mean of two groups of related samples.</w:delText>
        </w:r>
      </w:del>
    </w:p>
    <w:p w14:paraId="1FD453B2">
      <w:pPr>
        <w:spacing w:line="312" w:lineRule="auto"/>
        <w:ind w:firstLine="480" w:firstLineChars="200"/>
        <w:jc w:val="left"/>
        <w:outlineLvl w:val="1"/>
        <w:rPr>
          <w:ins w:id="3557" w:author="沐" w:date="2025-01-28T00:28:00Z"/>
          <w:del w:id="3558" w:author="沐" w:date="2025-01-28T01:25:00Z"/>
          <w:rFonts w:ascii="Cambria Math" w:hAnsi="Times New Roman" w:eastAsia="Times New Roman" w:cs="Times New Roman"/>
          <w:sz w:val="24"/>
          <w14:ligatures w14:val="standardContextual"/>
        </w:rPr>
        <w:pPrChange w:id="3556" w:author="沐" w:date="2025-01-28T01:25:00Z">
          <w:pPr>
            <w:ind w:firstLine="420"/>
          </w:pPr>
        </w:pPrChange>
      </w:pPr>
      <w:del w:id="3559" w:author="沐" w:date="2025-01-28T01:25:00Z">
        <w:r>
          <w:rPr>
            <w:rFonts w:hint="eastAsia" w:ascii="Cambria Math" w:hAnsi="Times New Roman" w:eastAsia="Times New Roman" w:cs="Times New Roman"/>
            <w:sz w:val="24"/>
            <w14:ligatures w14:val="standardContextual"/>
          </w:rPr>
          <w:delText xml:space="preserve">In this article, the </w:delText>
        </w:r>
      </w:del>
      <w:del w:id="3560" w:author="沐" w:date="2025-01-28T01:25:00Z">
        <w:r>
          <w:rPr>
            <w:rFonts w:ascii="Cambria Math" w:hAnsi="Times New Roman" w:eastAsia="Times New Roman" w:cs="Times New Roman"/>
            <w:sz w:val="24"/>
            <w14:ligatures w14:val="standardContextual"/>
          </w:rPr>
          <w:delText>data is collected</w:delText>
        </w:r>
      </w:del>
      <w:del w:id="3561" w:author="沐" w:date="2025-01-28T01:25:00Z">
        <w:r>
          <w:rPr>
            <w:rFonts w:hint="eastAsia" w:ascii="Cambria Math" w:hAnsi="Times New Roman" w:eastAsia="Times New Roman" w:cs="Times New Roman"/>
            <w:sz w:val="24"/>
            <w14:ligatures w14:val="standardContextual"/>
          </w:rPr>
          <w:delText xml:space="preserve"> first, and the </w:delText>
        </w:r>
      </w:del>
      <w:del w:id="3562" w:author="沐" w:date="2025-01-28T01:25:00Z">
        <w:r>
          <w:rPr>
            <w:rFonts w:ascii="Cambria Math" w:hAnsi="Times New Roman" w:eastAsia="Times New Roman" w:cs="Times New Roman"/>
            <w:sz w:val="24"/>
            <w14:ligatures w14:val="standardContextual"/>
          </w:rPr>
          <w:delText>data of each paired sample is organized into two columns, one column is the value before the treatment and the other is the value after the treatment, or one column is the value of the experimental group and the other is the value of the control group.</w:delText>
        </w:r>
      </w:del>
    </w:p>
    <w:p w14:paraId="2F1A79D3">
      <w:pPr>
        <w:spacing w:line="312" w:lineRule="auto"/>
        <w:ind w:firstLine="480" w:firstLineChars="200"/>
        <w:jc w:val="left"/>
        <w:outlineLvl w:val="1"/>
        <w:rPr>
          <w:ins w:id="3564" w:author="沐" w:date="2025-01-28T00:28:00Z"/>
          <w:del w:id="3565" w:author="沐" w:date="2025-01-28T01:25:00Z"/>
          <w:rFonts w:ascii="Cambria Math" w:hAnsi="Times New Roman" w:eastAsia="Times New Roman" w:cs="Times New Roman"/>
          <w:sz w:val="24"/>
          <w14:ligatures w14:val="standardContextual"/>
        </w:rPr>
        <w:pPrChange w:id="3563" w:author="沐" w:date="2025-01-28T01:25:00Z">
          <w:pPr>
            <w:ind w:firstLine="420"/>
          </w:pPr>
        </w:pPrChange>
      </w:pPr>
    </w:p>
    <w:p w14:paraId="3D9859FD">
      <w:pPr>
        <w:spacing w:line="312" w:lineRule="auto"/>
        <w:ind w:firstLine="480" w:firstLineChars="200"/>
        <w:jc w:val="left"/>
        <w:outlineLvl w:val="1"/>
        <w:rPr>
          <w:ins w:id="3567" w:author="沐" w:date="2025-01-28T00:28:00Z"/>
          <w:del w:id="3568" w:author="沐" w:date="2025-01-28T01:25:00Z"/>
          <w:rFonts w:ascii="Cambria Math" w:hAnsi="Times New Roman" w:eastAsia="Times New Roman" w:cs="Times New Roman"/>
          <w:sz w:val="24"/>
          <w14:ligatures w14:val="standardContextual"/>
        </w:rPr>
        <w:pPrChange w:id="3566" w:author="沐" w:date="2025-01-28T01:25:00Z">
          <w:pPr>
            <w:ind w:firstLine="420"/>
          </w:pPr>
        </w:pPrChange>
      </w:pPr>
    </w:p>
    <w:p w14:paraId="1E076BE4">
      <w:pPr>
        <w:spacing w:line="312" w:lineRule="auto"/>
        <w:ind w:firstLine="480" w:firstLineChars="200"/>
        <w:jc w:val="left"/>
        <w:outlineLvl w:val="1"/>
        <w:rPr>
          <w:ins w:id="3570" w:author="沐" w:date="2025-01-28T00:28:00Z"/>
          <w:rFonts w:ascii="Cambria Math" w:hAnsi="Times New Roman" w:eastAsia="Times New Roman" w:cs="Times New Roman"/>
          <w:sz w:val="24"/>
          <w14:ligatures w14:val="standardContextual"/>
        </w:rPr>
        <w:pPrChange w:id="3569" w:author="沐" w:date="2025-01-28T01:25:00Z">
          <w:pPr>
            <w:ind w:firstLine="420"/>
          </w:pPr>
        </w:pPrChange>
      </w:pPr>
    </w:p>
    <w:p w14:paraId="45FE9529">
      <w:pPr>
        <w:spacing w:before="240" w:after="60" w:line="312" w:lineRule="auto"/>
        <w:jc w:val="left"/>
        <w:outlineLvl w:val="1"/>
        <w:rPr>
          <w:ins w:id="3572" w:author="沐" w:date="2025-01-28T00:28:00Z"/>
          <w:rFonts w:ascii="Times New Roman" w:hAnsi="Times New Roman" w:eastAsia="Times New Roman" w:cs="Times New Roman"/>
          <w:b/>
          <w:bCs/>
          <w:sz w:val="28"/>
          <w:szCs w:val="28"/>
          <w14:ligatures w14:val="standardContextual"/>
        </w:rPr>
        <w:pPrChange w:id="3571" w:author="asus" w:date="2025-01-28T02:02:00Z">
          <w:pPr/>
        </w:pPrChange>
      </w:pPr>
      <w:ins w:id="3573" w:author="沐" w:date="2025-01-28T00:28:00Z">
        <w:bookmarkStart w:id="124" w:name="_Toc188922286"/>
        <w:r>
          <w:rPr>
            <w:rFonts w:hint="eastAsia" w:ascii="Times New Roman" w:hAnsi="Times New Roman" w:eastAsia="Times New Roman" w:cs="Times New Roman"/>
            <w:b/>
            <w:bCs/>
            <w:sz w:val="28"/>
            <w:szCs w:val="28"/>
            <w14:ligatures w14:val="standardContextual"/>
          </w:rPr>
          <w:t>6.</w:t>
        </w:r>
      </w:ins>
      <w:ins w:id="3574" w:author="沐" w:date="2025-01-28T00:32:00Z">
        <w:r>
          <w:rPr>
            <w:rFonts w:hint="eastAsia" w:ascii="Times New Roman" w:hAnsi="Times New Roman" w:eastAsia="Times New Roman" w:cs="Times New Roman"/>
            <w:b/>
            <w:bCs/>
            <w:sz w:val="28"/>
            <w:szCs w:val="28"/>
            <w14:ligatures w14:val="standardContextual"/>
          </w:rPr>
          <w:t>2</w:t>
        </w:r>
      </w:ins>
      <w:ins w:id="3575" w:author="沐" w:date="2025-01-28T00:28:00Z">
        <w:r>
          <w:rPr>
            <w:rFonts w:ascii="Times New Roman" w:hAnsi="Times New Roman" w:eastAsia="Times New Roman" w:cs="Times New Roman"/>
            <w:b/>
            <w:bCs/>
            <w:sz w:val="28"/>
            <w:szCs w:val="28"/>
            <w14:ligatures w14:val="standardContextual"/>
          </w:rPr>
          <w:t xml:space="preserve"> </w:t>
        </w:r>
      </w:ins>
      <w:ins w:id="3576" w:author="沐" w:date="2025-01-28T00:28:00Z">
        <w:r>
          <w:rPr>
            <w:rFonts w:hint="eastAsia" w:ascii="Times New Roman" w:hAnsi="Times New Roman" w:eastAsia="Times New Roman" w:cs="Times New Roman"/>
            <w:b/>
            <w:bCs/>
            <w:sz w:val="28"/>
            <w:szCs w:val="28"/>
            <w14:ligatures w14:val="standardContextual"/>
          </w:rPr>
          <w:t>Making decisions</w:t>
        </w:r>
        <w:bookmarkEnd w:id="124"/>
      </w:ins>
    </w:p>
    <w:p w14:paraId="0ACD0A48">
      <w:pPr>
        <w:ind w:firstLine="480" w:firstLineChars="200"/>
        <w:rPr>
          <w:ins w:id="3577" w:author="沐" w:date="2025-01-28T00:28:00Z"/>
          <w:rFonts w:ascii="Times New Roman" w:hAnsi="Times New Roman" w:eastAsia="Times New Roman" w:cs="Times New Roman"/>
          <w:sz w:val="24"/>
          <w:szCs w:val="24"/>
          <w:lang w:eastAsia="zh"/>
          <w14:ligatures w14:val="standardContextual"/>
        </w:rPr>
      </w:pPr>
      <w:ins w:id="3578" w:author="沐" w:date="2025-01-28T00:28:00Z">
        <w:r>
          <w:rPr>
            <w:rFonts w:hint="eastAsia" w:ascii="Times New Roman" w:hAnsi="Times New Roman" w:eastAsia="Times New Roman" w:cs="Times New Roman"/>
            <w:sz w:val="24"/>
            <w:szCs w:val="24"/>
            <w:lang w:eastAsia="zh"/>
            <w14:ligatures w14:val="standardContextual"/>
          </w:rPr>
          <w:t>We conducted the above analysis on three countries and three events to reveal how introducing great coaches in these events could lead to significant improvements.</w:t>
        </w:r>
      </w:ins>
    </w:p>
    <w:p w14:paraId="09002473">
      <w:pPr>
        <w:ind w:firstLine="480" w:firstLineChars="200"/>
        <w:rPr>
          <w:ins w:id="3579" w:author="沐" w:date="2025-01-28T00:28:00Z"/>
          <w:rFonts w:ascii="Times New Roman" w:hAnsi="Times New Roman" w:eastAsia="Times New Roman" w:cs="Times New Roman"/>
          <w:sz w:val="24"/>
          <w:szCs w:val="24"/>
          <w:lang w:eastAsia="zh"/>
          <w14:ligatures w14:val="standardContextual"/>
        </w:rPr>
      </w:pPr>
    </w:p>
    <w:p w14:paraId="3D009561">
      <w:pPr>
        <w:keepNext/>
        <w:keepLines/>
        <w:numPr>
          <w:ilvl w:val="0"/>
          <w:numId w:val="0"/>
        </w:numPr>
        <w:outlineLvl w:val="2"/>
        <w:rPr>
          <w:ins w:id="3581" w:author="沐" w:date="2025-01-28T00:28:00Z"/>
          <w:rFonts w:ascii="Times New Roman" w:hAnsi="Times New Roman" w:eastAsia="Times New Roman" w:cs="Times New Roman"/>
          <w:b/>
          <w:bCs/>
          <w:sz w:val="24"/>
          <w:szCs w:val="32"/>
          <w:lang w:eastAsia="zh"/>
          <w:rPrChange w:id="3582" w:author="asus" w:date="2025-01-28T02:02:00Z">
            <w:rPr>
              <w:ins w:id="3583"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580" w:author="asus" w:date="2025-01-28T02:02:00Z">
          <w:pPr>
            <w:numPr>
              <w:ilvl w:val="0"/>
              <w:numId w:val="4"/>
            </w:numPr>
          </w:pPr>
        </w:pPrChange>
      </w:pPr>
      <w:ins w:id="3584" w:author="沐" w:date="2025-01-28T00:32:00Z">
        <w:bookmarkStart w:id="125" w:name="_Toc188922287"/>
        <w:r>
          <w:rPr>
            <w:rFonts w:hint="eastAsia" w:ascii="Times New Roman" w:hAnsi="Times New Roman" w:eastAsia="Times New Roman" w:cs="Times New Roman"/>
            <w:b/>
            <w:bCs/>
            <w:sz w:val="24"/>
            <w:szCs w:val="32"/>
            <w:lang w:eastAsia="zh"/>
            <w:rPrChange w:id="3585"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6.2.1 </w:t>
        </w:r>
      </w:ins>
      <w:ins w:id="3586" w:author="沐" w:date="2025-01-28T00:48:00Z">
        <w:r>
          <w:rPr>
            <w:rFonts w:hint="eastAsia" w:ascii="Times New Roman" w:hAnsi="Times New Roman" w:eastAsia="Times New Roman" w:cs="Times New Roman"/>
            <w:b/>
            <w:bCs/>
            <w:sz w:val="24"/>
            <w:szCs w:val="32"/>
            <w:lang w:eastAsia="zh"/>
            <w:rPrChange w:id="3587"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J</w:t>
        </w:r>
      </w:ins>
      <w:ins w:id="3588" w:author="沐" w:date="2025-01-28T00:28:00Z">
        <w:r>
          <w:rPr>
            <w:rFonts w:hint="eastAsia" w:ascii="Times New Roman" w:hAnsi="Times New Roman" w:eastAsia="Times New Roman" w:cs="Times New Roman"/>
            <w:b/>
            <w:bCs/>
            <w:sz w:val="24"/>
            <w:szCs w:val="32"/>
            <w:lang w:eastAsia="zh"/>
            <w:rPrChange w:id="3589"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apan Women's Volleyball</w:t>
        </w:r>
        <w:bookmarkEnd w:id="125"/>
      </w:ins>
    </w:p>
    <w:p w14:paraId="6BD766B7">
      <w:pPr>
        <w:ind w:firstLine="480" w:firstLineChars="200"/>
        <w:rPr>
          <w:ins w:id="3591" w:author="几" w:date="2025-01-28T00:53:00Z"/>
          <w:del w:id="3592" w:author="沐" w:date="2025-01-28T00:59:00Z"/>
          <w:rFonts w:ascii="Times New Roman" w:hAnsi="Times New Roman" w:eastAsia="Times New Roman" w:cs="Times New Roman"/>
          <w:szCs w:val="21"/>
          <w:lang w:eastAsia="zh"/>
          <w14:ligatures w14:val="standardContextual"/>
        </w:rPr>
        <w:pPrChange w:id="3590" w:author="沐" w:date="2025-01-28T00:59:00Z">
          <w:pPr/>
        </w:pPrChange>
      </w:pPr>
      <w:ins w:id="3593" w:author="沐" w:date="2025-01-28T00:28:00Z">
        <w:r>
          <w:rPr>
            <w:rFonts w:ascii="Times New Roman" w:hAnsi="Times New Roman" w:eastAsia="宋体" w:cs="Times New Roman"/>
            <w:sz w:val="24"/>
            <w:szCs w:val="24"/>
          </w:rPr>
          <w:t>Assuming that the Japanese team could hire Coach Lang Ping in the future, we calculate the coach's impact factor on the Japanese team based on the above linear criteria: γ = 0.957. Using the existing data, we obtain the performance change of the Japanese team, comparing it to the forecasted results without the coach using ARIMA(2, 1, 1), as shown in the figure below:</w:t>
        </w:r>
      </w:ins>
    </w:p>
    <w:p w14:paraId="580ED63B">
      <w:pPr>
        <w:ind w:firstLine="420" w:firstLineChars="200"/>
        <w:rPr>
          <w:ins w:id="3595" w:author="沐" w:date="2025-01-28T01:00:00Z"/>
          <w:rFonts w:ascii="Times New Roman" w:hAnsi="Times New Roman" w:eastAsia="Times New Roman" w:cs="Times New Roman"/>
          <w:szCs w:val="21"/>
          <w:lang w:eastAsia="zh"/>
          <w14:ligatures w14:val="standardContextual"/>
        </w:rPr>
        <w:pPrChange w:id="3594" w:author="沐" w:date="2025-01-28T00:59:00Z">
          <w:pPr/>
        </w:pPrChange>
      </w:pPr>
      <w:ins w:id="3596" w:author="沐" w:date="2025-01-28T00:28:00Z">
        <w:del w:id="3597" w:author="几" w:date="2025-01-28T00:52:00Z">
          <w:r>
            <w:rPr>
              <w:rFonts w:hint="eastAsia" w:ascii="Times New Roman" w:hAnsi="Times New Roman" w:eastAsia="Times New Roman" w:cs="Times New Roman"/>
              <w:szCs w:val="21"/>
              <w:lang w:eastAsia="zh"/>
              <w14:ligatures w14:val="standardContextual"/>
            </w:rPr>
            <w:delText>F</w:delText>
          </w:r>
        </w:del>
      </w:ins>
    </w:p>
    <w:p w14:paraId="7C40CBCB">
      <w:pPr>
        <w:ind w:firstLine="480" w:firstLineChars="200"/>
        <w:rPr>
          <w:ins w:id="3599" w:author="沐" w:date="2025-01-28T00:51:00Z"/>
          <w:rFonts w:ascii="Times New Roman" w:hAnsi="Times New Roman" w:eastAsia="Times New Roman" w:cs="Times New Roman"/>
          <w:b/>
          <w:bCs/>
          <w:sz w:val="28"/>
          <w:szCs w:val="28"/>
          <w:lang w:eastAsia="zh"/>
          <w14:ligatures w14:val="standardContextual"/>
        </w:rPr>
        <w:pPrChange w:id="3598" w:author="沐" w:date="2025-01-28T00:59:00Z">
          <w:pPr/>
        </w:pPrChange>
      </w:pPr>
      <w:ins w:id="3600" w:author="沐" w:date="2025-01-28T00:28:00Z">
        <w:r>
          <w:rPr>
            <w:rFonts w:hint="eastAsia" w:ascii="Times New Roman" w:hAnsi="Times New Roman" w:eastAsia="Times New Roman" w:cs="Times New Roman"/>
            <w:sz w:val="24"/>
            <w:szCs w:val="24"/>
            <w14:ligatures w14:val="standardContextual"/>
          </w:rPr>
          <w:drawing>
            <wp:anchor distT="0" distB="0" distL="114300" distR="114300" simplePos="0" relativeHeight="251681792" behindDoc="0" locked="0" layoutInCell="1" allowOverlap="1">
              <wp:simplePos x="0" y="0"/>
              <wp:positionH relativeFrom="margin">
                <wp:posOffset>768350</wp:posOffset>
              </wp:positionH>
              <wp:positionV relativeFrom="paragraph">
                <wp:posOffset>173990</wp:posOffset>
              </wp:positionV>
              <wp:extent cx="4246880" cy="2002155"/>
              <wp:effectExtent l="0" t="0" r="127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5"/>
                      <a:stretch>
                        <a:fillRect/>
                      </a:stretch>
                    </pic:blipFill>
                    <pic:spPr>
                      <a:xfrm>
                        <a:off x="0" y="0"/>
                        <a:ext cx="4246880" cy="2002155"/>
                      </a:xfrm>
                      <a:prstGeom prst="rect">
                        <a:avLst/>
                      </a:prstGeom>
                    </pic:spPr>
                  </pic:pic>
                </a:graphicData>
              </a:graphic>
            </wp:anchor>
          </w:drawing>
        </w:r>
      </w:ins>
      <w:ins w:id="3602" w:author="沐" w:date="2025-01-28T00:59:00Z">
        <w:r>
          <w:rPr>
            <w:rFonts w:hint="eastAsia" w:ascii="Times New Roman" w:hAnsi="Times New Roman" w:eastAsia="Times New Roman" w:cs="Times New Roman"/>
            <w:szCs w:val="21"/>
            <w:lang w:eastAsia="zh"/>
            <w14:ligatures w14:val="standardContextual"/>
          </w:rPr>
          <w:t>f</w:t>
        </w:r>
      </w:ins>
      <w:ins w:id="3603" w:author="沐" w:date="2025-01-28T00:28:00Z">
        <w:r>
          <w:rPr>
            <w:rFonts w:hint="eastAsia" w:ascii="Times New Roman" w:hAnsi="Times New Roman" w:eastAsia="Times New Roman" w:cs="Times New Roman"/>
            <w:szCs w:val="21"/>
            <w:lang w:eastAsia="zh"/>
            <w14:ligatures w14:val="standardContextual"/>
          </w:rPr>
          <w:t xml:space="preserve">igure </w:t>
        </w:r>
      </w:ins>
      <w:ins w:id="3604" w:author="沐" w:date="2025-01-28T00:28:00Z">
        <w:del w:id="3605" w:author="asus" w:date="2025-01-28T02:20:00Z">
          <w:r>
            <w:rPr>
              <w:rFonts w:hint="eastAsia" w:ascii="Times New Roman" w:hAnsi="Times New Roman" w:eastAsia="Times New Roman" w:cs="Times New Roman"/>
              <w:szCs w:val="21"/>
              <w:lang w:eastAsia="zh"/>
              <w14:ligatures w14:val="standardContextual"/>
            </w:rPr>
            <w:delText>9</w:delText>
          </w:r>
        </w:del>
      </w:ins>
      <w:ins w:id="3606" w:author="asus" w:date="2025-01-28T02:20:00Z">
        <w:r>
          <w:rPr>
            <w:rFonts w:ascii="Times New Roman" w:hAnsi="Times New Roman" w:eastAsia="Times New Roman" w:cs="Times New Roman"/>
            <w:szCs w:val="21"/>
            <w:lang w:eastAsia="zh"/>
            <w14:ligatures w14:val="standardContextual"/>
          </w:rPr>
          <w:t>8</w:t>
        </w:r>
      </w:ins>
      <w:ins w:id="3607" w:author="沐" w:date="2025-01-28T00:28:00Z">
        <w:r>
          <w:rPr>
            <w:rFonts w:hint="eastAsia" w:ascii="Times New Roman" w:hAnsi="Times New Roman" w:eastAsia="Times New Roman" w:cs="Times New Roman"/>
            <w:szCs w:val="21"/>
            <w:lang w:eastAsia="zh"/>
            <w14:ligatures w14:val="standardContextual"/>
          </w:rPr>
          <w:t xml:space="preserve"> </w:t>
        </w:r>
      </w:ins>
      <w:ins w:id="3608" w:author="沐" w:date="2025-01-28T00:28:00Z">
        <w:r>
          <w:rPr>
            <w:rFonts w:ascii="Times New Roman" w:hAnsi="Times New Roman" w:eastAsia="宋体" w:cs="Times New Roman"/>
            <w:szCs w:val="21"/>
          </w:rPr>
          <w:t xml:space="preserve">Comparison of ARIMA Forecast and Actual Performance of </w:t>
        </w:r>
      </w:ins>
      <w:ins w:id="3609" w:author="沐" w:date="2025-01-28T00:28:00Z">
        <w:r>
          <w:rPr>
            <w:rFonts w:hint="eastAsia" w:ascii="Times New Roman" w:hAnsi="Times New Roman" w:eastAsia="宋体" w:cs="Times New Roman"/>
            <w:szCs w:val="21"/>
            <w:lang w:eastAsia="zh"/>
          </w:rPr>
          <w:t>Japan</w:t>
        </w:r>
      </w:ins>
      <w:ins w:id="3610" w:author="沐" w:date="2025-01-28T00:28:00Z">
        <w:r>
          <w:rPr>
            <w:rFonts w:ascii="Times New Roman" w:hAnsi="Times New Roman" w:eastAsia="宋体" w:cs="Times New Roman"/>
            <w:szCs w:val="21"/>
          </w:rPr>
          <w:t xml:space="preserve"> Women's </w:t>
        </w:r>
      </w:ins>
      <w:ins w:id="3611" w:author="沐" w:date="2025-01-28T00:28:00Z">
        <w:r>
          <w:rPr>
            <w:rFonts w:hint="eastAsia" w:ascii="Times New Roman" w:hAnsi="Times New Roman" w:eastAsia="宋体" w:cs="Times New Roman"/>
            <w:szCs w:val="21"/>
            <w:lang w:eastAsia="zh"/>
          </w:rPr>
          <w:t>Volleybal</w:t>
        </w:r>
      </w:ins>
      <w:ins w:id="3612" w:author="沐" w:date="2025-01-28T00:28:00Z">
        <w:r>
          <w:rPr>
            <w:rFonts w:ascii="Times New Roman" w:hAnsi="Times New Roman" w:eastAsia="宋体" w:cs="Times New Roman"/>
            <w:szCs w:val="21"/>
          </w:rPr>
          <w:t xml:space="preserve"> Team</w:t>
        </w:r>
      </w:ins>
      <w:ins w:id="3613" w:author="沐" w:date="2025-01-28T00:28:00Z">
        <w:r>
          <w:rPr>
            <w:rFonts w:hint="eastAsia" w:ascii="Times New Roman" w:hAnsi="Times New Roman" w:eastAsia="Times New Roman" w:cs="Times New Roman"/>
            <w:b/>
            <w:bCs/>
            <w:sz w:val="28"/>
            <w:szCs w:val="28"/>
            <w:lang w:eastAsia="zh"/>
            <w14:ligatures w14:val="standardContextual"/>
          </w:rPr>
          <w:t xml:space="preserve"> </w:t>
        </w:r>
      </w:ins>
    </w:p>
    <w:p w14:paraId="24906D1E">
      <w:pPr>
        <w:ind w:left="843" w:hanging="840" w:hangingChars="300"/>
        <w:jc w:val="left"/>
        <w:rPr>
          <w:ins w:id="3615" w:author="沐" w:date="2025-01-28T00:28:00Z"/>
          <w:rFonts w:ascii="Times New Roman" w:hAnsi="Times New Roman" w:eastAsia="Times New Roman" w:cs="Times New Roman"/>
          <w:b/>
          <w:bCs/>
          <w:sz w:val="28"/>
          <w:szCs w:val="28"/>
          <w:lang w:eastAsia="zh"/>
          <w14:ligatures w14:val="standardContextual"/>
        </w:rPr>
        <w:pPrChange w:id="3614" w:author="几" w:date="2025-01-28T00:51:00Z">
          <w:pPr/>
        </w:pPrChange>
      </w:pPr>
    </w:p>
    <w:p w14:paraId="22E62FEA">
      <w:pPr>
        <w:keepNext/>
        <w:keepLines/>
        <w:outlineLvl w:val="2"/>
        <w:rPr>
          <w:ins w:id="3617" w:author="沐" w:date="2025-01-28T00:28:00Z"/>
          <w:rFonts w:ascii="Times New Roman" w:hAnsi="Times New Roman" w:eastAsia="Times New Roman" w:cs="Times New Roman"/>
          <w:b/>
          <w:bCs/>
          <w:sz w:val="24"/>
          <w:szCs w:val="32"/>
          <w:lang w:eastAsia="zh"/>
          <w:rPrChange w:id="3618" w:author="asus" w:date="2025-01-28T02:02:00Z">
            <w:rPr>
              <w:ins w:id="3619"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16" w:author="asus" w:date="2025-01-28T02:03:00Z">
          <w:pPr/>
        </w:pPrChange>
      </w:pPr>
      <w:ins w:id="3620" w:author="沐" w:date="2025-01-28T00:32:00Z">
        <w:bookmarkStart w:id="126" w:name="_Toc188922288"/>
        <w:r>
          <w:rPr>
            <w:rFonts w:hint="eastAsia" w:ascii="Times New Roman" w:hAnsi="Times New Roman" w:eastAsia="Times New Roman" w:cs="Times New Roman"/>
            <w:b/>
            <w:bCs/>
            <w:sz w:val="24"/>
            <w:szCs w:val="32"/>
            <w:lang w:eastAsia="zh"/>
            <w:rPrChange w:id="3621"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6.2.2</w:t>
        </w:r>
      </w:ins>
      <w:ins w:id="3622" w:author="沐" w:date="2025-01-28T00:48:00Z">
        <w:r>
          <w:rPr>
            <w:rFonts w:hint="eastAsia" w:ascii="Times New Roman" w:hAnsi="Times New Roman" w:eastAsia="Times New Roman" w:cs="Times New Roman"/>
            <w:b/>
            <w:bCs/>
            <w:sz w:val="24"/>
            <w:szCs w:val="32"/>
            <w:lang w:eastAsia="zh"/>
            <w:rPrChange w:id="3623"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624" w:author="沐" w:date="2025-01-28T00:28:00Z">
        <w:r>
          <w:rPr>
            <w:rFonts w:hint="eastAsia" w:ascii="Times New Roman" w:hAnsi="Times New Roman" w:eastAsia="Times New Roman" w:cs="Times New Roman"/>
            <w:b/>
            <w:bCs/>
            <w:sz w:val="24"/>
            <w:szCs w:val="32"/>
            <w:lang w:eastAsia="zh"/>
            <w:rPrChange w:id="3625"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French Women's Artistic Gymnastics</w:t>
        </w:r>
        <w:bookmarkEnd w:id="126"/>
      </w:ins>
    </w:p>
    <w:p w14:paraId="2FEC41B2">
      <w:pPr>
        <w:ind w:firstLine="480" w:firstLineChars="200"/>
        <w:jc w:val="left"/>
        <w:rPr>
          <w:ins w:id="3627" w:author="沐" w:date="2025-01-28T00:28:00Z"/>
          <w:rFonts w:ascii="Times New Roman" w:hAnsi="Times New Roman" w:eastAsia="Times New Roman" w:cs="Times New Roman"/>
          <w:sz w:val="24"/>
          <w:szCs w:val="24"/>
          <w:lang w:eastAsia="zh"/>
          <w14:ligatures w14:val="standardContextual"/>
        </w:rPr>
        <w:pPrChange w:id="3626" w:author="几" w:date="2025-01-28T00:46:00Z">
          <w:pPr>
            <w:ind w:firstLine="480" w:firstLineChars="200"/>
          </w:pPr>
        </w:pPrChange>
      </w:pPr>
      <w:ins w:id="3628" w:author="沐" w:date="2025-01-28T00:28:00Z">
        <w:r>
          <w:rPr>
            <w:rFonts w:hint="eastAsia" w:ascii="Times New Roman" w:hAnsi="Times New Roman" w:eastAsia="Times New Roman" w:cs="Times New Roman"/>
            <w:sz w:val="24"/>
            <w:szCs w:val="24"/>
            <w:lang w:eastAsia="zh"/>
            <w14:ligatures w14:val="standardContextual"/>
          </w:rPr>
          <w:t>A</w:t>
        </w:r>
      </w:ins>
      <w:ins w:id="3629" w:author="几" w:date="2025-01-28T00:46:00Z">
        <w:del w:id="3630" w:author="沐" w:date="2025-01-28T00:48:00Z">
          <w:r>
            <w:rPr>
              <w:rFonts w:hint="eastAsia" w:ascii="Times New Roman" w:hAnsi="Times New Roman" w:eastAsia="Times New Roman" w:cs="Times New Roman"/>
              <w:sz w:val="24"/>
              <w:szCs w:val="24"/>
              <w:lang w:eastAsia="zh"/>
              <w14:ligatures w14:val="standardContextual"/>
            </w:rPr>
            <w:tab/>
          </w:r>
        </w:del>
      </w:ins>
      <w:ins w:id="3631" w:author="沐" w:date="2025-01-28T00:28:00Z">
        <w:r>
          <w:rPr>
            <w:rFonts w:hint="eastAsia" w:ascii="Times New Roman" w:hAnsi="Times New Roman" w:eastAsia="Times New Roman" w:cs="Times New Roman"/>
            <w:sz w:val="24"/>
            <w:szCs w:val="24"/>
            <w:lang w:eastAsia="zh"/>
            <w14:ligatures w14:val="standardContextual"/>
          </w:rPr>
          <w:t>ssuming that the French Women's Artistic Gymnastics team could hire coach Béla Károlyi in the future, we calculate the influence factor of Coach Béla Károlyi for this event using the aforementioned linear method: γ = 0.388.</w:t>
        </w:r>
      </w:ins>
    </w:p>
    <w:p w14:paraId="498AB17C">
      <w:pPr>
        <w:ind w:firstLine="0" w:firstLineChars="0"/>
        <w:jc w:val="center"/>
        <w:rPr>
          <w:ins w:id="3633" w:author="几" w:date="2025-01-28T00:46:00Z"/>
          <w:rFonts w:ascii="Times New Roman" w:hAnsi="Times New Roman" w:eastAsia="Times New Roman" w:cs="Times New Roman"/>
          <w:szCs w:val="21"/>
          <w:lang w:eastAsia="zh"/>
          <w14:ligatures w14:val="standardContextual"/>
        </w:rPr>
        <w:pPrChange w:id="3632" w:author="沐" w:date="2025-01-28T00:34:00Z">
          <w:pPr>
            <w:ind w:firstLine="480" w:firstLineChars="200"/>
            <w:jc w:val="center"/>
          </w:pPr>
        </w:pPrChange>
      </w:pPr>
      <w:ins w:id="3634" w:author="沐" w:date="2025-01-28T00:28:00Z">
        <w:r>
          <w:rPr/>
          <w:drawing>
            <wp:anchor distT="0" distB="0" distL="114300" distR="114300" simplePos="0" relativeHeight="251680768" behindDoc="0" locked="0" layoutInCell="1" allowOverlap="1">
              <wp:simplePos x="0" y="0"/>
              <wp:positionH relativeFrom="margin">
                <wp:posOffset>752475</wp:posOffset>
              </wp:positionH>
              <wp:positionV relativeFrom="margin">
                <wp:posOffset>923290</wp:posOffset>
              </wp:positionV>
              <wp:extent cx="4159885" cy="198437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6"/>
                      <a:stretch>
                        <a:fillRect/>
                      </a:stretch>
                    </pic:blipFill>
                    <pic:spPr>
                      <a:xfrm>
                        <a:off x="0" y="0"/>
                        <a:ext cx="4159885" cy="1984375"/>
                      </a:xfrm>
                      <a:prstGeom prst="rect">
                        <a:avLst/>
                      </a:prstGeom>
                    </pic:spPr>
                  </pic:pic>
                </a:graphicData>
              </a:graphic>
            </wp:anchor>
          </w:drawing>
        </w:r>
      </w:ins>
    </w:p>
    <w:p w14:paraId="565E955B">
      <w:pPr>
        <w:ind w:firstLine="0" w:firstLineChars="0"/>
        <w:jc w:val="center"/>
        <w:rPr>
          <w:ins w:id="3637" w:author="沐" w:date="2025-01-28T00:49:00Z"/>
          <w:rFonts w:ascii="Times New Roman" w:hAnsi="Times New Roman" w:eastAsia="Times New Roman" w:cs="Times New Roman"/>
          <w:sz w:val="24"/>
          <w:szCs w:val="24"/>
          <w:lang w:eastAsia="zh"/>
          <w14:ligatures w14:val="standardContextual"/>
        </w:rPr>
        <w:pPrChange w:id="3636" w:author="沐" w:date="2025-01-28T00:34:00Z">
          <w:pPr>
            <w:ind w:firstLine="420" w:firstLineChars="200"/>
            <w:jc w:val="center"/>
          </w:pPr>
        </w:pPrChange>
      </w:pPr>
      <w:ins w:id="3638" w:author="沐" w:date="2025-01-28T00:28:00Z">
        <w:r>
          <w:rPr>
            <w:rFonts w:hint="eastAsia" w:ascii="Times New Roman" w:hAnsi="Times New Roman" w:eastAsia="Times New Roman" w:cs="Times New Roman"/>
            <w:szCs w:val="21"/>
            <w:lang w:eastAsia="zh"/>
            <w14:ligatures w14:val="standardContextual"/>
          </w:rPr>
          <w:t xml:space="preserve">Figure </w:t>
        </w:r>
      </w:ins>
      <w:ins w:id="3639" w:author="沐" w:date="2025-01-28T00:28:00Z">
        <w:del w:id="3640" w:author="asus" w:date="2025-01-28T02:20:00Z">
          <w:r>
            <w:rPr>
              <w:rFonts w:hint="eastAsia" w:ascii="Times New Roman" w:hAnsi="Times New Roman" w:eastAsia="Times New Roman" w:cs="Times New Roman"/>
              <w:szCs w:val="21"/>
              <w:lang w:eastAsia="zh"/>
              <w14:ligatures w14:val="standardContextual"/>
            </w:rPr>
            <w:delText>10</w:delText>
          </w:r>
        </w:del>
      </w:ins>
      <w:ins w:id="3641" w:author="asus" w:date="2025-01-28T02:20:00Z">
        <w:r>
          <w:rPr>
            <w:rFonts w:ascii="Times New Roman" w:hAnsi="Times New Roman" w:eastAsia="Times New Roman" w:cs="Times New Roman"/>
            <w:szCs w:val="21"/>
            <w:lang w:eastAsia="zh"/>
            <w14:ligatures w14:val="standardContextual"/>
          </w:rPr>
          <w:t>9</w:t>
        </w:r>
      </w:ins>
      <w:ins w:id="3642" w:author="沐" w:date="2025-01-28T00:28:00Z">
        <w:r>
          <w:rPr>
            <w:rFonts w:hint="eastAsia" w:ascii="Times New Roman" w:hAnsi="Times New Roman" w:eastAsia="Times New Roman" w:cs="Times New Roman"/>
            <w:szCs w:val="21"/>
            <w:lang w:eastAsia="zh"/>
            <w14:ligatures w14:val="standardContextual"/>
          </w:rPr>
          <w:t xml:space="preserve"> </w:t>
        </w:r>
      </w:ins>
      <w:ins w:id="3643" w:author="沐" w:date="2025-01-28T00:28:00Z">
        <w:r>
          <w:rPr>
            <w:rFonts w:ascii="Times New Roman" w:hAnsi="Times New Roman" w:eastAsia="宋体" w:cs="Times New Roman"/>
            <w:szCs w:val="21"/>
          </w:rPr>
          <w:t xml:space="preserve">Comparison of ARIMA Forecast and Actual Performance of </w:t>
        </w:r>
      </w:ins>
      <w:ins w:id="3644" w:author="沐" w:date="2025-01-28T00:28:00Z">
        <w:r>
          <w:rPr>
            <w:rFonts w:hint="eastAsia" w:ascii="Times New Roman" w:hAnsi="Times New Roman" w:eastAsia="宋体" w:cs="Times New Roman"/>
            <w:szCs w:val="21"/>
            <w:lang w:eastAsia="zh"/>
          </w:rPr>
          <w:t xml:space="preserve">France </w:t>
        </w:r>
      </w:ins>
      <w:ins w:id="3645" w:author="沐" w:date="2025-01-28T00:28:00Z">
        <w:r>
          <w:rPr>
            <w:rFonts w:ascii="Times New Roman" w:hAnsi="Times New Roman" w:eastAsia="宋体" w:cs="Times New Roman"/>
            <w:szCs w:val="21"/>
          </w:rPr>
          <w:t xml:space="preserve">Women's </w:t>
        </w:r>
      </w:ins>
      <w:ins w:id="3646" w:author="沐" w:date="2025-01-28T00:28:00Z">
        <w:r>
          <w:rPr>
            <w:rFonts w:hint="eastAsia" w:ascii="Times New Roman" w:hAnsi="Times New Roman" w:eastAsia="宋体" w:cs="Times New Roman"/>
            <w:szCs w:val="21"/>
            <w:lang w:eastAsia="zh"/>
          </w:rPr>
          <w:t>Artostic Gymnastics</w:t>
        </w:r>
      </w:ins>
      <w:ins w:id="3647" w:author="沐" w:date="2025-01-28T00:28:00Z">
        <w:r>
          <w:rPr>
            <w:rFonts w:hint="eastAsia" w:ascii="Times New Roman" w:hAnsi="Times New Roman" w:eastAsia="Times New Roman" w:cs="Times New Roman"/>
            <w:sz w:val="24"/>
            <w:szCs w:val="24"/>
            <w:lang w:eastAsia="zh"/>
            <w14:ligatures w14:val="standardContextual"/>
          </w:rPr>
          <w:t xml:space="preserve">      </w:t>
        </w:r>
      </w:ins>
    </w:p>
    <w:p w14:paraId="546E8CD1">
      <w:pPr>
        <w:ind w:firstLine="0" w:firstLineChars="0"/>
        <w:jc w:val="center"/>
        <w:rPr>
          <w:ins w:id="3649" w:author="沐" w:date="2025-01-28T00:28:00Z"/>
          <w:rFonts w:ascii="Times New Roman" w:hAnsi="Times New Roman" w:eastAsia="Times New Roman" w:cs="Times New Roman"/>
          <w:sz w:val="24"/>
          <w:szCs w:val="24"/>
          <w:lang w:eastAsia="zh"/>
          <w14:ligatures w14:val="standardContextual"/>
        </w:rPr>
        <w:pPrChange w:id="3648" w:author="沐" w:date="2025-01-28T00:34:00Z">
          <w:pPr>
            <w:ind w:firstLine="480" w:firstLineChars="200"/>
            <w:jc w:val="center"/>
          </w:pPr>
        </w:pPrChange>
      </w:pPr>
    </w:p>
    <w:p w14:paraId="4228E512">
      <w:pPr>
        <w:keepNext/>
        <w:keepLines/>
        <w:outlineLvl w:val="2"/>
        <w:rPr>
          <w:ins w:id="3651" w:author="沐" w:date="2025-01-28T00:28:00Z"/>
          <w:rFonts w:ascii="Times New Roman" w:hAnsi="Times New Roman" w:eastAsia="Times New Roman" w:cs="Times New Roman"/>
          <w:b/>
          <w:bCs/>
          <w:sz w:val="24"/>
          <w:szCs w:val="32"/>
          <w:lang w:eastAsia="zh"/>
          <w:rPrChange w:id="3652" w:author="asus" w:date="2025-01-28T02:03:00Z">
            <w:rPr>
              <w:ins w:id="3653"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50" w:author="asus" w:date="2025-01-28T02:03:00Z">
          <w:pPr/>
        </w:pPrChange>
      </w:pPr>
      <w:ins w:id="3654" w:author="沐" w:date="2025-01-28T00:32:00Z">
        <w:bookmarkStart w:id="127" w:name="_Toc188922289"/>
        <w:r>
          <w:rPr>
            <w:rFonts w:hint="eastAsia" w:ascii="Times New Roman" w:hAnsi="Times New Roman" w:eastAsia="Times New Roman" w:cs="Times New Roman"/>
            <w:b/>
            <w:bCs/>
            <w:sz w:val="24"/>
            <w:szCs w:val="32"/>
            <w:lang w:eastAsia="zh"/>
            <w:rPrChange w:id="3655"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6.2.3</w:t>
        </w:r>
      </w:ins>
      <w:ins w:id="3656" w:author="沐" w:date="2025-01-28T00:48:00Z">
        <w:r>
          <w:rPr>
            <w:rFonts w:hint="eastAsia" w:ascii="Times New Roman" w:hAnsi="Times New Roman" w:eastAsia="Times New Roman" w:cs="Times New Roman"/>
            <w:b/>
            <w:bCs/>
            <w:sz w:val="24"/>
            <w:szCs w:val="32"/>
            <w:lang w:eastAsia="zh"/>
            <w:rPrChange w:id="3657"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658" w:author="沐" w:date="2025-01-28T00:28:00Z">
        <w:r>
          <w:rPr>
            <w:rFonts w:hint="eastAsia" w:ascii="Times New Roman" w:hAnsi="Times New Roman" w:eastAsia="Times New Roman" w:cs="Times New Roman"/>
            <w:b/>
            <w:bCs/>
            <w:sz w:val="24"/>
            <w:szCs w:val="32"/>
            <w:lang w:eastAsia="zh"/>
            <w:rPrChange w:id="3659"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Italy Women's Artistic Gymnastics</w:t>
        </w:r>
        <w:bookmarkEnd w:id="127"/>
      </w:ins>
    </w:p>
    <w:p w14:paraId="0E20A02E">
      <w:pPr>
        <w:pStyle w:val="41"/>
        <w:spacing w:before="240" w:after="60"/>
        <w:ind w:left="0" w:firstLine="480" w:firstLineChars="200"/>
        <w:outlineLvl w:val="0"/>
        <w:rPr>
          <w:ins w:id="3661" w:author="沐" w:date="2025-01-28T00:32:00Z"/>
          <w:rFonts w:hint="eastAsia" w:ascii="Times New Roman" w:hAnsi="Times New Roman" w:eastAsia="Times New Roman" w:cs="Times New Roman"/>
          <w:sz w:val="24"/>
          <w:szCs w:val="24"/>
          <w:lang w:eastAsia="zh"/>
          <w:rPrChange w:id="3662" w:author="asus" w:date="2025-01-28T02:13:00Z">
            <w:rPr>
              <w:ins w:id="3663" w:author="沐" w:date="2025-01-28T00:32:00Z"/>
              <w:rFonts w:ascii="Cambria Math" w:hAnsi="Times New Roman" w:eastAsia="Times New Roman" w:cs="Times New Roman"/>
              <w:sz w:val="24"/>
              <w14:ligatures w14:val="standardContextual"/>
            </w:rPr>
          </w:rPrChange>
          <w14:ligatures w14:val="standardContextual"/>
        </w:rPr>
        <w:pPrChange w:id="3660" w:author="asus" w:date="2025-01-28T02:13:00Z">
          <w:pPr>
            <w:ind w:firstLine="420"/>
          </w:pPr>
        </w:pPrChange>
      </w:pPr>
      <w:ins w:id="3664" w:author="沐" w:date="2025-01-28T00:28:00Z">
        <w:bookmarkStart w:id="128" w:name="_Toc1352514544"/>
        <w:bookmarkStart w:id="129" w:name="_Toc188922290"/>
        <w:r>
          <w:rPr>
            <w:rFonts w:hint="eastAsia" w:ascii="Times New Roman" w:hAnsi="Times New Roman" w:eastAsia="Times New Roman" w:cs="Times New Roman"/>
            <w:sz w:val="24"/>
            <w:szCs w:val="24"/>
            <w:lang w:eastAsia="zh"/>
            <w14:ligatures w14:val="standardContextual"/>
          </w:rPr>
          <w:t>Assuming that the Italian Women's Artistic Gymnastics team could hire coach Béla Károlyi in the future, we calculate the influence factor of Coach Béla Károlyi for this event using the aforementioned linear method: γ = 0.667.</w:t>
        </w:r>
        <w:bookmarkEnd w:id="128"/>
        <w:bookmarkEnd w:id="129"/>
      </w:ins>
    </w:p>
    <w:p w14:paraId="56DBEE54">
      <w:pPr>
        <w:ind w:firstLine="420"/>
        <w:rPr>
          <w:ins w:id="3665" w:author="沐" w:date="2025-01-28T01:00:00Z"/>
          <w:rFonts w:ascii="Times New Roman" w:hAnsi="Times New Roman" w:eastAsia="Times New Roman" w:cs="Times New Roman"/>
          <w:sz w:val="24"/>
          <w:szCs w:val="24"/>
          <w:lang w:eastAsia="zh"/>
          <w14:ligatures w14:val="standardContextual"/>
        </w:rPr>
      </w:pPr>
      <w:ins w:id="3666" w:author="沐" w:date="2025-01-28T00:33:00Z">
        <w:r>
          <w:rPr>
            <w:rFonts w:hint="eastAsia" w:ascii="Cambria Math" w:hAnsi="Times New Roman" w:eastAsia="Times New Roman" w:cs="Times New Roman"/>
            <w:sz w:val="24"/>
            <w14:ligatures w14:val="standardContextual"/>
          </w:rPr>
          <w:drawing>
            <wp:anchor distT="0" distB="0" distL="114300" distR="114300" simplePos="0" relativeHeight="251682816" behindDoc="0" locked="0" layoutInCell="1" allowOverlap="1">
              <wp:simplePos x="0" y="0"/>
              <wp:positionH relativeFrom="margin">
                <wp:posOffset>756285</wp:posOffset>
              </wp:positionH>
              <wp:positionV relativeFrom="paragraph">
                <wp:posOffset>23495</wp:posOffset>
              </wp:positionV>
              <wp:extent cx="4199255" cy="1979295"/>
              <wp:effectExtent l="0" t="0" r="0" b="1905"/>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47"/>
                      <a:stretch>
                        <a:fillRect/>
                      </a:stretch>
                    </pic:blipFill>
                    <pic:spPr>
                      <a:xfrm>
                        <a:off x="0" y="0"/>
                        <a:ext cx="4199255" cy="1979295"/>
                      </a:xfrm>
                      <a:prstGeom prst="rect">
                        <a:avLst/>
                      </a:prstGeom>
                    </pic:spPr>
                  </pic:pic>
                </a:graphicData>
              </a:graphic>
            </wp:anchor>
          </w:drawing>
        </w:r>
      </w:ins>
      <w:ins w:id="3668" w:author="沐" w:date="2025-01-28T00:34:00Z">
        <w:r>
          <w:rPr>
            <w:rFonts w:hint="eastAsia" w:ascii="Times New Roman" w:hAnsi="Times New Roman" w:eastAsia="Times New Roman" w:cs="Times New Roman"/>
            <w:szCs w:val="21"/>
            <w:lang w:eastAsia="zh"/>
            <w14:ligatures w14:val="standardContextual"/>
          </w:rPr>
          <w:t>Figure 1</w:t>
        </w:r>
      </w:ins>
      <w:ins w:id="3669" w:author="沐" w:date="2025-01-28T00:34:00Z">
        <w:del w:id="3670" w:author="asus" w:date="2025-01-28T02:21:00Z">
          <w:r>
            <w:rPr>
              <w:rFonts w:hint="eastAsia" w:ascii="Times New Roman" w:hAnsi="Times New Roman" w:eastAsia="Times New Roman" w:cs="Times New Roman"/>
              <w:szCs w:val="21"/>
              <w:lang w:eastAsia="zh"/>
              <w14:ligatures w14:val="standardContextual"/>
            </w:rPr>
            <w:delText>1</w:delText>
          </w:r>
        </w:del>
      </w:ins>
      <w:ins w:id="3671" w:author="asus" w:date="2025-01-28T02:21:00Z">
        <w:r>
          <w:rPr>
            <w:rFonts w:ascii="Times New Roman" w:hAnsi="Times New Roman" w:eastAsia="Times New Roman" w:cs="Times New Roman"/>
            <w:szCs w:val="21"/>
            <w:lang w:eastAsia="zh"/>
            <w14:ligatures w14:val="standardContextual"/>
          </w:rPr>
          <w:t>0</w:t>
        </w:r>
      </w:ins>
      <w:ins w:id="3672" w:author="沐" w:date="2025-01-28T00:34:00Z">
        <w:r>
          <w:rPr>
            <w:rFonts w:hint="eastAsia" w:ascii="Times New Roman" w:hAnsi="Times New Roman" w:eastAsia="Times New Roman" w:cs="Times New Roman"/>
            <w:szCs w:val="21"/>
            <w:lang w:eastAsia="zh"/>
            <w14:ligatures w14:val="standardContextual"/>
          </w:rPr>
          <w:t xml:space="preserve"> </w:t>
        </w:r>
      </w:ins>
      <w:ins w:id="3673" w:author="沐" w:date="2025-01-28T00:34:00Z">
        <w:r>
          <w:rPr>
            <w:rFonts w:ascii="Times New Roman" w:hAnsi="Times New Roman" w:eastAsia="宋体" w:cs="Times New Roman"/>
            <w:szCs w:val="21"/>
          </w:rPr>
          <w:t xml:space="preserve">Comparison of ARIMA Forecast and Actual Performance of </w:t>
        </w:r>
      </w:ins>
      <w:ins w:id="3674" w:author="沐" w:date="2025-01-28T00:34:00Z">
        <w:r>
          <w:rPr>
            <w:rFonts w:hint="eastAsia" w:ascii="Times New Roman" w:hAnsi="Times New Roman" w:eastAsia="宋体" w:cs="Times New Roman"/>
            <w:szCs w:val="21"/>
            <w:lang w:eastAsia="zh"/>
          </w:rPr>
          <w:t xml:space="preserve">Italy </w:t>
        </w:r>
      </w:ins>
      <w:ins w:id="3675" w:author="沐" w:date="2025-01-28T00:34:00Z">
        <w:r>
          <w:rPr>
            <w:rFonts w:ascii="Times New Roman" w:hAnsi="Times New Roman" w:eastAsia="宋体" w:cs="Times New Roman"/>
            <w:szCs w:val="21"/>
          </w:rPr>
          <w:t xml:space="preserve">Women's </w:t>
        </w:r>
      </w:ins>
      <w:ins w:id="3676" w:author="沐" w:date="2025-01-28T00:34:00Z">
        <w:r>
          <w:rPr>
            <w:rFonts w:hint="eastAsia" w:ascii="Times New Roman" w:hAnsi="Times New Roman" w:eastAsia="宋体" w:cs="Times New Roman"/>
            <w:szCs w:val="21"/>
            <w:lang w:eastAsia="zh"/>
          </w:rPr>
          <w:t xml:space="preserve">Artostic </w:t>
        </w:r>
      </w:ins>
      <w:ins w:id="3677" w:author="几" w:date="2025-01-28T00:53:00Z">
        <w:r>
          <w:rPr>
            <w:rFonts w:hint="eastAsia" w:ascii="Times New Roman" w:hAnsi="Times New Roman" w:eastAsia="宋体" w:cs="Times New Roman"/>
            <w:szCs w:val="21"/>
            <w:lang w:eastAsia="zh"/>
          </w:rPr>
          <w:tab/>
        </w:r>
      </w:ins>
      <w:ins w:id="3678" w:author="几" w:date="2025-01-28T00:53:00Z">
        <w:r>
          <w:rPr>
            <w:rFonts w:hint="eastAsia" w:ascii="Times New Roman" w:hAnsi="Times New Roman" w:eastAsia="宋体" w:cs="Times New Roman"/>
            <w:szCs w:val="21"/>
            <w:lang w:eastAsia="zh"/>
          </w:rPr>
          <w:tab/>
        </w:r>
      </w:ins>
      <w:ins w:id="3679" w:author="几" w:date="2025-01-28T00:53:00Z">
        <w:r>
          <w:rPr>
            <w:rFonts w:hint="eastAsia" w:ascii="Times New Roman" w:hAnsi="Times New Roman" w:eastAsia="宋体" w:cs="Times New Roman"/>
            <w:szCs w:val="21"/>
            <w:lang w:eastAsia="zh"/>
          </w:rPr>
          <w:tab/>
        </w:r>
      </w:ins>
      <w:ins w:id="3680" w:author="几" w:date="2025-01-28T00:53:00Z">
        <w:r>
          <w:rPr>
            <w:rFonts w:hint="eastAsia" w:ascii="Times New Roman" w:hAnsi="Times New Roman" w:eastAsia="宋体" w:cs="Times New Roman"/>
            <w:szCs w:val="21"/>
            <w:lang w:eastAsia="zh"/>
          </w:rPr>
          <w:tab/>
        </w:r>
      </w:ins>
      <w:ins w:id="3681" w:author="几" w:date="2025-01-28T00:53:00Z">
        <w:r>
          <w:rPr>
            <w:rFonts w:hint="eastAsia" w:ascii="Times New Roman" w:hAnsi="Times New Roman" w:eastAsia="宋体" w:cs="Times New Roman"/>
            <w:szCs w:val="21"/>
            <w:lang w:eastAsia="zh"/>
          </w:rPr>
          <w:tab/>
        </w:r>
      </w:ins>
      <w:ins w:id="3682" w:author="几" w:date="2025-01-28T00:53:00Z">
        <w:r>
          <w:rPr>
            <w:rFonts w:hint="eastAsia" w:ascii="Times New Roman" w:hAnsi="Times New Roman" w:eastAsia="宋体" w:cs="Times New Roman"/>
            <w:szCs w:val="21"/>
            <w:lang w:eastAsia="zh"/>
          </w:rPr>
          <w:tab/>
        </w:r>
      </w:ins>
      <w:ins w:id="3683" w:author="几" w:date="2025-01-28T00:53:00Z">
        <w:r>
          <w:rPr>
            <w:rFonts w:hint="eastAsia" w:ascii="Times New Roman" w:hAnsi="Times New Roman" w:eastAsia="宋体" w:cs="Times New Roman"/>
            <w:szCs w:val="21"/>
            <w:lang w:eastAsia="zh"/>
          </w:rPr>
          <w:tab/>
        </w:r>
      </w:ins>
      <w:ins w:id="3684" w:author="几" w:date="2025-01-28T00:53:00Z">
        <w:r>
          <w:rPr>
            <w:rFonts w:hint="eastAsia" w:ascii="Times New Roman" w:hAnsi="Times New Roman" w:eastAsia="宋体" w:cs="Times New Roman"/>
            <w:szCs w:val="21"/>
            <w:lang w:eastAsia="zh"/>
          </w:rPr>
          <w:tab/>
        </w:r>
      </w:ins>
      <w:ins w:id="3685" w:author="几" w:date="2025-01-28T00:53:00Z">
        <w:r>
          <w:rPr>
            <w:rFonts w:hint="eastAsia" w:ascii="Times New Roman" w:hAnsi="Times New Roman" w:eastAsia="宋体" w:cs="Times New Roman"/>
            <w:szCs w:val="21"/>
            <w:lang w:eastAsia="zh"/>
          </w:rPr>
          <w:tab/>
        </w:r>
      </w:ins>
      <w:ins w:id="3686" w:author="几" w:date="2025-01-28T00:53:00Z">
        <w:r>
          <w:rPr>
            <w:rFonts w:hint="eastAsia" w:ascii="Times New Roman" w:hAnsi="Times New Roman" w:eastAsia="宋体" w:cs="Times New Roman"/>
            <w:szCs w:val="21"/>
            <w:lang w:eastAsia="zh"/>
          </w:rPr>
          <w:tab/>
        </w:r>
      </w:ins>
      <w:ins w:id="3687" w:author="几" w:date="2025-01-28T00:53:00Z">
        <w:r>
          <w:rPr>
            <w:rFonts w:hint="eastAsia" w:ascii="Times New Roman" w:hAnsi="Times New Roman" w:eastAsia="宋体" w:cs="Times New Roman"/>
            <w:szCs w:val="21"/>
            <w:lang w:eastAsia="zh"/>
          </w:rPr>
          <w:tab/>
        </w:r>
      </w:ins>
      <w:ins w:id="3688" w:author="沐" w:date="2025-01-28T00:34:00Z">
        <w:r>
          <w:rPr>
            <w:rFonts w:hint="eastAsia" w:ascii="Times New Roman" w:hAnsi="Times New Roman" w:eastAsia="宋体" w:cs="Times New Roman"/>
            <w:szCs w:val="21"/>
            <w:lang w:eastAsia="zh"/>
          </w:rPr>
          <w:t>Gymnastics</w:t>
        </w:r>
      </w:ins>
      <w:ins w:id="3689" w:author="沐" w:date="2025-01-28T00:34:00Z">
        <w:r>
          <w:rPr>
            <w:rFonts w:hint="eastAsia" w:ascii="Times New Roman" w:hAnsi="Times New Roman" w:eastAsia="Times New Roman" w:cs="Times New Roman"/>
            <w:sz w:val="24"/>
            <w:szCs w:val="24"/>
            <w:lang w:eastAsia="zh"/>
            <w14:ligatures w14:val="standardContextual"/>
          </w:rPr>
          <w:t xml:space="preserve"> </w:t>
        </w:r>
      </w:ins>
    </w:p>
    <w:p w14:paraId="6FB92BF1">
      <w:pPr>
        <w:ind w:firstLine="0"/>
        <w:jc w:val="center"/>
        <w:rPr>
          <w:del w:id="3691" w:author="几" w:date="2025-01-28T00:53:00Z"/>
          <w:rFonts w:ascii="Times New Roman" w:hAnsi="Times New Roman" w:eastAsia="Times New Roman" w:cs="Times New Roman"/>
          <w:sz w:val="24"/>
          <w:szCs w:val="24"/>
          <w:lang w:eastAsia="zh"/>
          <w14:ligatures w14:val="standardContextual"/>
        </w:rPr>
        <w:pPrChange w:id="3690" w:author="沐" w:date="2025-01-28T01:00:00Z">
          <w:pPr>
            <w:ind w:firstLine="420"/>
          </w:pPr>
        </w:pPrChange>
      </w:pPr>
    </w:p>
    <w:p w14:paraId="414C77F6">
      <w:pPr>
        <w:spacing w:before="0" w:after="0" w:line="240" w:lineRule="auto"/>
        <w:jc w:val="left"/>
        <w:outlineLvl w:val="9"/>
        <w:rPr>
          <w:del w:id="3693" w:author="几" w:date="2025-01-28T01:06:00Z"/>
          <w:rFonts w:ascii="Times New Roman" w:hAnsi="Times New Roman"/>
          <w:b/>
          <w:bCs/>
          <w:sz w:val="28"/>
          <w:szCs w:val="28"/>
        </w:rPr>
        <w:pPrChange w:id="3692" w:author="沐" w:date="2025-01-28T01:00:00Z">
          <w:pPr>
            <w:spacing w:before="240" w:after="60" w:line="312" w:lineRule="auto"/>
            <w:jc w:val="left"/>
            <w:outlineLvl w:val="1"/>
          </w:pPr>
        </w:pPrChange>
      </w:pPr>
      <w:del w:id="3694" w:author="几" w:date="2025-01-28T01:06:00Z">
        <w:r>
          <w:rPr>
            <w:rFonts w:hint="eastAsia" w:ascii="Times New Roman" w:hAnsi="Times New Roman" w:eastAsia="Times New Roman" w:cs="Times New Roman"/>
            <w:b/>
            <w:bCs/>
            <w:sz w:val="28"/>
            <w:szCs w:val="28"/>
            <w14:ligatures w14:val="standardContextual"/>
          </w:rPr>
          <w:delText>6.2 Formulating Hypotheses</w:delText>
        </w:r>
      </w:del>
    </w:p>
    <w:p w14:paraId="13BDC2F0">
      <w:pPr>
        <w:ind w:firstLine="420"/>
        <w:rPr>
          <w:del w:id="3695" w:author="几" w:date="2025-01-28T01:06:00Z"/>
          <w:rFonts w:ascii="Times New Roman" w:hAnsi="Times New Roman"/>
          <w:b/>
          <w:bCs/>
          <w:sz w:val="28"/>
          <w:szCs w:val="28"/>
        </w:rPr>
      </w:pPr>
      <w:del w:id="3696" w:author="几" w:date="2025-01-28T01:06:00Z">
        <w:r>
          <w:rPr>
            <w:rFonts w:ascii="Cambria Math" w:hAnsi="Times New Roman" w:eastAsia="Times New Roman" w:cs="Times New Roman"/>
            <w:sz w:val="24"/>
            <w14:ligatures w14:val="standardContextual"/>
          </w:rPr>
          <w:delText>Null hypothesis: It is usually assumed that the means of two paired samples are not significantly different, that is, where is the population mean of the difference between the two paired samples.</w:delText>
        </w:r>
      </w:del>
      <m:oMath>
        <m:sSub>
          <m:sSubPr>
            <m:ctrlPr>
              <w:del w:id="3697" w:author="几" w:date="2025-01-28T01:06:00Z">
                <w:rPr>
                  <w:rFonts w:ascii="Cambria Math" w:hAnsi="Cambria Math" w:eastAsia="宋体" w:cs="Times New Roman"/>
                  <w:sz w:val="24"/>
                  <w14:ligatures w14:val="standardContextual"/>
                </w:rPr>
              </w:del>
            </m:ctrlPr>
          </m:sSubPr>
          <m:e>
            <w:del w:id="3698" w:author="几" w:date="2025-01-28T01:06:00Z">
              <m:r>
                <m:rPr/>
                <w:rPr>
                  <w:rFonts w:hint="eastAsia" w:ascii="Cambria Math" w:hAnsi="Cambria Math" w:eastAsia="宋体" w:cs="Times New Roman"/>
                  <w:sz w:val="24"/>
                  <w14:ligatures w14:val="standardContextual"/>
                </w:rPr>
                <m:t>H</m:t>
              </m:r>
            </w:del>
            <m:ctrlPr>
              <w:del w:id="3699" w:author="几" w:date="2025-01-28T01:06:00Z">
                <w:rPr>
                  <w:rFonts w:ascii="Cambria Math" w:hAnsi="Cambria Math" w:eastAsia="宋体" w:cs="Times New Roman"/>
                  <w:sz w:val="24"/>
                  <w14:ligatures w14:val="standardContextual"/>
                </w:rPr>
              </w:del>
            </m:ctrlPr>
          </m:e>
          <m:sub>
            <w:del w:id="3700" w:author="几" w:date="2025-01-28T01:06:00Z">
              <m:r>
                <m:rPr>
                  <m:sty m:val="p"/>
                </m:rPr>
                <w:rPr>
                  <w:rFonts w:hint="eastAsia" w:ascii="Cambria Math" w:hAnsi="Cambria Math" w:eastAsia="宋体" w:cs="Times New Roman"/>
                  <w:sz w:val="24"/>
                  <w14:ligatures w14:val="standardContextual"/>
                </w:rPr>
                <m:t>0</m:t>
              </m:r>
            </w:del>
            <m:ctrlPr>
              <w:del w:id="3701" w:author="几" w:date="2025-01-28T01:06:00Z">
                <w:rPr>
                  <w:rFonts w:ascii="Cambria Math" w:hAnsi="Cambria Math" w:eastAsia="宋体" w:cs="Times New Roman"/>
                  <w:sz w:val="24"/>
                  <w14:ligatures w14:val="standardContextual"/>
                </w:rPr>
              </w:del>
            </m:ctrlPr>
          </m:sub>
        </m:sSub>
        <w:del w:id="3702" w:author="几" w:date="2025-01-28T01:06:00Z">
          <m:r>
            <m:rPr>
              <m:sty m:val="p"/>
            </m:rPr>
            <w:rPr>
              <w:rFonts w:hint="eastAsia" w:ascii="Cambria Math" w:hAnsi="Cambria Math" w:eastAsia="宋体" w:cs="Times New Roman"/>
              <w:sz w:val="24"/>
              <w14:ligatures w14:val="standardContextual"/>
            </w:rPr>
            <m:t>:</m:t>
          </m:r>
        </w:del>
        <m:sSub>
          <m:sSubPr>
            <m:ctrlPr>
              <w:del w:id="3703" w:author="几" w:date="2025-01-28T01:06:00Z">
                <w:rPr>
                  <w:rFonts w:ascii="Cambria Math" w:hAnsi="Cambria Math" w:eastAsia="宋体" w:cs="Times New Roman"/>
                  <w:sz w:val="24"/>
                  <w14:ligatures w14:val="standardContextual"/>
                </w:rPr>
              </w:del>
            </m:ctrlPr>
          </m:sSubPr>
          <m:e>
            <w:del w:id="3704" w:author="几" w:date="2025-01-28T01:06:00Z">
              <m:r>
                <m:rPr/>
                <w:rPr>
                  <w:rFonts w:hint="eastAsia" w:ascii="Cambria Math" w:hAnsi="Cambria Math" w:eastAsia="宋体" w:cs="Times New Roman"/>
                  <w:sz w:val="24"/>
                  <w14:ligatures w14:val="standardContextual"/>
                </w:rPr>
                <m:t>μ</m:t>
              </m:r>
            </w:del>
            <m:ctrlPr>
              <w:del w:id="3705" w:author="几" w:date="2025-01-28T01:06:00Z">
                <w:rPr>
                  <w:rFonts w:ascii="Cambria Math" w:hAnsi="Cambria Math" w:eastAsia="宋体" w:cs="Times New Roman"/>
                  <w:sz w:val="24"/>
                  <w14:ligatures w14:val="standardContextual"/>
                </w:rPr>
              </w:del>
            </m:ctrlPr>
          </m:e>
          <m:sub>
            <w:del w:id="3706" w:author="几" w:date="2025-01-28T01:06:00Z">
              <m:r>
                <m:rPr/>
                <w:rPr>
                  <w:rFonts w:hint="eastAsia" w:ascii="Cambria Math" w:hAnsi="Cambria Math" w:eastAsia="宋体" w:cs="Times New Roman"/>
                  <w:sz w:val="24"/>
                  <w14:ligatures w14:val="standardContextual"/>
                </w:rPr>
                <m:t>d</m:t>
              </m:r>
            </w:del>
            <m:ctrlPr>
              <w:del w:id="3707" w:author="几" w:date="2025-01-28T01:06:00Z">
                <w:rPr>
                  <w:rFonts w:ascii="Cambria Math" w:hAnsi="Cambria Math" w:eastAsia="宋体" w:cs="Times New Roman"/>
                  <w:sz w:val="24"/>
                  <w14:ligatures w14:val="standardContextual"/>
                </w:rPr>
              </w:del>
            </m:ctrlPr>
          </m:sub>
        </m:sSub>
        <w:del w:id="3708" w:author="几" w:date="2025-01-28T01:06:00Z">
          <m:r>
            <m:rPr>
              <m:sty m:val="p"/>
            </m:rPr>
            <w:rPr>
              <w:rFonts w:hint="eastAsia" w:ascii="Cambria Math" w:hAnsi="Cambria Math" w:eastAsia="宋体" w:cs="Times New Roman"/>
              <w:sz w:val="24"/>
              <w14:ligatures w14:val="standardContextual"/>
            </w:rPr>
            <m:t>=0</m:t>
          </m:r>
        </w:del>
        <m:sSub>
          <m:sSubPr>
            <m:ctrlPr>
              <w:del w:id="3709" w:author="几" w:date="2025-01-28T01:06:00Z">
                <w:rPr>
                  <w:rFonts w:ascii="Cambria Math" w:hAnsi="Cambria Math" w:eastAsia="宋体" w:cs="Times New Roman"/>
                  <w:sz w:val="24"/>
                  <w14:ligatures w14:val="standardContextual"/>
                </w:rPr>
              </w:del>
            </m:ctrlPr>
          </m:sSubPr>
          <m:e>
            <w:del w:id="3710" w:author="几" w:date="2025-01-28T01:06:00Z">
              <m:r>
                <m:rPr/>
                <w:rPr>
                  <w:rFonts w:hint="eastAsia" w:ascii="Cambria Math" w:hAnsi="Cambria Math" w:eastAsia="宋体" w:cs="Times New Roman"/>
                  <w:sz w:val="24"/>
                  <w14:ligatures w14:val="standardContextual"/>
                </w:rPr>
                <m:t>μ</m:t>
              </m:r>
            </w:del>
            <m:ctrlPr>
              <w:del w:id="3711" w:author="几" w:date="2025-01-28T01:06:00Z">
                <w:rPr>
                  <w:rFonts w:ascii="Cambria Math" w:hAnsi="Cambria Math" w:eastAsia="宋体" w:cs="Times New Roman"/>
                  <w:sz w:val="24"/>
                  <w14:ligatures w14:val="standardContextual"/>
                </w:rPr>
              </w:del>
            </m:ctrlPr>
          </m:e>
          <m:sub>
            <w:del w:id="3712" w:author="几" w:date="2025-01-28T01:06:00Z">
              <m:r>
                <m:rPr/>
                <w:rPr>
                  <w:rFonts w:hint="eastAsia" w:ascii="Cambria Math" w:hAnsi="Cambria Math" w:eastAsia="宋体" w:cs="Times New Roman"/>
                  <w:sz w:val="24"/>
                  <w14:ligatures w14:val="standardContextual"/>
                </w:rPr>
                <m:t>d</m:t>
              </m:r>
            </w:del>
            <m:ctrlPr>
              <w:del w:id="3713" w:author="几" w:date="2025-01-28T01:06:00Z">
                <w:rPr>
                  <w:rFonts w:ascii="Cambria Math" w:hAnsi="Cambria Math" w:eastAsia="宋体" w:cs="Times New Roman"/>
                  <w:sz w:val="24"/>
                  <w14:ligatures w14:val="standardContextual"/>
                </w:rPr>
              </w:del>
            </m:ctrlPr>
          </m:sub>
        </m:sSub>
      </m:oMath>
    </w:p>
    <w:p w14:paraId="71EC214A">
      <w:pPr>
        <w:ind w:firstLine="420"/>
        <w:rPr>
          <w:del w:id="3714" w:author="几" w:date="2025-01-28T01:06:00Z"/>
          <w:rFonts w:ascii="Cambria Math" w:hAnsi="Cambria Math" w:eastAsia="宋体" w:cs="Times New Roman"/>
          <w:sz w:val="24"/>
          <w14:ligatures w14:val="standardContextual"/>
        </w:rPr>
      </w:pPr>
      <w:del w:id="3715" w:author="几" w:date="2025-01-28T01:06:00Z">
        <w:r>
          <w:rPr>
            <w:rFonts w:ascii="Cambria Math" w:hAnsi="Times New Roman" w:eastAsia="Times New Roman" w:cs="Times New Roman"/>
            <w:sz w:val="24"/>
            <w14:ligatures w14:val="standardContextual"/>
          </w:rPr>
          <w:delText>Alternative Hypothesis: Depending on the purpose of the study, the one-tailed alternative hypothesis or the two-tailed alternative hypothesis may be chosen. The one-tailed alternative hypothesis is often used to test whether a treatment is effective-for example, whether the mean of the experimental group is greater than the mean of the control group; The two-sided alternative hypothesis is often used to test whether two group means differ regardless of the direction of the difference.</w:delText>
        </w:r>
      </w:del>
    </w:p>
    <w:p w14:paraId="0AC60541">
      <w:pPr>
        <w:ind w:firstLine="420"/>
        <w:rPr>
          <w:del w:id="3716" w:author="几" w:date="2025-01-28T01:06:00Z"/>
          <w:rFonts w:ascii="Cambria Math" w:hAnsi="Cambria Math" w:eastAsia="宋体" w:cs="Times New Roman"/>
          <w:sz w:val="24"/>
          <w14:ligatures w14:val="standardContextual"/>
        </w:rPr>
      </w:pPr>
      <w:del w:id="3717" w:author="几" w:date="2025-01-28T01:06:00Z">
        <w:r>
          <w:rPr>
            <w:rFonts w:ascii="Cambria Math" w:hAnsi="Times New Roman" w:eastAsia="Times New Roman" w:cs="Times New Roman"/>
            <w:sz w:val="24"/>
            <w14:ligatures w14:val="standardContextual"/>
          </w:rPr>
          <w:delText>Calculate the test statistic</w:delText>
        </w:r>
      </w:del>
      <w:del w:id="3718" w:author="几" w:date="2025-01-28T01:06:00Z">
        <w:r>
          <w:rPr>
            <w:rFonts w:hint="eastAsia" w:ascii="Cambria Math" w:hAnsi="Times New Roman" w:eastAsia="Times New Roman" w:cs="Times New Roman"/>
            <w:sz w:val="24"/>
            <w14:ligatures w14:val="standardContextual"/>
          </w:rPr>
          <w:br w:type="textWrapping"/>
        </w:r>
      </w:del>
      <w:del w:id="3719" w:author="几" w:date="2025-01-28T01:06:00Z">
        <w:r>
          <w:rPr>
            <w:rFonts w:ascii="Cambria Math" w:hAnsi="Times New Roman" w:eastAsia="Times New Roman" w:cs="Times New Roman"/>
            <w:sz w:val="24"/>
            <w14:ligatures w14:val="standardContextual"/>
          </w:rPr>
          <w:delText xml:space="preserve"> Calculate the difference: Calculate the difference for each pair of samples, where and are the two observations for the second pair, respectively. </w:delText>
        </w:r>
      </w:del>
      <m:oMath>
        <m:sSub>
          <m:sSubPr>
            <m:ctrlPr>
              <w:del w:id="3720" w:author="几" w:date="2025-01-28T01:06:00Z">
                <w:rPr>
                  <w:rFonts w:ascii="Cambria Math" w:hAnsi="Cambria Math" w:eastAsia="宋体" w:cs="Times New Roman"/>
                  <w:sz w:val="24"/>
                  <w14:ligatures w14:val="standardContextual"/>
                </w:rPr>
              </w:del>
            </m:ctrlPr>
          </m:sSubPr>
          <m:e>
            <w:del w:id="3721" w:author="几" w:date="2025-01-28T01:06:00Z">
              <m:r>
                <m:rPr/>
                <w:rPr>
                  <w:rFonts w:hint="eastAsia" w:ascii="Cambria Math" w:hAnsi="Cambria Math" w:eastAsia="宋体" w:cs="Times New Roman"/>
                  <w:sz w:val="24"/>
                  <w14:ligatures w14:val="standardContextual"/>
                </w:rPr>
                <m:t>d</m:t>
              </m:r>
            </w:del>
            <m:ctrlPr>
              <w:del w:id="3722" w:author="几" w:date="2025-01-28T01:06:00Z">
                <w:rPr>
                  <w:rFonts w:ascii="Cambria Math" w:hAnsi="Cambria Math" w:eastAsia="宋体" w:cs="Times New Roman"/>
                  <w:sz w:val="24"/>
                  <w14:ligatures w14:val="standardContextual"/>
                </w:rPr>
              </w:del>
            </m:ctrlPr>
          </m:e>
          <m:sub>
            <w:del w:id="3723" w:author="几" w:date="2025-01-28T01:06:00Z">
              <m:r>
                <m:rPr/>
                <w:rPr>
                  <w:rFonts w:hint="eastAsia" w:ascii="Cambria Math" w:hAnsi="Cambria Math" w:eastAsia="宋体" w:cs="Times New Roman"/>
                  <w:sz w:val="24"/>
                  <w14:ligatures w14:val="standardContextual"/>
                </w:rPr>
                <m:t>i</m:t>
              </m:r>
            </w:del>
            <m:ctrlPr>
              <w:del w:id="3724" w:author="几" w:date="2025-01-28T01:06:00Z">
                <w:rPr>
                  <w:rFonts w:ascii="Cambria Math" w:hAnsi="Cambria Math" w:eastAsia="宋体" w:cs="Times New Roman"/>
                  <w:sz w:val="24"/>
                  <w14:ligatures w14:val="standardContextual"/>
                </w:rPr>
              </w:del>
            </m:ctrlPr>
          </m:sub>
        </m:sSub>
        <w:del w:id="3725" w:author="几" w:date="2025-01-28T01:06:00Z">
          <m:r>
            <m:rPr>
              <m:sty m:val="p"/>
            </m:rPr>
            <w:rPr>
              <w:rFonts w:hint="eastAsia" w:ascii="Cambria Math" w:hAnsi="Cambria Math" w:eastAsia="宋体" w:cs="Times New Roman"/>
              <w:sz w:val="24"/>
              <w14:ligatures w14:val="standardContextual"/>
            </w:rPr>
            <m:t>=</m:t>
          </m:r>
        </w:del>
        <m:sSub>
          <m:sSubPr>
            <m:ctrlPr>
              <w:del w:id="3726" w:author="几" w:date="2025-01-28T01:06:00Z">
                <w:rPr>
                  <w:rFonts w:ascii="Cambria Math" w:hAnsi="Cambria Math" w:eastAsia="宋体" w:cs="Times New Roman"/>
                  <w:sz w:val="24"/>
                  <w14:ligatures w14:val="standardContextual"/>
                </w:rPr>
              </w:del>
            </m:ctrlPr>
          </m:sSubPr>
          <m:e>
            <w:del w:id="3727" w:author="几" w:date="2025-01-28T01:06:00Z">
              <m:r>
                <m:rPr/>
                <w:rPr>
                  <w:rFonts w:hint="eastAsia" w:ascii="Cambria Math" w:hAnsi="Cambria Math" w:eastAsia="宋体" w:cs="Times New Roman"/>
                  <w:sz w:val="24"/>
                  <w14:ligatures w14:val="standardContextual"/>
                </w:rPr>
                <m:t>X</m:t>
              </m:r>
            </w:del>
            <m:ctrlPr>
              <w:del w:id="3728" w:author="几" w:date="2025-01-28T01:06:00Z">
                <w:rPr>
                  <w:rFonts w:ascii="Cambria Math" w:hAnsi="Cambria Math" w:eastAsia="宋体" w:cs="Times New Roman"/>
                  <w:sz w:val="24"/>
                  <w14:ligatures w14:val="standardContextual"/>
                </w:rPr>
              </w:del>
            </m:ctrlPr>
          </m:e>
          <m:sub>
            <w:del w:id="3729" w:author="几" w:date="2025-01-28T01:06:00Z">
              <m:r>
                <m:rPr>
                  <m:sty m:val="p"/>
                </m:rPr>
                <w:rPr>
                  <w:rFonts w:hint="eastAsia" w:ascii="Cambria Math" w:hAnsi="Cambria Math" w:eastAsia="宋体" w:cs="Times New Roman"/>
                  <w:sz w:val="24"/>
                  <w14:ligatures w14:val="standardContextual"/>
                </w:rPr>
                <m:t>1</m:t>
              </m:r>
            </w:del>
            <w:del w:id="3730" w:author="几" w:date="2025-01-28T01:06:00Z">
              <m:r>
                <m:rPr/>
                <w:rPr>
                  <w:rFonts w:hint="eastAsia" w:ascii="Cambria Math" w:hAnsi="Cambria Math" w:eastAsia="宋体" w:cs="Times New Roman"/>
                  <w:sz w:val="24"/>
                  <w14:ligatures w14:val="standardContextual"/>
                </w:rPr>
                <m:t>i</m:t>
              </m:r>
            </w:del>
            <m:ctrlPr>
              <w:del w:id="3731" w:author="几" w:date="2025-01-28T01:06:00Z">
                <w:rPr>
                  <w:rFonts w:ascii="Cambria Math" w:hAnsi="Cambria Math" w:eastAsia="宋体" w:cs="Times New Roman"/>
                  <w:sz w:val="24"/>
                  <w14:ligatures w14:val="standardContextual"/>
                </w:rPr>
              </w:del>
            </m:ctrlPr>
          </m:sub>
        </m:sSub>
        <w:del w:id="3732" w:author="几" w:date="2025-01-28T01:06:00Z">
          <m:r>
            <m:rPr>
              <m:sty m:val="p"/>
            </m:rPr>
            <w:rPr>
              <w:rFonts w:ascii="Cambria Math" w:hAnsi="Cambria Math" w:eastAsia="宋体" w:cs="Times New Roman"/>
              <w:sz w:val="24"/>
              <w14:ligatures w14:val="standardContextual"/>
            </w:rPr>
            <m:t>−</m:t>
          </m:r>
        </w:del>
        <m:sSub>
          <m:sSubPr>
            <m:ctrlPr>
              <w:del w:id="3733" w:author="几" w:date="2025-01-28T01:06:00Z">
                <w:rPr>
                  <w:rFonts w:ascii="Cambria Math" w:hAnsi="Cambria Math" w:eastAsia="宋体" w:cs="Times New Roman"/>
                  <w:sz w:val="24"/>
                  <w14:ligatures w14:val="standardContextual"/>
                </w:rPr>
              </w:del>
            </m:ctrlPr>
          </m:sSubPr>
          <m:e>
            <w:del w:id="3734" w:author="几" w:date="2025-01-28T01:06:00Z">
              <m:r>
                <m:rPr/>
                <w:rPr>
                  <w:rFonts w:hint="eastAsia" w:ascii="Cambria Math" w:hAnsi="Cambria Math" w:eastAsia="宋体" w:cs="Times New Roman"/>
                  <w:sz w:val="24"/>
                  <w14:ligatures w14:val="standardContextual"/>
                </w:rPr>
                <m:t>X</m:t>
              </m:r>
            </w:del>
            <m:ctrlPr>
              <w:del w:id="3735" w:author="几" w:date="2025-01-28T01:06:00Z">
                <w:rPr>
                  <w:rFonts w:ascii="Cambria Math" w:hAnsi="Cambria Math" w:eastAsia="宋体" w:cs="Times New Roman"/>
                  <w:sz w:val="24"/>
                  <w14:ligatures w14:val="standardContextual"/>
                </w:rPr>
              </w:del>
            </m:ctrlPr>
          </m:e>
          <m:sub>
            <w:del w:id="3736" w:author="几" w:date="2025-01-28T01:06:00Z">
              <m:r>
                <m:rPr>
                  <m:sty m:val="p"/>
                </m:rPr>
                <w:rPr>
                  <w:rFonts w:hint="eastAsia" w:ascii="Cambria Math" w:hAnsi="Cambria Math" w:eastAsia="宋体" w:cs="Times New Roman"/>
                  <w:sz w:val="24"/>
                  <w14:ligatures w14:val="standardContextual"/>
                </w:rPr>
                <m:t>2</m:t>
              </m:r>
            </w:del>
            <w:del w:id="3737" w:author="几" w:date="2025-01-28T01:06:00Z">
              <m:r>
                <m:rPr/>
                <w:rPr>
                  <w:rFonts w:hint="eastAsia" w:ascii="Cambria Math" w:hAnsi="Cambria Math" w:eastAsia="宋体" w:cs="Times New Roman"/>
                  <w:sz w:val="24"/>
                  <w14:ligatures w14:val="standardContextual"/>
                </w:rPr>
                <m:t>i</m:t>
              </m:r>
            </w:del>
            <m:ctrlPr>
              <w:del w:id="3738" w:author="几" w:date="2025-01-28T01:06:00Z">
                <w:rPr>
                  <w:rFonts w:ascii="Cambria Math" w:hAnsi="Cambria Math" w:eastAsia="宋体" w:cs="Times New Roman"/>
                  <w:sz w:val="24"/>
                  <w14:ligatures w14:val="standardContextual"/>
                </w:rPr>
              </w:del>
            </m:ctrlPr>
          </m:sub>
        </m:sSub>
        <m:sSub>
          <m:sSubPr>
            <m:ctrlPr>
              <w:del w:id="3739" w:author="几" w:date="2025-01-28T01:06:00Z">
                <w:rPr>
                  <w:rFonts w:ascii="Cambria Math" w:hAnsi="Cambria Math" w:eastAsia="宋体" w:cs="Times New Roman"/>
                  <w:sz w:val="24"/>
                  <w14:ligatures w14:val="standardContextual"/>
                </w:rPr>
              </w:del>
            </m:ctrlPr>
          </m:sSubPr>
          <m:e>
            <w:del w:id="3740" w:author="几" w:date="2025-01-28T01:06:00Z">
              <m:r>
                <m:rPr/>
                <w:rPr>
                  <w:rFonts w:hint="eastAsia" w:ascii="Cambria Math" w:hAnsi="Cambria Math" w:eastAsia="宋体" w:cs="Times New Roman"/>
                  <w:sz w:val="24"/>
                  <w14:ligatures w14:val="standardContextual"/>
                </w:rPr>
                <m:t>X</m:t>
              </m:r>
            </w:del>
            <m:ctrlPr>
              <w:del w:id="3741" w:author="几" w:date="2025-01-28T01:06:00Z">
                <w:rPr>
                  <w:rFonts w:ascii="Cambria Math" w:hAnsi="Cambria Math" w:eastAsia="宋体" w:cs="Times New Roman"/>
                  <w:sz w:val="24"/>
                  <w14:ligatures w14:val="standardContextual"/>
                </w:rPr>
              </w:del>
            </m:ctrlPr>
          </m:e>
          <m:sub>
            <w:del w:id="3742" w:author="几" w:date="2025-01-28T01:06:00Z">
              <m:r>
                <m:rPr>
                  <m:sty m:val="p"/>
                </m:rPr>
                <w:rPr>
                  <w:rFonts w:hint="eastAsia" w:ascii="Cambria Math" w:hAnsi="Cambria Math" w:eastAsia="宋体" w:cs="Times New Roman"/>
                  <w:sz w:val="24"/>
                  <w14:ligatures w14:val="standardContextual"/>
                </w:rPr>
                <m:t>1</m:t>
              </m:r>
            </w:del>
            <w:del w:id="3743" w:author="几" w:date="2025-01-28T01:06:00Z">
              <m:r>
                <m:rPr/>
                <w:rPr>
                  <w:rFonts w:hint="eastAsia" w:ascii="Cambria Math" w:hAnsi="Cambria Math" w:eastAsia="宋体" w:cs="Times New Roman"/>
                  <w:sz w:val="24"/>
                  <w14:ligatures w14:val="standardContextual"/>
                </w:rPr>
                <m:t>i</m:t>
              </m:r>
            </w:del>
            <m:ctrlPr>
              <w:del w:id="3744" w:author="几" w:date="2025-01-28T01:06:00Z">
                <w:rPr>
                  <w:rFonts w:ascii="Cambria Math" w:hAnsi="Cambria Math" w:eastAsia="宋体" w:cs="Times New Roman"/>
                  <w:sz w:val="24"/>
                  <w14:ligatures w14:val="standardContextual"/>
                </w:rPr>
              </w:del>
            </m:ctrlPr>
          </m:sub>
        </m:sSub>
        <m:sSub>
          <m:sSubPr>
            <m:ctrlPr>
              <w:del w:id="3745" w:author="几" w:date="2025-01-28T01:06:00Z">
                <w:rPr>
                  <w:rFonts w:ascii="Cambria Math" w:hAnsi="Cambria Math" w:eastAsia="宋体" w:cs="Times New Roman"/>
                  <w:sz w:val="24"/>
                  <w14:ligatures w14:val="standardContextual"/>
                </w:rPr>
              </w:del>
            </m:ctrlPr>
          </m:sSubPr>
          <m:e>
            <w:del w:id="3746" w:author="几" w:date="2025-01-28T01:06:00Z">
              <m:r>
                <m:rPr/>
                <w:rPr>
                  <w:rFonts w:hint="eastAsia" w:ascii="Cambria Math" w:hAnsi="Cambria Math" w:eastAsia="宋体" w:cs="Times New Roman"/>
                  <w:sz w:val="24"/>
                  <w14:ligatures w14:val="standardContextual"/>
                </w:rPr>
                <m:t>X</m:t>
              </m:r>
            </w:del>
            <m:ctrlPr>
              <w:del w:id="3747" w:author="几" w:date="2025-01-28T01:06:00Z">
                <w:rPr>
                  <w:rFonts w:ascii="Cambria Math" w:hAnsi="Cambria Math" w:eastAsia="宋体" w:cs="Times New Roman"/>
                  <w:sz w:val="24"/>
                  <w14:ligatures w14:val="standardContextual"/>
                </w:rPr>
              </w:del>
            </m:ctrlPr>
          </m:e>
          <m:sub>
            <w:del w:id="3748" w:author="几" w:date="2025-01-28T01:06:00Z">
              <m:r>
                <m:rPr>
                  <m:sty m:val="p"/>
                </m:rPr>
                <w:rPr>
                  <w:rFonts w:hint="eastAsia" w:ascii="Cambria Math" w:hAnsi="Cambria Math" w:eastAsia="宋体" w:cs="Times New Roman"/>
                  <w:sz w:val="24"/>
                  <w14:ligatures w14:val="standardContextual"/>
                </w:rPr>
                <m:t>2</m:t>
              </m:r>
            </w:del>
            <w:del w:id="3749" w:author="几" w:date="2025-01-28T01:06:00Z">
              <m:r>
                <m:rPr/>
                <w:rPr>
                  <w:rFonts w:hint="eastAsia" w:ascii="Cambria Math" w:hAnsi="Cambria Math" w:eastAsia="宋体" w:cs="Times New Roman"/>
                  <w:sz w:val="24"/>
                  <w14:ligatures w14:val="standardContextual"/>
                </w:rPr>
                <m:t>i</m:t>
              </m:r>
            </w:del>
            <m:ctrlPr>
              <w:del w:id="3750" w:author="几" w:date="2025-01-28T01:06:00Z">
                <w:rPr>
                  <w:rFonts w:ascii="Cambria Math" w:hAnsi="Cambria Math" w:eastAsia="宋体" w:cs="Times New Roman"/>
                  <w:sz w:val="24"/>
                  <w14:ligatures w14:val="standardContextual"/>
                </w:rPr>
              </w:del>
            </m:ctrlPr>
          </m:sub>
        </m:sSub>
        <w:del w:id="3751" w:author="几" w:date="2025-01-28T01:06:00Z">
          <m:r>
            <m:rPr/>
            <w:rPr>
              <w:rFonts w:hint="eastAsia" w:ascii="Cambria Math" w:hAnsi="Cambria Math" w:eastAsia="宋体" w:cs="Times New Roman"/>
              <w:sz w:val="24"/>
              <w14:ligatures w14:val="standardContextual"/>
            </w:rPr>
            <m:t>i</m:t>
          </m:r>
        </w:del>
      </m:oMath>
      <w:del w:id="3752" w:author="几" w:date="2025-01-28T01:06:00Z">
        <w:r>
          <w:rPr>
            <w:rFonts w:hint="eastAsia" w:ascii="Cambria Math" w:hAnsi="Times New Roman" w:eastAsia="Times New Roman" w:cs="Times New Roman"/>
            <w:sz w:val="24"/>
            <w14:ligatures w14:val="standardContextual"/>
          </w:rPr>
          <w:br w:type="textWrapping"/>
        </w:r>
      </w:del>
      <w:del w:id="3753" w:author="几" w:date="2025-01-28T01:06:00Z">
        <w:r>
          <w:rPr>
            <w:rFonts w:ascii="Cambria Math" w:hAnsi="Times New Roman" w:eastAsia="Times New Roman" w:cs="Times New Roman"/>
            <w:sz w:val="24"/>
            <w14:ligatures w14:val="standardContextual"/>
          </w:rPr>
          <w:delText>Calculate the mean and standard deviation: Calculate the sample mean and sample standard deviation of the difference as follows:</w:delText>
        </w:r>
      </w:del>
      <m:oMath>
        <m:acc>
          <m:accPr>
            <m:chr m:val="‾"/>
            <m:ctrlPr>
              <w:del w:id="3754" w:author="几" w:date="2025-01-28T01:06:00Z">
                <w:rPr>
                  <w:rFonts w:ascii="Cambria Math" w:hAnsi="Cambria Math" w:eastAsia="宋体" w:cs="Times New Roman"/>
                  <w:sz w:val="24"/>
                  <w14:ligatures w14:val="standardContextual"/>
                </w:rPr>
              </w:del>
            </m:ctrlPr>
          </m:accPr>
          <m:e>
            <w:del w:id="3755" w:author="几" w:date="2025-01-28T01:06:00Z">
              <m:r>
                <m:rPr/>
                <w:rPr>
                  <w:rFonts w:hint="eastAsia" w:ascii="Cambria Math" w:hAnsi="Cambria Math" w:eastAsia="宋体" w:cs="Times New Roman"/>
                  <w:sz w:val="24"/>
                  <w14:ligatures w14:val="standardContextual"/>
                </w:rPr>
                <m:t>d</m:t>
              </m:r>
            </w:del>
            <m:ctrlPr>
              <w:del w:id="3756" w:author="几" w:date="2025-01-28T01:06:00Z">
                <w:rPr>
                  <w:rFonts w:ascii="Cambria Math" w:hAnsi="Cambria Math" w:eastAsia="宋体" w:cs="Times New Roman"/>
                  <w:sz w:val="24"/>
                  <w14:ligatures w14:val="standardContextual"/>
                </w:rPr>
              </w:del>
            </m:ctrlPr>
          </m:e>
        </m:acc>
        <m:sSub>
          <m:sSubPr>
            <m:ctrlPr>
              <w:del w:id="3757" w:author="几" w:date="2025-01-28T01:06:00Z">
                <w:rPr>
                  <w:rFonts w:ascii="Cambria Math" w:hAnsi="Cambria Math" w:eastAsia="宋体" w:cs="Times New Roman"/>
                  <w:sz w:val="24"/>
                  <w14:ligatures w14:val="standardContextual"/>
                </w:rPr>
              </w:del>
            </m:ctrlPr>
          </m:sSubPr>
          <m:e>
            <w:del w:id="3758" w:author="几" w:date="2025-01-28T01:06:00Z">
              <m:r>
                <m:rPr/>
                <w:rPr>
                  <w:rFonts w:hint="eastAsia" w:ascii="Cambria Math" w:hAnsi="Cambria Math" w:eastAsia="宋体" w:cs="Times New Roman"/>
                  <w:sz w:val="24"/>
                  <w14:ligatures w14:val="standardContextual"/>
                </w:rPr>
                <m:t>s</m:t>
              </m:r>
            </w:del>
            <m:ctrlPr>
              <w:del w:id="3759" w:author="几" w:date="2025-01-28T01:06:00Z">
                <w:rPr>
                  <w:rFonts w:ascii="Cambria Math" w:hAnsi="Cambria Math" w:eastAsia="宋体" w:cs="Times New Roman"/>
                  <w:sz w:val="24"/>
                  <w14:ligatures w14:val="standardContextual"/>
                </w:rPr>
              </w:del>
            </m:ctrlPr>
          </m:e>
          <m:sub>
            <w:del w:id="3760" w:author="几" w:date="2025-01-28T01:06:00Z">
              <m:r>
                <m:rPr/>
                <w:rPr>
                  <w:rFonts w:hint="eastAsia" w:ascii="Cambria Math" w:hAnsi="Cambria Math" w:eastAsia="宋体" w:cs="Times New Roman"/>
                  <w:sz w:val="24"/>
                  <w14:ligatures w14:val="standardContextual"/>
                </w:rPr>
                <m:t>d</m:t>
              </m:r>
            </w:del>
            <m:ctrlPr>
              <w:del w:id="3761" w:author="几" w:date="2025-01-28T01:06:00Z">
                <w:rPr>
                  <w:rFonts w:ascii="Cambria Math" w:hAnsi="Cambria Math" w:eastAsia="宋体" w:cs="Times New Roman"/>
                  <w:sz w:val="24"/>
                  <w14:ligatures w14:val="standardContextual"/>
                </w:rPr>
              </w:del>
            </m:ctrlPr>
          </m:sub>
        </m:sSub>
      </m:oMath>
    </w:p>
    <w:p w14:paraId="353434B7">
      <w:pPr>
        <w:rPr>
          <w:del w:id="3762" w:author="几" w:date="2025-01-28T01:06:00Z"/>
          <w:rFonts w:ascii="Cambria Math" w:hAnsi="Cambria Math" w:eastAsia="宋体" w:cs="Times New Roman"/>
          <w:sz w:val="24"/>
          <w14:ligatures w14:val="standardContextual"/>
        </w:rPr>
      </w:pPr>
      <m:oMathPara>
        <m:oMath>
          <m:eqArr>
            <m:eqArrPr>
              <m:maxDist m:val="1"/>
              <m:ctrlPr>
                <w:del w:id="3763" w:author="几" w:date="2025-01-28T01:06:00Z">
                  <w:rPr>
                    <w:rFonts w:ascii="Cambria Math" w:hAnsi="Cambria Math" w:eastAsia="宋体" w:cs="Times New Roman"/>
                    <w:sz w:val="24"/>
                    <w14:ligatures w14:val="standardContextual"/>
                  </w:rPr>
                </w:del>
              </m:ctrlPr>
            </m:eqArrPr>
            <m:e>
              <m:acc>
                <m:accPr>
                  <m:chr m:val="‾"/>
                  <m:ctrlPr>
                    <w:del w:id="3764" w:author="几" w:date="2025-01-28T01:06:00Z">
                      <w:rPr>
                        <w:rFonts w:ascii="Cambria Math" w:hAnsi="Cambria Math" w:eastAsia="宋体" w:cs="Times New Roman"/>
                        <w:sz w:val="24"/>
                        <w14:ligatures w14:val="standardContextual"/>
                      </w:rPr>
                    </w:del>
                  </m:ctrlPr>
                </m:accPr>
                <m:e>
                  <w:del w:id="3765" w:author="几" w:date="2025-01-28T01:06:00Z">
                    <m:r>
                      <m:rPr/>
                      <w:rPr>
                        <w:rFonts w:hint="eastAsia" w:ascii="Cambria Math" w:hAnsi="Cambria Math" w:eastAsia="宋体" w:cs="Times New Roman"/>
                        <w:sz w:val="24"/>
                        <w14:ligatures w14:val="standardContextual"/>
                      </w:rPr>
                      <m:t>d</m:t>
                    </m:r>
                  </w:del>
                  <m:ctrlPr>
                    <w:del w:id="3766" w:author="几" w:date="2025-01-28T01:06:00Z">
                      <w:rPr>
                        <w:rFonts w:ascii="Cambria Math" w:hAnsi="Cambria Math" w:eastAsia="宋体" w:cs="Times New Roman"/>
                        <w:sz w:val="24"/>
                        <w14:ligatures w14:val="standardContextual"/>
                      </w:rPr>
                    </w:del>
                  </m:ctrlPr>
                </m:e>
              </m:acc>
              <w:del w:id="3767" w:author="几" w:date="2025-01-28T01:06:00Z">
                <m:r>
                  <m:rPr>
                    <m:sty m:val="p"/>
                  </m:rPr>
                  <w:rPr>
                    <w:rFonts w:hint="eastAsia" w:ascii="Cambria Math" w:hAnsi="Cambria Math" w:eastAsia="宋体" w:cs="Times New Roman"/>
                    <w:sz w:val="24"/>
                    <w14:ligatures w14:val="standardContextual"/>
                  </w:rPr>
                  <m:t>=</m:t>
                </m:r>
              </w:del>
              <m:f>
                <m:fPr>
                  <m:ctrlPr>
                    <w:del w:id="3768" w:author="几" w:date="2025-01-28T01:06:00Z">
                      <w:rPr>
                        <w:rFonts w:ascii="Cambria Math" w:hAnsi="Cambria Math" w:eastAsia="宋体" w:cs="Times New Roman"/>
                        <w:sz w:val="24"/>
                        <w14:ligatures w14:val="standardContextual"/>
                      </w:rPr>
                    </w:del>
                  </m:ctrlPr>
                </m:fPr>
                <m:num>
                  <w:del w:id="3769" w:author="几" w:date="2025-01-28T01:06:00Z">
                    <m:r>
                      <m:rPr>
                        <m:sty m:val="p"/>
                      </m:rPr>
                      <w:rPr>
                        <w:rFonts w:hint="eastAsia" w:ascii="Cambria Math" w:hAnsi="Cambria Math" w:eastAsia="宋体" w:cs="Times New Roman"/>
                        <w:sz w:val="24"/>
                        <w14:ligatures w14:val="standardContextual"/>
                      </w:rPr>
                      <m:t>1</m:t>
                    </m:r>
                  </w:del>
                  <m:ctrlPr>
                    <w:del w:id="3770" w:author="几" w:date="2025-01-28T01:06:00Z">
                      <w:rPr>
                        <w:rFonts w:ascii="Cambria Math" w:hAnsi="Cambria Math" w:eastAsia="宋体" w:cs="Times New Roman"/>
                        <w:sz w:val="24"/>
                        <w14:ligatures w14:val="standardContextual"/>
                      </w:rPr>
                    </w:del>
                  </m:ctrlPr>
                </m:num>
                <m:den>
                  <w:del w:id="3771" w:author="几" w:date="2025-01-28T01:06:00Z">
                    <m:r>
                      <m:rPr/>
                      <w:rPr>
                        <w:rFonts w:hint="eastAsia" w:ascii="Cambria Math" w:hAnsi="Cambria Math" w:eastAsia="宋体" w:cs="Times New Roman"/>
                        <w:sz w:val="24"/>
                        <w14:ligatures w14:val="standardContextual"/>
                      </w:rPr>
                      <m:t>n</m:t>
                    </m:r>
                  </w:del>
                  <m:ctrlPr>
                    <w:del w:id="3772" w:author="几" w:date="2025-01-28T01:06:00Z">
                      <w:rPr>
                        <w:rFonts w:ascii="Cambria Math" w:hAnsi="Cambria Math" w:eastAsia="宋体" w:cs="Times New Roman"/>
                        <w:sz w:val="24"/>
                        <w14:ligatures w14:val="standardContextual"/>
                      </w:rPr>
                    </w:del>
                  </m:ctrlPr>
                </m:den>
              </m:f>
              <m:nary>
                <m:naryPr>
                  <m:chr m:val="∑"/>
                  <m:grow m:val="1"/>
                  <m:limLoc m:val="undOvr"/>
                  <m:ctrlPr>
                    <w:del w:id="3773" w:author="几" w:date="2025-01-28T01:06:00Z">
                      <w:rPr>
                        <w:rFonts w:ascii="Cambria Math" w:hAnsi="Cambria Math" w:eastAsia="宋体" w:cs="Times New Roman"/>
                        <w:sz w:val="24"/>
                        <w14:ligatures w14:val="standardContextual"/>
                      </w:rPr>
                    </w:del>
                  </m:ctrlPr>
                </m:naryPr>
                <m:sub>
                  <w:del w:id="3774" w:author="几" w:date="2025-01-28T01:06:00Z">
                    <m:r>
                      <m:rPr/>
                      <w:rPr>
                        <w:rFonts w:hint="eastAsia" w:ascii="Cambria Math" w:hAnsi="Cambria Math" w:eastAsia="宋体" w:cs="Times New Roman"/>
                        <w:sz w:val="24"/>
                        <w14:ligatures w14:val="standardContextual"/>
                      </w:rPr>
                      <m:t>i</m:t>
                    </m:r>
                  </w:del>
                  <w:del w:id="3775" w:author="几" w:date="2025-01-28T01:06:00Z">
                    <m:r>
                      <m:rPr>
                        <m:sty m:val="p"/>
                      </m:rPr>
                      <w:rPr>
                        <w:rFonts w:hint="eastAsia" w:ascii="Cambria Math" w:hAnsi="Cambria Math" w:eastAsia="宋体" w:cs="Times New Roman"/>
                        <w:sz w:val="24"/>
                        <w14:ligatures w14:val="standardContextual"/>
                      </w:rPr>
                      <m:t>=1</m:t>
                    </m:r>
                  </w:del>
                  <m:ctrlPr>
                    <w:del w:id="3776" w:author="几" w:date="2025-01-28T01:06:00Z">
                      <w:rPr>
                        <w:rFonts w:ascii="Cambria Math" w:hAnsi="Cambria Math" w:eastAsia="宋体" w:cs="Times New Roman"/>
                        <w:sz w:val="24"/>
                        <w14:ligatures w14:val="standardContextual"/>
                      </w:rPr>
                    </w:del>
                  </m:ctrlPr>
                </m:sub>
                <m:sup>
                  <w:del w:id="3777" w:author="几" w:date="2025-01-28T01:06:00Z">
                    <m:r>
                      <m:rPr/>
                      <w:rPr>
                        <w:rFonts w:hint="eastAsia" w:ascii="Cambria Math" w:hAnsi="Cambria Math" w:eastAsia="宋体" w:cs="Times New Roman"/>
                        <w:sz w:val="24"/>
                        <w14:ligatures w14:val="standardContextual"/>
                      </w:rPr>
                      <m:t>n</m:t>
                    </m:r>
                  </w:del>
                  <m:ctrlPr>
                    <w:del w:id="3778" w:author="几" w:date="2025-01-28T01:06:00Z">
                      <w:rPr>
                        <w:rFonts w:ascii="Cambria Math" w:hAnsi="Cambria Math" w:eastAsia="宋体" w:cs="Times New Roman"/>
                        <w:sz w:val="24"/>
                        <w14:ligatures w14:val="standardContextual"/>
                      </w:rPr>
                    </w:del>
                  </m:ctrlPr>
                </m:sup>
                <m:e>
                  <w:del w:id="3779" w:author="几" w:date="2025-01-28T01:06:00Z">
                    <m:r>
                      <m:rPr>
                        <m:sty m:val="p"/>
                      </m:rPr>
                      <w:rPr>
                        <w:rFonts w:ascii="Cambria Math" w:hAnsi="Cambria Math" w:eastAsia="宋体" w:cs="Times New Roman"/>
                        <w:sz w:val="24"/>
                        <w14:ligatures w14:val="standardContextual"/>
                      </w:rPr>
                      <m:t> </m:t>
                    </m:r>
                  </w:del>
                  <m:ctrlPr>
                    <w:del w:id="3780" w:author="几" w:date="2025-01-28T01:06:00Z">
                      <w:rPr>
                        <w:rFonts w:ascii="Cambria Math" w:hAnsi="Cambria Math" w:eastAsia="宋体" w:cs="Times New Roman"/>
                        <w:sz w:val="24"/>
                        <w14:ligatures w14:val="standardContextual"/>
                      </w:rPr>
                    </w:del>
                  </m:ctrlPr>
                </m:e>
              </m:nary>
              <w:del w:id="3781" w:author="几" w:date="2025-01-28T01:06:00Z">
                <m:r>
                  <m:rPr>
                    <m:sty m:val="p"/>
                  </m:rPr>
                  <w:rPr>
                    <w:rFonts w:ascii="Cambria Math" w:hAnsi="Cambria Math" w:eastAsia="宋体" w:cs="Times New Roman"/>
                    <w:sz w:val="24"/>
                    <w14:ligatures w14:val="standardContextual"/>
                  </w:rPr>
                  <m:t> </m:t>
                </m:r>
              </w:del>
              <m:sSub>
                <m:sSubPr>
                  <m:ctrlPr>
                    <w:del w:id="3782" w:author="几" w:date="2025-01-28T01:06:00Z">
                      <w:rPr>
                        <w:rFonts w:ascii="Cambria Math" w:hAnsi="Cambria Math" w:eastAsia="宋体" w:cs="Times New Roman"/>
                        <w:sz w:val="24"/>
                        <w14:ligatures w14:val="standardContextual"/>
                      </w:rPr>
                    </w:del>
                  </m:ctrlPr>
                </m:sSubPr>
                <m:e>
                  <w:del w:id="3783" w:author="几" w:date="2025-01-28T01:06:00Z">
                    <m:r>
                      <m:rPr/>
                      <w:rPr>
                        <w:rFonts w:hint="eastAsia" w:ascii="Cambria Math" w:hAnsi="Cambria Math" w:eastAsia="宋体" w:cs="Times New Roman"/>
                        <w:sz w:val="24"/>
                        <w14:ligatures w14:val="standardContextual"/>
                      </w:rPr>
                      <m:t>d</m:t>
                    </m:r>
                  </w:del>
                  <m:ctrlPr>
                    <w:del w:id="3784" w:author="几" w:date="2025-01-28T01:06:00Z">
                      <w:rPr>
                        <w:rFonts w:ascii="Cambria Math" w:hAnsi="Cambria Math" w:eastAsia="宋体" w:cs="Times New Roman"/>
                        <w:sz w:val="24"/>
                        <w14:ligatures w14:val="standardContextual"/>
                      </w:rPr>
                    </w:del>
                  </m:ctrlPr>
                </m:e>
                <m:sub>
                  <w:del w:id="3785" w:author="几" w:date="2025-01-28T01:06:00Z">
                    <m:r>
                      <m:rPr/>
                      <w:rPr>
                        <w:rFonts w:hint="eastAsia" w:ascii="Cambria Math" w:hAnsi="Cambria Math" w:eastAsia="宋体" w:cs="Times New Roman"/>
                        <w:sz w:val="24"/>
                        <w14:ligatures w14:val="standardContextual"/>
                      </w:rPr>
                      <m:t>i</m:t>
                    </m:r>
                  </w:del>
                  <m:ctrlPr>
                    <w:del w:id="3786" w:author="几" w:date="2025-01-28T01:06:00Z">
                      <w:rPr>
                        <w:rFonts w:ascii="Cambria Math" w:hAnsi="Cambria Math" w:eastAsia="宋体" w:cs="Times New Roman"/>
                        <w:sz w:val="24"/>
                        <w14:ligatures w14:val="standardContextual"/>
                      </w:rPr>
                    </w:del>
                  </m:ctrlPr>
                </m:sub>
              </m:sSub>
              <w:del w:id="3787" w:author="几" w:date="2025-01-28T01:06:00Z">
                <m:r>
                  <m:rPr>
                    <m:sty m:val="p"/>
                  </m:rPr>
                  <w:rPr>
                    <w:rFonts w:hint="eastAsia" w:ascii="Cambria Math" w:hAnsi="Cambria Math" w:eastAsia="宋体" w:cs="Times New Roman"/>
                    <w:sz w:val="24"/>
                    <w14:ligatures w14:val="standardContextual"/>
                  </w:rPr>
                  <m:t>，</m:t>
                </m:r>
              </w:del>
              <m:sSub>
                <m:sSubPr>
                  <m:ctrlPr>
                    <w:del w:id="3788" w:author="几" w:date="2025-01-28T01:06:00Z">
                      <w:rPr>
                        <w:rFonts w:ascii="Cambria Math" w:hAnsi="Cambria Math" w:eastAsia="宋体" w:cs="Times New Roman"/>
                        <w:sz w:val="24"/>
                        <w14:ligatures w14:val="standardContextual"/>
                      </w:rPr>
                    </w:del>
                  </m:ctrlPr>
                </m:sSubPr>
                <m:e>
                  <w:del w:id="3789" w:author="几" w:date="2025-01-28T01:06:00Z">
                    <m:r>
                      <m:rPr/>
                      <w:rPr>
                        <w:rFonts w:hint="eastAsia" w:ascii="Cambria Math" w:hAnsi="Cambria Math" w:eastAsia="宋体" w:cs="Times New Roman"/>
                        <w:sz w:val="24"/>
                        <w14:ligatures w14:val="standardContextual"/>
                      </w:rPr>
                      <m:t>s</m:t>
                    </m:r>
                  </w:del>
                  <m:ctrlPr>
                    <w:del w:id="3790" w:author="几" w:date="2025-01-28T01:06:00Z">
                      <w:rPr>
                        <w:rFonts w:ascii="Cambria Math" w:hAnsi="Cambria Math" w:eastAsia="宋体" w:cs="Times New Roman"/>
                        <w:sz w:val="24"/>
                        <w14:ligatures w14:val="standardContextual"/>
                      </w:rPr>
                    </w:del>
                  </m:ctrlPr>
                </m:e>
                <m:sub>
                  <w:del w:id="3791" w:author="几" w:date="2025-01-28T01:06:00Z">
                    <m:r>
                      <m:rPr/>
                      <w:rPr>
                        <w:rFonts w:hint="eastAsia" w:ascii="Cambria Math" w:hAnsi="Cambria Math" w:eastAsia="宋体" w:cs="Times New Roman"/>
                        <w:sz w:val="24"/>
                        <w14:ligatures w14:val="standardContextual"/>
                      </w:rPr>
                      <m:t>d</m:t>
                    </m:r>
                  </w:del>
                  <m:ctrlPr>
                    <w:del w:id="3792" w:author="几" w:date="2025-01-28T01:06:00Z">
                      <w:rPr>
                        <w:rFonts w:ascii="Cambria Math" w:hAnsi="Cambria Math" w:eastAsia="宋体" w:cs="Times New Roman"/>
                        <w:sz w:val="24"/>
                        <w14:ligatures w14:val="standardContextual"/>
                      </w:rPr>
                    </w:del>
                  </m:ctrlPr>
                </m:sub>
              </m:sSub>
              <w:del w:id="3793" w:author="几" w:date="2025-01-28T01:06:00Z">
                <m:r>
                  <m:rPr>
                    <m:sty m:val="p"/>
                  </m:rPr>
                  <w:rPr>
                    <w:rFonts w:hint="eastAsia" w:ascii="Cambria Math" w:hAnsi="Cambria Math" w:eastAsia="宋体" w:cs="Times New Roman"/>
                    <w:sz w:val="24"/>
                    <w14:ligatures w14:val="standardContextual"/>
                  </w:rPr>
                  <m:t>=</m:t>
                </m:r>
              </w:del>
              <m:rad>
                <m:radPr>
                  <m:degHide m:val="1"/>
                  <m:ctrlPr>
                    <w:del w:id="3794" w:author="几" w:date="2025-01-28T01:06:00Z">
                      <w:rPr>
                        <w:rFonts w:ascii="Cambria Math" w:hAnsi="Cambria Math" w:eastAsia="宋体" w:cs="Times New Roman"/>
                        <w:sz w:val="24"/>
                        <w14:ligatures w14:val="standardContextual"/>
                      </w:rPr>
                    </w:del>
                  </m:ctrlPr>
                </m:radPr>
                <m:deg>
                  <m:ctrlPr>
                    <w:del w:id="3795" w:author="几" w:date="2025-01-28T01:06:00Z">
                      <w:rPr>
                        <w:rFonts w:ascii="Cambria Math" w:hAnsi="Cambria Math" w:eastAsia="宋体" w:cs="Times New Roman"/>
                        <w:sz w:val="24"/>
                        <w14:ligatures w14:val="standardContextual"/>
                      </w:rPr>
                    </w:del>
                  </m:ctrlPr>
                </m:deg>
                <m:e>
                  <m:f>
                    <m:fPr>
                      <m:ctrlPr>
                        <w:del w:id="3796" w:author="几" w:date="2025-01-28T01:06:00Z">
                          <w:rPr>
                            <w:rFonts w:ascii="Cambria Math" w:hAnsi="Cambria Math" w:eastAsia="宋体" w:cs="Times New Roman"/>
                            <w:sz w:val="24"/>
                            <w14:ligatures w14:val="standardContextual"/>
                          </w:rPr>
                        </w:del>
                      </m:ctrlPr>
                    </m:fPr>
                    <m:num>
                      <w:del w:id="3797" w:author="几" w:date="2025-01-28T01:06:00Z">
                        <m:r>
                          <m:rPr>
                            <m:sty m:val="p"/>
                          </m:rPr>
                          <w:rPr>
                            <w:rFonts w:hint="eastAsia" w:ascii="Cambria Math" w:hAnsi="Cambria Math" w:eastAsia="宋体" w:cs="Times New Roman"/>
                            <w:sz w:val="24"/>
                            <w14:ligatures w14:val="standardContextual"/>
                          </w:rPr>
                          <m:t>1</m:t>
                        </m:r>
                      </w:del>
                      <m:ctrlPr>
                        <w:del w:id="3798" w:author="几" w:date="2025-01-28T01:06:00Z">
                          <w:rPr>
                            <w:rFonts w:ascii="Cambria Math" w:hAnsi="Cambria Math" w:eastAsia="宋体" w:cs="Times New Roman"/>
                            <w:sz w:val="24"/>
                            <w14:ligatures w14:val="standardContextual"/>
                          </w:rPr>
                        </w:del>
                      </m:ctrlPr>
                    </m:num>
                    <m:den>
                      <w:del w:id="3799" w:author="几" w:date="2025-01-28T01:06:00Z">
                        <m:r>
                          <m:rPr/>
                          <w:rPr>
                            <w:rFonts w:hint="eastAsia" w:ascii="Cambria Math" w:hAnsi="Cambria Math" w:eastAsia="宋体" w:cs="Times New Roman"/>
                            <w:sz w:val="24"/>
                            <w14:ligatures w14:val="standardContextual"/>
                          </w:rPr>
                          <m:t>n</m:t>
                        </m:r>
                      </w:del>
                      <w:del w:id="3800" w:author="几" w:date="2025-01-28T01:06:00Z">
                        <m:r>
                          <m:rPr>
                            <m:sty m:val="p"/>
                          </m:rPr>
                          <w:rPr>
                            <w:rFonts w:ascii="Cambria Math" w:hAnsi="Cambria Math" w:eastAsia="宋体" w:cs="Times New Roman"/>
                            <w:sz w:val="24"/>
                            <w14:ligatures w14:val="standardContextual"/>
                          </w:rPr>
                          <m:t>−</m:t>
                        </m:r>
                      </w:del>
                      <w:del w:id="3801" w:author="几" w:date="2025-01-28T01:06:00Z">
                        <m:r>
                          <m:rPr>
                            <m:sty m:val="p"/>
                          </m:rPr>
                          <w:rPr>
                            <w:rFonts w:hint="eastAsia" w:ascii="Cambria Math" w:hAnsi="Cambria Math" w:eastAsia="宋体" w:cs="Times New Roman"/>
                            <w:sz w:val="24"/>
                            <w14:ligatures w14:val="standardContextual"/>
                          </w:rPr>
                          <m:t>1</m:t>
                        </m:r>
                      </w:del>
                      <m:ctrlPr>
                        <w:del w:id="3802" w:author="几" w:date="2025-01-28T01:06:00Z">
                          <w:rPr>
                            <w:rFonts w:ascii="Cambria Math" w:hAnsi="Cambria Math" w:eastAsia="宋体" w:cs="Times New Roman"/>
                            <w:sz w:val="24"/>
                            <w14:ligatures w14:val="standardContextual"/>
                          </w:rPr>
                        </w:del>
                      </m:ctrlPr>
                    </m:den>
                  </m:f>
                  <m:nary>
                    <m:naryPr>
                      <m:chr m:val="∑"/>
                      <m:grow m:val="1"/>
                      <m:limLoc m:val="undOvr"/>
                      <m:ctrlPr>
                        <w:del w:id="3803" w:author="几" w:date="2025-01-28T01:06:00Z">
                          <w:rPr>
                            <w:rFonts w:ascii="Cambria Math" w:hAnsi="Cambria Math" w:eastAsia="宋体" w:cs="Times New Roman"/>
                            <w:sz w:val="24"/>
                            <w14:ligatures w14:val="standardContextual"/>
                          </w:rPr>
                        </w:del>
                      </m:ctrlPr>
                    </m:naryPr>
                    <m:sub>
                      <w:del w:id="3804" w:author="几" w:date="2025-01-28T01:06:00Z">
                        <m:r>
                          <m:rPr/>
                          <w:rPr>
                            <w:rFonts w:hint="eastAsia" w:ascii="Cambria Math" w:hAnsi="Cambria Math" w:eastAsia="宋体" w:cs="Times New Roman"/>
                            <w:sz w:val="24"/>
                            <w14:ligatures w14:val="standardContextual"/>
                          </w:rPr>
                          <m:t>i</m:t>
                        </m:r>
                      </w:del>
                      <w:del w:id="3805" w:author="几" w:date="2025-01-28T01:06:00Z">
                        <m:r>
                          <m:rPr>
                            <m:sty m:val="p"/>
                          </m:rPr>
                          <w:rPr>
                            <w:rFonts w:hint="eastAsia" w:ascii="Cambria Math" w:hAnsi="Cambria Math" w:eastAsia="宋体" w:cs="Times New Roman"/>
                            <w:sz w:val="24"/>
                            <w14:ligatures w14:val="standardContextual"/>
                          </w:rPr>
                          <m:t>=1</m:t>
                        </m:r>
                      </w:del>
                      <m:ctrlPr>
                        <w:del w:id="3806" w:author="几" w:date="2025-01-28T01:06:00Z">
                          <w:rPr>
                            <w:rFonts w:ascii="Cambria Math" w:hAnsi="Cambria Math" w:eastAsia="宋体" w:cs="Times New Roman"/>
                            <w:sz w:val="24"/>
                            <w14:ligatures w14:val="standardContextual"/>
                          </w:rPr>
                        </w:del>
                      </m:ctrlPr>
                    </m:sub>
                    <m:sup>
                      <w:del w:id="3807" w:author="几" w:date="2025-01-28T01:06:00Z">
                        <m:r>
                          <m:rPr/>
                          <w:rPr>
                            <w:rFonts w:hint="eastAsia" w:ascii="Cambria Math" w:hAnsi="Cambria Math" w:eastAsia="宋体" w:cs="Times New Roman"/>
                            <w:sz w:val="24"/>
                            <w14:ligatures w14:val="standardContextual"/>
                          </w:rPr>
                          <m:t>n</m:t>
                        </m:r>
                      </w:del>
                      <m:ctrlPr>
                        <w:del w:id="3808" w:author="几" w:date="2025-01-28T01:06:00Z">
                          <w:rPr>
                            <w:rFonts w:ascii="Cambria Math" w:hAnsi="Cambria Math" w:eastAsia="宋体" w:cs="Times New Roman"/>
                            <w:sz w:val="24"/>
                            <w14:ligatures w14:val="standardContextual"/>
                          </w:rPr>
                        </w:del>
                      </m:ctrlPr>
                    </m:sup>
                    <m:e>
                      <w:del w:id="3809" w:author="几" w:date="2025-01-28T01:06:00Z">
                        <m:r>
                          <m:rPr>
                            <m:sty m:val="p"/>
                          </m:rPr>
                          <w:rPr>
                            <w:rFonts w:ascii="Cambria Math" w:hAnsi="Cambria Math" w:eastAsia="宋体" w:cs="Times New Roman"/>
                            <w:sz w:val="24"/>
                            <w14:ligatures w14:val="standardContextual"/>
                          </w:rPr>
                          <m:t> </m:t>
                        </m:r>
                      </w:del>
                      <m:ctrlPr>
                        <w:del w:id="3810" w:author="几" w:date="2025-01-28T01:06:00Z">
                          <w:rPr>
                            <w:rFonts w:ascii="Cambria Math" w:hAnsi="Cambria Math" w:eastAsia="宋体" w:cs="Times New Roman"/>
                            <w:sz w:val="24"/>
                            <w14:ligatures w14:val="standardContextual"/>
                          </w:rPr>
                        </w:del>
                      </m:ctrlPr>
                    </m:e>
                  </m:nary>
                  <w:del w:id="3811" w:author="几" w:date="2025-01-28T01:06:00Z">
                    <m:r>
                      <m:rPr>
                        <m:sty m:val="p"/>
                      </m:rPr>
                      <w:rPr>
                        <w:rFonts w:ascii="Cambria Math" w:hAnsi="Cambria Math" w:eastAsia="宋体" w:cs="Times New Roman"/>
                        <w:sz w:val="24"/>
                        <w14:ligatures w14:val="standardContextual"/>
                      </w:rPr>
                      <m:t> </m:t>
                    </m:r>
                  </w:del>
                  <m:sSup>
                    <m:sSupPr>
                      <m:ctrlPr>
                        <w:del w:id="3812" w:author="几" w:date="2025-01-28T01:06:00Z">
                          <w:rPr>
                            <w:rFonts w:ascii="Cambria Math" w:hAnsi="Cambria Math" w:eastAsia="宋体" w:cs="Times New Roman"/>
                            <w:sz w:val="24"/>
                            <w14:ligatures w14:val="standardContextual"/>
                          </w:rPr>
                        </w:del>
                      </m:ctrlPr>
                    </m:sSupPr>
                    <m:e>
                      <m:d>
                        <m:dPr>
                          <m:ctrlPr>
                            <w:del w:id="3813" w:author="几" w:date="2025-01-28T01:06:00Z">
                              <w:rPr>
                                <w:rFonts w:ascii="Cambria Math" w:hAnsi="Cambria Math" w:eastAsia="宋体" w:cs="Times New Roman"/>
                                <w:sz w:val="24"/>
                                <w14:ligatures w14:val="standardContextual"/>
                              </w:rPr>
                            </w:del>
                          </m:ctrlPr>
                        </m:dPr>
                        <m:e>
                          <m:sSub>
                            <m:sSubPr>
                              <m:ctrlPr>
                                <w:del w:id="3814" w:author="几" w:date="2025-01-28T01:06:00Z">
                                  <w:rPr>
                                    <w:rFonts w:ascii="Cambria Math" w:hAnsi="Cambria Math" w:eastAsia="宋体" w:cs="Times New Roman"/>
                                    <w:sz w:val="24"/>
                                    <w14:ligatures w14:val="standardContextual"/>
                                  </w:rPr>
                                </w:del>
                              </m:ctrlPr>
                            </m:sSubPr>
                            <m:e>
                              <w:del w:id="3815" w:author="几" w:date="2025-01-28T01:06:00Z">
                                <m:r>
                                  <m:rPr/>
                                  <w:rPr>
                                    <w:rFonts w:hint="eastAsia" w:ascii="Cambria Math" w:hAnsi="Cambria Math" w:eastAsia="宋体" w:cs="Times New Roman"/>
                                    <w:sz w:val="24"/>
                                    <w14:ligatures w14:val="standardContextual"/>
                                  </w:rPr>
                                  <m:t>d</m:t>
                                </m:r>
                              </w:del>
                              <m:ctrlPr>
                                <w:del w:id="3816" w:author="几" w:date="2025-01-28T01:06:00Z">
                                  <w:rPr>
                                    <w:rFonts w:ascii="Cambria Math" w:hAnsi="Cambria Math" w:eastAsia="宋体" w:cs="Times New Roman"/>
                                    <w:sz w:val="24"/>
                                    <w14:ligatures w14:val="standardContextual"/>
                                  </w:rPr>
                                </w:del>
                              </m:ctrlPr>
                            </m:e>
                            <m:sub>
                              <w:del w:id="3817" w:author="几" w:date="2025-01-28T01:06:00Z">
                                <m:r>
                                  <m:rPr/>
                                  <w:rPr>
                                    <w:rFonts w:hint="eastAsia" w:ascii="Cambria Math" w:hAnsi="Cambria Math" w:eastAsia="宋体" w:cs="Times New Roman"/>
                                    <w:sz w:val="24"/>
                                    <w14:ligatures w14:val="standardContextual"/>
                                  </w:rPr>
                                  <m:t>i</m:t>
                                </m:r>
                              </w:del>
                              <m:ctrlPr>
                                <w:del w:id="3818" w:author="几" w:date="2025-01-28T01:06:00Z">
                                  <w:rPr>
                                    <w:rFonts w:ascii="Cambria Math" w:hAnsi="Cambria Math" w:eastAsia="宋体" w:cs="Times New Roman"/>
                                    <w:sz w:val="24"/>
                                    <w14:ligatures w14:val="standardContextual"/>
                                  </w:rPr>
                                </w:del>
                              </m:ctrlPr>
                            </m:sub>
                          </m:sSub>
                          <w:del w:id="3819" w:author="几" w:date="2025-01-28T01:06:00Z">
                            <m:r>
                              <m:rPr>
                                <m:sty m:val="p"/>
                              </m:rPr>
                              <w:rPr>
                                <w:rFonts w:ascii="Cambria Math" w:hAnsi="Cambria Math" w:eastAsia="宋体" w:cs="Times New Roman"/>
                                <w:sz w:val="24"/>
                                <w14:ligatures w14:val="standardContextual"/>
                              </w:rPr>
                              <m:t>−</m:t>
                            </m:r>
                          </w:del>
                          <m:acc>
                            <m:accPr>
                              <m:chr m:val="‾"/>
                              <m:ctrlPr>
                                <w:del w:id="3820" w:author="几" w:date="2025-01-28T01:06:00Z">
                                  <w:rPr>
                                    <w:rFonts w:ascii="Cambria Math" w:hAnsi="Cambria Math" w:eastAsia="宋体" w:cs="Times New Roman"/>
                                    <w:sz w:val="24"/>
                                    <w14:ligatures w14:val="standardContextual"/>
                                  </w:rPr>
                                </w:del>
                              </m:ctrlPr>
                            </m:accPr>
                            <m:e>
                              <w:del w:id="3821" w:author="几" w:date="2025-01-28T01:06:00Z">
                                <m:r>
                                  <m:rPr/>
                                  <w:rPr>
                                    <w:rFonts w:hint="eastAsia" w:ascii="Cambria Math" w:hAnsi="Cambria Math" w:eastAsia="宋体" w:cs="Times New Roman"/>
                                    <w:sz w:val="24"/>
                                    <w14:ligatures w14:val="standardContextual"/>
                                  </w:rPr>
                                  <m:t>d</m:t>
                                </m:r>
                              </w:del>
                              <m:ctrlPr>
                                <w:del w:id="3822" w:author="几" w:date="2025-01-28T01:06:00Z">
                                  <w:rPr>
                                    <w:rFonts w:ascii="Cambria Math" w:hAnsi="Cambria Math" w:eastAsia="宋体" w:cs="Times New Roman"/>
                                    <w:sz w:val="24"/>
                                    <w14:ligatures w14:val="standardContextual"/>
                                  </w:rPr>
                                </w:del>
                              </m:ctrlPr>
                            </m:e>
                          </m:acc>
                          <m:ctrlPr>
                            <w:del w:id="3823" w:author="几" w:date="2025-01-28T01:06:00Z">
                              <w:rPr>
                                <w:rFonts w:ascii="Cambria Math" w:hAnsi="Cambria Math" w:eastAsia="宋体" w:cs="Times New Roman"/>
                                <w:sz w:val="24"/>
                                <w14:ligatures w14:val="standardContextual"/>
                              </w:rPr>
                            </w:del>
                          </m:ctrlPr>
                        </m:e>
                      </m:d>
                      <m:ctrlPr>
                        <w:del w:id="3824" w:author="几" w:date="2025-01-28T01:06:00Z">
                          <w:rPr>
                            <w:rFonts w:ascii="Cambria Math" w:hAnsi="Cambria Math" w:eastAsia="宋体" w:cs="Times New Roman"/>
                            <w:sz w:val="24"/>
                            <w14:ligatures w14:val="standardContextual"/>
                          </w:rPr>
                        </w:del>
                      </m:ctrlPr>
                    </m:e>
                    <m:sup>
                      <w:del w:id="3825" w:author="几" w:date="2025-01-28T01:06:00Z">
                        <m:r>
                          <m:rPr>
                            <m:sty m:val="p"/>
                          </m:rPr>
                          <w:rPr>
                            <w:rFonts w:hint="eastAsia" w:ascii="Cambria Math" w:hAnsi="Cambria Math" w:eastAsia="宋体" w:cs="Times New Roman"/>
                            <w:sz w:val="24"/>
                            <w14:ligatures w14:val="standardContextual"/>
                          </w:rPr>
                          <m:t>2</m:t>
                        </m:r>
                      </w:del>
                      <m:ctrlPr>
                        <w:del w:id="3826" w:author="几" w:date="2025-01-28T01:06:00Z">
                          <w:rPr>
                            <w:rFonts w:ascii="Cambria Math" w:hAnsi="Cambria Math" w:eastAsia="宋体" w:cs="Times New Roman"/>
                            <w:sz w:val="24"/>
                            <w14:ligatures w14:val="standardContextual"/>
                          </w:rPr>
                        </w:del>
                      </m:ctrlPr>
                    </m:sup>
                  </m:sSup>
                  <m:ctrlPr>
                    <w:del w:id="3827" w:author="几" w:date="2025-01-28T01:06:00Z">
                      <w:rPr>
                        <w:rFonts w:ascii="Cambria Math" w:hAnsi="Cambria Math" w:eastAsia="宋体" w:cs="Times New Roman"/>
                        <w:sz w:val="24"/>
                        <w14:ligatures w14:val="standardContextual"/>
                      </w:rPr>
                    </w:del>
                  </m:ctrlPr>
                </m:e>
              </m:rad>
              <m:d>
                <m:dPr>
                  <m:begChr m:val="（"/>
                  <m:endChr m:val="）"/>
                  <m:ctrlPr>
                    <w:del w:id="3828" w:author="几" w:date="2025-01-28T01:06:00Z">
                      <w:rPr>
                        <w:rFonts w:ascii="Cambria Math" w:hAnsi="Cambria Math" w:eastAsia="宋体" w:cs="Times New Roman"/>
                        <w:sz w:val="24"/>
                        <w14:ligatures w14:val="standardContextual"/>
                      </w:rPr>
                    </w:del>
                  </m:ctrlPr>
                </m:dPr>
                <m:e>
                  <w:del w:id="3829" w:author="几" w:date="2025-01-28T01:06:00Z">
                    <m:r>
                      <m:rPr>
                        <m:sty m:val="p"/>
                      </m:rPr>
                      <w:rPr>
                        <w:rFonts w:ascii="Cambria Math" w:hAnsi="Cambria Math" w:eastAsia="宋体" w:cs="Times New Roman"/>
                        <w:sz w:val="24"/>
                        <w14:ligatures w14:val="standardContextual"/>
                      </w:rPr>
                      <m:t>6.</m:t>
                    </m:r>
                  </w:del>
                  <w:del w:id="3830" w:author="几" w:date="2025-01-28T01:06:00Z">
                    <m:r>
                      <m:rPr>
                        <m:sty m:val="p"/>
                      </m:rPr>
                      <w:rPr>
                        <w:rFonts w:ascii="Cambria Math" w:hAnsi="Cambria Math" w:eastAsia="宋体" w:cs="Times New Roman"/>
                        <w:color w:val="000000"/>
                        <w:sz w:val="24"/>
                        <w:lang w:eastAsia="zh"/>
                        <w14:ligatures w14:val="standardContextual"/>
                      </w:rPr>
                      <m:t>5</m:t>
                    </m:r>
                  </w:del>
                  <m:ctrlPr>
                    <w:del w:id="3831" w:author="几" w:date="2025-01-28T01:06:00Z">
                      <w:rPr>
                        <w:rFonts w:ascii="Cambria Math" w:hAnsi="Cambria Math" w:eastAsia="宋体" w:cs="Times New Roman"/>
                        <w:sz w:val="24"/>
                        <w14:ligatures w14:val="standardContextual"/>
                      </w:rPr>
                    </w:del>
                  </m:ctrlPr>
                </m:e>
              </m:d>
              <m:ctrlPr>
                <w:del w:id="3832" w:author="几" w:date="2025-01-28T01:06:00Z">
                  <w:rPr>
                    <w:rFonts w:ascii="Cambria Math" w:hAnsi="Cambria Math" w:eastAsia="宋体" w:cs="Times New Roman"/>
                    <w:sz w:val="24"/>
                    <w14:ligatures w14:val="standardContextual"/>
                  </w:rPr>
                </w:del>
              </m:ctrlPr>
            </m:e>
          </m:eqArr>
        </m:oMath>
      </m:oMathPara>
    </w:p>
    <w:p w14:paraId="282589AB">
      <w:pPr>
        <w:ind w:firstLine="420"/>
        <w:rPr>
          <w:del w:id="3833" w:author="几" w:date="2025-01-28T01:06:00Z"/>
          <w:rFonts w:ascii="Cambria Math" w:hAnsi="Cambria Math" w:eastAsia="宋体" w:cs="Times New Roman"/>
          <w:sz w:val="24"/>
          <w14:ligatures w14:val="standardContextual"/>
        </w:rPr>
      </w:pPr>
      <w:del w:id="3834" w:author="几" w:date="2025-01-28T01:06:00Z">
        <w:r>
          <w:rPr>
            <w:rFonts w:ascii="Cambria Math" w:hAnsi="Times New Roman" w:eastAsia="Times New Roman" w:cs="Times New Roman"/>
            <w:sz w:val="24"/>
            <w14:ligatures w14:val="standardContextual"/>
          </w:rPr>
          <w:delText>Where, is the number of paired samples.</w:delText>
        </w:r>
      </w:del>
      <m:oMath>
        <w:del w:id="3835" w:author="几" w:date="2025-01-28T01:06:00Z">
          <m:r>
            <m:rPr/>
            <w:rPr>
              <w:rFonts w:hint="eastAsia" w:ascii="Cambria Math" w:hAnsi="Cambria Math" w:eastAsia="宋体" w:cs="Times New Roman"/>
              <w:sz w:val="24"/>
              <w14:ligatures w14:val="standardContextual"/>
            </w:rPr>
            <m:t>n</m:t>
          </m:r>
        </w:del>
      </m:oMath>
      <w:del w:id="3836" w:author="几" w:date="2025-01-28T01:06:00Z">
        <w:r>
          <w:rPr>
            <w:rFonts w:ascii="Cambria Math" w:hAnsi="Times New Roman" w:eastAsia="Times New Roman" w:cs="Times New Roman"/>
            <w:sz w:val="24"/>
            <w14:ligatures w14:val="standardContextual"/>
          </w:rPr>
          <w:delText xml:space="preserve"> </w:delText>
        </w:r>
      </w:del>
      <w:del w:id="3837" w:author="几" w:date="2025-01-28T01:06:00Z">
        <w:r>
          <w:rPr>
            <w:rFonts w:hint="eastAsia" w:ascii="Cambria Math" w:hAnsi="Times New Roman" w:eastAsia="Times New Roman" w:cs="Times New Roman"/>
            <w:sz w:val="24"/>
            <w14:ligatures w14:val="standardContextual"/>
          </w:rPr>
          <w:br w:type="textWrapping"/>
        </w:r>
      </w:del>
      <w:del w:id="3838" w:author="几" w:date="2025-01-28T01:06:00Z">
        <w:r>
          <w:rPr>
            <w:rFonts w:ascii="Cambria Math" w:hAnsi="Times New Roman" w:eastAsia="Times New Roman" w:cs="Times New Roman"/>
            <w:sz w:val="24"/>
            <w14:ligatures w14:val="standardContextual"/>
          </w:rPr>
          <w:delText xml:space="preserve">Calculate the test statistic: Calculate the statistic </w:delText>
        </w:r>
      </w:del>
      <w:del w:id="3839" w:author="几" w:date="2025-01-28T01:06:00Z">
        <w:r>
          <w:rPr>
            <w:rFonts w:hint="eastAsia" w:ascii="Cambria Math" w:hAnsi="Times New Roman" w:eastAsia="Times New Roman" w:cs="Times New Roman"/>
            <w:sz w:val="24"/>
            <w14:ligatures w14:val="standardContextual"/>
          </w:rPr>
          <w:delText>t</w:delText>
        </w:r>
      </w:del>
      <w:del w:id="3840" w:author="几" w:date="2025-01-28T01:06:00Z">
        <w:r>
          <w:rPr>
            <w:rFonts w:ascii="Cambria Math" w:hAnsi="Times New Roman" w:eastAsia="Times New Roman" w:cs="Times New Roman"/>
            <w:sz w:val="24"/>
            <w14:ligatures w14:val="standardContextual"/>
          </w:rPr>
          <w:delText xml:space="preserve"> of the paired sample t-test according to the formula:</w:delText>
        </w:r>
      </w:del>
    </w:p>
    <w:p w14:paraId="4C6300E1">
      <w:pPr>
        <w:rPr>
          <w:del w:id="3841" w:author="几" w:date="2025-01-28T01:06:00Z"/>
          <w:rFonts w:ascii="Cambria Math" w:hAnsi="Cambria Math" w:eastAsia="宋体" w:cs="Times New Roman"/>
          <w:sz w:val="24"/>
          <w14:ligatures w14:val="standardContextual"/>
        </w:rPr>
      </w:pPr>
      <m:oMathPara>
        <m:oMath>
          <m:eqArr>
            <m:eqArrPr>
              <m:maxDist m:val="1"/>
              <m:ctrlPr>
                <w:del w:id="3842" w:author="几" w:date="2025-01-28T01:06:00Z">
                  <w:rPr>
                    <w:rFonts w:ascii="Cambria Math" w:hAnsi="Cambria Math" w:eastAsia="宋体" w:cs="Times New Roman"/>
                    <w:sz w:val="24"/>
                    <w14:ligatures w14:val="standardContextual"/>
                  </w:rPr>
                </w:del>
              </m:ctrlPr>
            </m:eqArrPr>
            <m:e>
              <w:del w:id="3843" w:author="几" w:date="2025-01-28T01:06:00Z">
                <m:r>
                  <m:rPr/>
                  <w:rPr>
                    <w:rFonts w:hint="eastAsia" w:ascii="Cambria Math" w:hAnsi="Cambria Math" w:eastAsia="宋体" w:cs="Times New Roman"/>
                    <w:sz w:val="24"/>
                    <w14:ligatures w14:val="standardContextual"/>
                  </w:rPr>
                  <m:t>t</m:t>
                </m:r>
              </w:del>
              <w:del w:id="3844" w:author="几" w:date="2025-01-28T01:06:00Z">
                <m:r>
                  <m:rPr>
                    <m:sty m:val="p"/>
                  </m:rPr>
                  <w:rPr>
                    <w:rFonts w:hint="eastAsia" w:ascii="Cambria Math" w:hAnsi="Cambria Math" w:eastAsia="宋体" w:cs="Times New Roman"/>
                    <w:sz w:val="24"/>
                    <w14:ligatures w14:val="standardContextual"/>
                  </w:rPr>
                  <m:t>=</m:t>
                </m:r>
              </w:del>
              <m:f>
                <m:fPr>
                  <m:ctrlPr>
                    <w:del w:id="3845" w:author="几" w:date="2025-01-28T01:06:00Z">
                      <w:rPr>
                        <w:rFonts w:ascii="Cambria Math" w:hAnsi="Cambria Math" w:eastAsia="宋体" w:cs="Times New Roman"/>
                        <w:sz w:val="24"/>
                        <w14:ligatures w14:val="standardContextual"/>
                      </w:rPr>
                    </w:del>
                  </m:ctrlPr>
                </m:fPr>
                <m:num>
                  <m:acc>
                    <m:accPr>
                      <m:chr m:val="‾"/>
                      <m:ctrlPr>
                        <w:del w:id="3846" w:author="几" w:date="2025-01-28T01:06:00Z">
                          <w:rPr>
                            <w:rFonts w:ascii="Cambria Math" w:hAnsi="Cambria Math" w:eastAsia="宋体" w:cs="Times New Roman"/>
                            <w:sz w:val="24"/>
                            <w14:ligatures w14:val="standardContextual"/>
                          </w:rPr>
                        </w:del>
                      </m:ctrlPr>
                    </m:accPr>
                    <m:e>
                      <w:del w:id="3847" w:author="几" w:date="2025-01-28T01:06:00Z">
                        <m:r>
                          <m:rPr/>
                          <w:rPr>
                            <w:rFonts w:hint="eastAsia" w:ascii="Cambria Math" w:hAnsi="Cambria Math" w:eastAsia="宋体" w:cs="Times New Roman"/>
                            <w:sz w:val="24"/>
                            <w14:ligatures w14:val="standardContextual"/>
                          </w:rPr>
                          <m:t>d</m:t>
                        </m:r>
                      </w:del>
                      <m:ctrlPr>
                        <w:del w:id="3848" w:author="几" w:date="2025-01-28T01:06:00Z">
                          <w:rPr>
                            <w:rFonts w:ascii="Cambria Math" w:hAnsi="Cambria Math" w:eastAsia="宋体" w:cs="Times New Roman"/>
                            <w:sz w:val="24"/>
                            <w14:ligatures w14:val="standardContextual"/>
                          </w:rPr>
                        </w:del>
                      </m:ctrlPr>
                    </m:e>
                  </m:acc>
                  <m:ctrlPr>
                    <w:del w:id="3849" w:author="几" w:date="2025-01-28T01:06:00Z">
                      <w:rPr>
                        <w:rFonts w:ascii="Cambria Math" w:hAnsi="Cambria Math" w:eastAsia="宋体" w:cs="Times New Roman"/>
                        <w:sz w:val="24"/>
                        <w14:ligatures w14:val="standardContextual"/>
                      </w:rPr>
                    </w:del>
                  </m:ctrlPr>
                </m:num>
                <m:den>
                  <m:sSub>
                    <m:sSubPr>
                      <m:ctrlPr>
                        <w:del w:id="3850" w:author="几" w:date="2025-01-28T01:06:00Z">
                          <w:rPr>
                            <w:rFonts w:ascii="Cambria Math" w:hAnsi="Cambria Math" w:eastAsia="宋体" w:cs="Times New Roman"/>
                            <w:sz w:val="24"/>
                            <w14:ligatures w14:val="standardContextual"/>
                          </w:rPr>
                        </w:del>
                      </m:ctrlPr>
                    </m:sSubPr>
                    <m:e>
                      <w:del w:id="3851" w:author="几" w:date="2025-01-28T01:06:00Z">
                        <m:r>
                          <m:rPr/>
                          <w:rPr>
                            <w:rFonts w:hint="eastAsia" w:ascii="Cambria Math" w:hAnsi="Cambria Math" w:eastAsia="宋体" w:cs="Times New Roman"/>
                            <w:sz w:val="24"/>
                            <w14:ligatures w14:val="standardContextual"/>
                          </w:rPr>
                          <m:t>s</m:t>
                        </m:r>
                      </w:del>
                      <m:ctrlPr>
                        <w:del w:id="3852" w:author="几" w:date="2025-01-28T01:06:00Z">
                          <w:rPr>
                            <w:rFonts w:ascii="Cambria Math" w:hAnsi="Cambria Math" w:eastAsia="宋体" w:cs="Times New Roman"/>
                            <w:sz w:val="24"/>
                            <w14:ligatures w14:val="standardContextual"/>
                          </w:rPr>
                        </w:del>
                      </m:ctrlPr>
                    </m:e>
                    <m:sub>
                      <w:del w:id="3853" w:author="几" w:date="2025-01-28T01:06:00Z">
                        <m:r>
                          <m:rPr/>
                          <w:rPr>
                            <w:rFonts w:hint="eastAsia" w:ascii="Cambria Math" w:hAnsi="Cambria Math" w:eastAsia="宋体" w:cs="Times New Roman"/>
                            <w:sz w:val="24"/>
                            <w14:ligatures w14:val="standardContextual"/>
                          </w:rPr>
                          <m:t>d</m:t>
                        </m:r>
                      </w:del>
                      <m:ctrlPr>
                        <w:del w:id="3854" w:author="几" w:date="2025-01-28T01:06:00Z">
                          <w:rPr>
                            <w:rFonts w:ascii="Cambria Math" w:hAnsi="Cambria Math" w:eastAsia="宋体" w:cs="Times New Roman"/>
                            <w:sz w:val="24"/>
                            <w14:ligatures w14:val="standardContextual"/>
                          </w:rPr>
                        </w:del>
                      </m:ctrlPr>
                    </m:sub>
                  </m:sSub>
                  <w:del w:id="3855" w:author="几" w:date="2025-01-28T01:06:00Z">
                    <m:r>
                      <m:rPr>
                        <m:sty m:val="p"/>
                      </m:rPr>
                      <w:rPr>
                        <w:rFonts w:hint="eastAsia" w:ascii="Cambria Math" w:hAnsi="Cambria Math" w:eastAsia="宋体" w:cs="Times New Roman"/>
                        <w:sz w:val="24"/>
                        <w14:ligatures w14:val="standardContextual"/>
                      </w:rPr>
                      <m:t>/</m:t>
                    </m:r>
                  </w:del>
                  <m:rad>
                    <m:radPr>
                      <m:degHide m:val="1"/>
                      <m:ctrlPr>
                        <w:del w:id="3856" w:author="几" w:date="2025-01-28T01:06:00Z">
                          <w:rPr>
                            <w:rFonts w:ascii="Cambria Math" w:hAnsi="Cambria Math" w:eastAsia="宋体" w:cs="Times New Roman"/>
                            <w:sz w:val="24"/>
                            <w14:ligatures w14:val="standardContextual"/>
                          </w:rPr>
                        </w:del>
                      </m:ctrlPr>
                    </m:radPr>
                    <m:deg>
                      <m:ctrlPr>
                        <w:del w:id="3857" w:author="几" w:date="2025-01-28T01:06:00Z">
                          <w:rPr>
                            <w:rFonts w:ascii="Cambria Math" w:hAnsi="Cambria Math" w:eastAsia="宋体" w:cs="Times New Roman"/>
                            <w:sz w:val="24"/>
                            <w14:ligatures w14:val="standardContextual"/>
                          </w:rPr>
                        </w:del>
                      </m:ctrlPr>
                    </m:deg>
                    <m:e>
                      <w:del w:id="3858" w:author="几" w:date="2025-01-28T01:06:00Z">
                        <m:r>
                          <m:rPr/>
                          <w:rPr>
                            <w:rFonts w:hint="eastAsia" w:ascii="Cambria Math" w:hAnsi="Cambria Math" w:eastAsia="宋体" w:cs="Times New Roman"/>
                            <w:sz w:val="24"/>
                            <w14:ligatures w14:val="standardContextual"/>
                          </w:rPr>
                          <m:t>n</m:t>
                        </m:r>
                      </w:del>
                      <m:ctrlPr>
                        <w:del w:id="3859" w:author="几" w:date="2025-01-28T01:06:00Z">
                          <w:rPr>
                            <w:rFonts w:ascii="Cambria Math" w:hAnsi="Cambria Math" w:eastAsia="宋体" w:cs="Times New Roman"/>
                            <w:sz w:val="24"/>
                            <w14:ligatures w14:val="standardContextual"/>
                          </w:rPr>
                        </w:del>
                      </m:ctrlPr>
                    </m:e>
                  </m:rad>
                  <m:ctrlPr>
                    <w:del w:id="3860" w:author="几" w:date="2025-01-28T01:06:00Z">
                      <w:rPr>
                        <w:rFonts w:ascii="Cambria Math" w:hAnsi="Cambria Math" w:eastAsia="宋体" w:cs="Times New Roman"/>
                        <w:sz w:val="24"/>
                        <w14:ligatures w14:val="standardContextual"/>
                      </w:rPr>
                    </w:del>
                  </m:ctrlPr>
                </m:den>
              </m:f>
              <m:d>
                <m:dPr>
                  <m:begChr m:val="（"/>
                  <m:endChr m:val="）"/>
                  <m:ctrlPr>
                    <w:del w:id="3861" w:author="几" w:date="2025-01-28T01:06:00Z">
                      <w:rPr>
                        <w:rFonts w:ascii="Cambria Math" w:hAnsi="Cambria Math" w:eastAsia="宋体" w:cs="Times New Roman"/>
                        <w:sz w:val="24"/>
                        <w14:ligatures w14:val="standardContextual"/>
                      </w:rPr>
                    </w:del>
                  </m:ctrlPr>
                </m:dPr>
                <m:e>
                  <w:del w:id="3862" w:author="几" w:date="2025-01-28T01:06:00Z">
                    <m:r>
                      <m:rPr>
                        <m:sty m:val="p"/>
                      </m:rPr>
                      <w:rPr>
                        <w:rFonts w:ascii="Cambria Math" w:hAnsi="Cambria Math" w:eastAsia="宋体" w:cs="Times New Roman"/>
                        <w:sz w:val="24"/>
                        <w14:ligatures w14:val="standardContextual"/>
                      </w:rPr>
                      <m:t>6.</m:t>
                    </m:r>
                  </w:del>
                  <w:del w:id="3863" w:author="几" w:date="2025-01-28T01:06:00Z">
                    <m:r>
                      <m:rPr>
                        <m:sty m:val="p"/>
                      </m:rPr>
                      <w:rPr>
                        <w:rFonts w:ascii="Cambria Math" w:hAnsi="Cambria Math" w:eastAsia="宋体" w:cs="Times New Roman"/>
                        <w:sz w:val="24"/>
                        <w:lang w:eastAsia="zh"/>
                        <w14:ligatures w14:val="standardContextual"/>
                      </w:rPr>
                      <m:t>6</m:t>
                    </m:r>
                  </w:del>
                  <m:ctrlPr>
                    <w:del w:id="3864" w:author="几" w:date="2025-01-28T01:06:00Z">
                      <w:rPr>
                        <w:rFonts w:ascii="Cambria Math" w:hAnsi="Cambria Math" w:eastAsia="宋体" w:cs="Times New Roman"/>
                        <w:sz w:val="24"/>
                        <w14:ligatures w14:val="standardContextual"/>
                      </w:rPr>
                    </w:del>
                  </m:ctrlPr>
                </m:e>
              </m:d>
              <m:ctrlPr>
                <w:del w:id="3865" w:author="几" w:date="2025-01-28T01:06:00Z">
                  <w:rPr>
                    <w:rFonts w:ascii="Cambria Math" w:hAnsi="Cambria Math" w:eastAsia="宋体" w:cs="Times New Roman"/>
                    <w:sz w:val="24"/>
                    <w14:ligatures w14:val="standardContextual"/>
                  </w:rPr>
                </w:del>
              </m:ctrlPr>
            </m:e>
          </m:eqArr>
        </m:oMath>
      </m:oMathPara>
    </w:p>
    <w:p w14:paraId="1EC54BCD">
      <w:pPr>
        <w:ind w:firstLine="420"/>
        <w:rPr>
          <w:del w:id="3866" w:author="几" w:date="2025-01-28T01:06:00Z"/>
          <w:rFonts w:ascii="Cambria Math" w:hAnsi="Cambria Math" w:eastAsia="宋体" w:cs="Times New Roman"/>
          <w:sz w:val="24"/>
          <w14:ligatures w14:val="standardContextual"/>
        </w:rPr>
      </w:pPr>
      <w:del w:id="3867" w:author="几" w:date="2025-01-28T01:06:00Z">
        <w:r>
          <w:rPr>
            <w:rFonts w:ascii="Cambria Math" w:hAnsi="Times New Roman" w:eastAsia="Times New Roman" w:cs="Times New Roman"/>
            <w:sz w:val="24"/>
            <w14:ligatures w14:val="standardContextual"/>
          </w:rPr>
          <w:delText>Determine significance level and degrees of freedom</w:delText>
        </w:r>
      </w:del>
      <w:del w:id="3868" w:author="几" w:date="2025-01-28T01:06:00Z">
        <w:r>
          <w:rPr>
            <w:rFonts w:hint="eastAsia" w:ascii="Cambria Math" w:hAnsi="Times New Roman" w:eastAsia="Times New Roman" w:cs="Times New Roman"/>
            <w:sz w:val="24"/>
            <w14:ligatures w14:val="standardContextual"/>
          </w:rPr>
          <w:br w:type="textWrapping"/>
        </w:r>
      </w:del>
      <w:del w:id="3869" w:author="几" w:date="2025-01-28T01:06:00Z">
        <w:r>
          <w:rPr>
            <w:rFonts w:ascii="Cambria Math" w:hAnsi="Times New Roman" w:eastAsia="Times New Roman" w:cs="Times New Roman"/>
            <w:sz w:val="24"/>
            <w14:ligatures w14:val="standardContextual"/>
          </w:rPr>
          <w:delText xml:space="preserve"> significance level: The significance level is usually chosen; a common value is 0.05 or 0.01. </w:delText>
        </w:r>
      </w:del>
      <m:oMath>
        <w:del w:id="3870" w:author="几" w:date="2025-01-28T01:06:00Z">
          <m:r>
            <m:rPr/>
            <w:rPr>
              <w:rFonts w:hint="eastAsia" w:ascii="Cambria Math" w:hAnsi="Cambria Math" w:eastAsia="宋体" w:cs="Times New Roman"/>
              <w:sz w:val="24"/>
              <w14:ligatures w14:val="standardContextual"/>
            </w:rPr>
            <m:t>α</m:t>
          </m:r>
        </w:del>
      </m:oMath>
      <w:del w:id="3871" w:author="几" w:date="2025-01-28T01:06:00Z">
        <w:r>
          <w:rPr>
            <w:rFonts w:ascii="Cambria Math" w:hAnsi="Times New Roman" w:eastAsia="Times New Roman" w:cs="Times New Roman"/>
            <w:sz w:val="24"/>
            <w14:ligatures w14:val="standardContextual"/>
          </w:rPr>
          <w:delText>The significance level indicates the maximum probability that you are allowed to reject the null hypothesis.</w:delText>
        </w:r>
      </w:del>
    </w:p>
    <w:p w14:paraId="11F9CD45">
      <w:pPr>
        <w:ind w:firstLine="420"/>
        <w:rPr>
          <w:del w:id="3872" w:author="几" w:date="2025-01-28T01:06:00Z"/>
          <w:rFonts w:ascii="Cambria Math" w:hAnsi="Cambria Math" w:eastAsia="宋体" w:cs="Times New Roman"/>
          <w:sz w:val="24"/>
          <w14:ligatures w14:val="standardContextual"/>
        </w:rPr>
      </w:pPr>
      <w:del w:id="3873" w:author="几" w:date="2025-01-28T01:06:00Z">
        <w:r>
          <w:rPr>
            <w:rFonts w:ascii="Cambria Math" w:hAnsi="Times New Roman" w:eastAsia="Times New Roman" w:cs="Times New Roman"/>
            <w:sz w:val="24"/>
            <w14:ligatures w14:val="standardContextual"/>
          </w:rPr>
          <w:delText xml:space="preserve">Degrees of freedom: The degrees of freedom for a paired samples t-test are, where is the number of paired samples. </w:delText>
        </w:r>
      </w:del>
      <m:oMath>
        <w:del w:id="3874" w:author="几" w:date="2025-01-28T01:06:00Z">
          <m:r>
            <m:rPr/>
            <w:rPr>
              <w:rFonts w:hint="eastAsia" w:ascii="Cambria Math" w:hAnsi="Cambria Math" w:eastAsia="宋体" w:cs="Times New Roman"/>
              <w:sz w:val="24"/>
              <w14:ligatures w14:val="standardContextual"/>
            </w:rPr>
            <m:t>df</m:t>
          </m:r>
        </w:del>
        <w:del w:id="3875" w:author="几" w:date="2025-01-28T01:06:00Z">
          <m:r>
            <m:rPr>
              <m:sty m:val="p"/>
            </m:rPr>
            <w:rPr>
              <w:rFonts w:hint="eastAsia" w:ascii="Cambria Math" w:hAnsi="Cambria Math" w:eastAsia="宋体" w:cs="Times New Roman"/>
              <w:sz w:val="24"/>
              <w14:ligatures w14:val="standardContextual"/>
            </w:rPr>
            <m:t>=</m:t>
          </m:r>
        </w:del>
        <w:del w:id="3876" w:author="几" w:date="2025-01-28T01:06:00Z">
          <m:r>
            <m:rPr/>
            <w:rPr>
              <w:rFonts w:hint="eastAsia" w:ascii="Cambria Math" w:hAnsi="Cambria Math" w:eastAsia="宋体" w:cs="Times New Roman"/>
              <w:sz w:val="24"/>
              <w14:ligatures w14:val="standardContextual"/>
            </w:rPr>
            <m:t>n</m:t>
          </m:r>
        </w:del>
        <w:del w:id="3877" w:author="几" w:date="2025-01-28T01:06:00Z">
          <m:r>
            <m:rPr>
              <m:sty m:val="p"/>
            </m:rPr>
            <w:rPr>
              <w:rFonts w:ascii="Cambria Math" w:hAnsi="Cambria Math" w:eastAsia="宋体" w:cs="Times New Roman"/>
              <w:sz w:val="24"/>
              <w14:ligatures w14:val="standardContextual"/>
            </w:rPr>
            <m:t>−</m:t>
          </m:r>
        </w:del>
        <w:del w:id="3878" w:author="几" w:date="2025-01-28T01:06:00Z">
          <m:r>
            <m:rPr>
              <m:sty m:val="p"/>
            </m:rPr>
            <w:rPr>
              <w:rFonts w:hint="eastAsia" w:ascii="Cambria Math" w:hAnsi="Cambria Math" w:eastAsia="宋体" w:cs="Times New Roman"/>
              <w:sz w:val="24"/>
              <w14:ligatures w14:val="standardContextual"/>
            </w:rPr>
            <m:t>1</m:t>
          </m:r>
        </w:del>
        <w:del w:id="3879" w:author="几" w:date="2025-01-28T01:06:00Z">
          <m:r>
            <m:rPr/>
            <w:rPr>
              <w:rFonts w:hint="eastAsia" w:ascii="Cambria Math" w:hAnsi="Cambria Math" w:eastAsia="宋体" w:cs="Times New Roman"/>
              <w:sz w:val="24"/>
              <w14:ligatures w14:val="standardContextual"/>
            </w:rPr>
            <m:t>n</m:t>
          </m:r>
        </w:del>
      </m:oMath>
      <w:del w:id="3880" w:author="几" w:date="2025-01-28T01:06:00Z">
        <w:r>
          <w:rPr>
            <w:rFonts w:hint="eastAsia" w:ascii="Cambria Math" w:hAnsi="Times New Roman" w:eastAsia="Times New Roman" w:cs="Times New Roman"/>
            <w:sz w:val="24"/>
            <w14:ligatures w14:val="standardContextual"/>
          </w:rPr>
          <w:br w:type="textWrapping"/>
        </w:r>
      </w:del>
      <w:del w:id="3881" w:author="几" w:date="2025-01-28T01:06:00Z">
        <w:r>
          <w:rPr>
            <w:rFonts w:ascii="Cambria Math" w:hAnsi="Times New Roman" w:eastAsia="Times New Roman" w:cs="Times New Roman"/>
            <w:sz w:val="24"/>
            <w14:ligatures w14:val="standardContextual"/>
          </w:rPr>
          <w:delText>Make a decision to</w:delText>
        </w:r>
      </w:del>
      <w:del w:id="3882" w:author="几" w:date="2025-01-28T01:06:00Z">
        <w:r>
          <w:rPr>
            <w:rFonts w:hint="eastAsia" w:ascii="Cambria Math" w:hAnsi="Times New Roman" w:eastAsia="Times New Roman" w:cs="Times New Roman"/>
            <w:sz w:val="24"/>
            <w14:ligatures w14:val="standardContextual"/>
          </w:rPr>
          <w:br w:type="textWrapping"/>
        </w:r>
      </w:del>
      <w:del w:id="3883" w:author="几" w:date="2025-01-28T01:06:00Z">
        <w:r>
          <w:rPr>
            <w:rFonts w:ascii="Cambria Math" w:hAnsi="Times New Roman" w:eastAsia="Times New Roman" w:cs="Times New Roman"/>
            <w:sz w:val="24"/>
            <w14:ligatures w14:val="standardContextual"/>
          </w:rPr>
          <w:delText xml:space="preserve"> find the critical value: Based on the significance level and degrees of freedom, look up the t-distribution table or use statistical software to find the critical value.</w:delText>
        </w:r>
      </w:del>
      <m:oMath>
        <w:del w:id="3884" w:author="几" w:date="2025-01-28T01:06:00Z">
          <m:r>
            <m:rPr/>
            <w:rPr>
              <w:rFonts w:hint="eastAsia" w:ascii="Cambria Math" w:hAnsi="Cambria Math" w:eastAsia="宋体" w:cs="Times New Roman"/>
              <w:sz w:val="24"/>
              <w14:ligatures w14:val="standardContextual"/>
            </w:rPr>
            <m:t>αdf</m:t>
          </m:r>
        </w:del>
        <m:sSub>
          <m:sSubPr>
            <m:ctrlPr>
              <w:del w:id="3885" w:author="几" w:date="2025-01-28T01:06:00Z">
                <w:rPr>
                  <w:rFonts w:ascii="Cambria Math" w:hAnsi="Cambria Math" w:eastAsia="宋体" w:cs="Times New Roman"/>
                  <w:sz w:val="24"/>
                  <w14:ligatures w14:val="standardContextual"/>
                </w:rPr>
              </w:del>
            </m:ctrlPr>
          </m:sSubPr>
          <m:e>
            <w:del w:id="3886" w:author="几" w:date="2025-01-28T01:06:00Z">
              <m:r>
                <m:rPr/>
                <w:rPr>
                  <w:rFonts w:hint="eastAsia" w:ascii="Cambria Math" w:hAnsi="Cambria Math" w:eastAsia="宋体" w:cs="Times New Roman"/>
                  <w:sz w:val="24"/>
                  <w14:ligatures w14:val="standardContextual"/>
                </w:rPr>
                <m:t>t</m:t>
              </m:r>
            </w:del>
            <m:ctrlPr>
              <w:del w:id="3887" w:author="几" w:date="2025-01-28T01:06:00Z">
                <w:rPr>
                  <w:rFonts w:ascii="Cambria Math" w:hAnsi="Cambria Math" w:eastAsia="宋体" w:cs="Times New Roman"/>
                  <w:sz w:val="24"/>
                  <w14:ligatures w14:val="standardContextual"/>
                </w:rPr>
              </w:del>
            </m:ctrlPr>
          </m:e>
          <m:sub>
            <w:del w:id="3888" w:author="几" w:date="2025-01-28T01:06:00Z">
              <m:r>
                <m:rPr/>
                <w:rPr>
                  <w:rFonts w:hint="eastAsia" w:ascii="Cambria Math" w:hAnsi="Cambria Math" w:eastAsia="宋体" w:cs="Times New Roman"/>
                  <w:sz w:val="24"/>
                  <w14:ligatures w14:val="standardContextual"/>
                </w:rPr>
                <m:t>α</m:t>
              </m:r>
            </w:del>
            <w:del w:id="3889" w:author="几" w:date="2025-01-28T01:06:00Z">
              <m:r>
                <m:rPr>
                  <m:sty m:val="p"/>
                </m:rPr>
                <w:rPr>
                  <w:rFonts w:hint="eastAsia" w:ascii="Cambria Math" w:hAnsi="Cambria Math" w:eastAsia="宋体" w:cs="Times New Roman"/>
                  <w:sz w:val="24"/>
                  <w14:ligatures w14:val="standardContextual"/>
                </w:rPr>
                <m:t>/2</m:t>
              </m:r>
            </w:del>
            <m:ctrlPr>
              <w:del w:id="3890" w:author="几" w:date="2025-01-28T01:06:00Z">
                <w:rPr>
                  <w:rFonts w:ascii="Cambria Math" w:hAnsi="Cambria Math" w:eastAsia="宋体" w:cs="Times New Roman"/>
                  <w:sz w:val="24"/>
                  <w14:ligatures w14:val="standardContextual"/>
                </w:rPr>
              </w:del>
            </m:ctrlPr>
          </m:sub>
        </m:sSub>
        <w:del w:id="3891" w:author="几" w:date="2025-01-28T01:06:00Z">
          <m:r>
            <m:rPr>
              <m:sty m:val="p"/>
            </m:rPr>
            <w:rPr>
              <w:rFonts w:hint="eastAsia" w:ascii="Cambria Math" w:hAnsi="Cambria Math" w:eastAsia="宋体" w:cs="Times New Roman"/>
              <w:sz w:val="24"/>
              <w14:ligatures w14:val="standardContextual"/>
            </w:rPr>
            <m:t>(</m:t>
          </m:r>
        </w:del>
        <w:del w:id="3892" w:author="几" w:date="2025-01-28T01:06:00Z">
          <m:r>
            <m:rPr/>
            <w:rPr>
              <w:rFonts w:hint="eastAsia" w:ascii="Cambria Math" w:hAnsi="Cambria Math" w:eastAsia="宋体" w:cs="Times New Roman"/>
              <w:sz w:val="24"/>
              <w14:ligatures w14:val="standardContextual"/>
            </w:rPr>
            <m:t>df</m:t>
          </m:r>
        </w:del>
        <w:del w:id="3893" w:author="几" w:date="2025-01-28T01:06:00Z">
          <m:r>
            <m:rPr>
              <m:sty m:val="p"/>
            </m:rPr>
            <w:rPr>
              <w:rFonts w:hint="eastAsia" w:ascii="Cambria Math" w:hAnsi="Cambria Math" w:eastAsia="宋体" w:cs="Times New Roman"/>
              <w:sz w:val="24"/>
              <w14:ligatures w14:val="standardContextual"/>
            </w:rPr>
            <m:t>)</m:t>
          </m:r>
        </w:del>
      </m:oMath>
    </w:p>
    <w:p w14:paraId="14568D77">
      <w:pPr>
        <w:ind w:firstLine="420"/>
        <w:rPr>
          <w:del w:id="3894" w:author="几" w:date="2025-01-28T01:06:00Z"/>
          <w:rFonts w:ascii="Cambria Math" w:hAnsi="Times New Roman" w:cs="Times New Roman"/>
          <w:sz w:val="24"/>
          <w14:ligatures w14:val="standardContextual"/>
        </w:rPr>
      </w:pPr>
      <w:del w:id="3895" w:author="几" w:date="2025-01-28T01:06:00Z">
        <w:r>
          <w:rPr>
            <w:rFonts w:ascii="Cambria Math" w:hAnsi="Times New Roman" w:eastAsia="Times New Roman" w:cs="Times New Roman"/>
            <w:sz w:val="24"/>
            <w14:ligatures w14:val="standardContextual"/>
          </w:rPr>
          <w:delText>Compare statistics and critical values: Compare the calculated test statistics to the critical values.</w:delText>
        </w:r>
      </w:del>
      <m:oMath>
        <w:del w:id="3896" w:author="几" w:date="2025-01-28T01:06:00Z">
          <m:r>
            <m:rPr/>
            <w:rPr>
              <w:rFonts w:hint="eastAsia" w:ascii="Cambria Math" w:hAnsi="Cambria Math" w:eastAsia="宋体" w:cs="Times New Roman"/>
              <w:sz w:val="24"/>
              <w14:ligatures w14:val="standardContextual"/>
            </w:rPr>
            <m:t>t</m:t>
          </m:r>
        </w:del>
      </m:oMath>
      <w:del w:id="3897" w:author="几" w:date="2025-01-28T01:06:00Z">
        <w:r>
          <w:rPr>
            <w:rFonts w:ascii="Cambria Math" w:hAnsi="Times New Roman" w:eastAsia="Times New Roman" w:cs="Times New Roman"/>
            <w:sz w:val="24"/>
            <w14:ligatures w14:val="standardContextual"/>
          </w:rPr>
          <w:delText xml:space="preserve"> </w:delText>
        </w:r>
      </w:del>
      <m:oMath>
        <m:sSub>
          <m:sSubPr>
            <m:ctrlPr>
              <w:del w:id="3898" w:author="几" w:date="2025-01-28T01:06:00Z">
                <w:rPr>
                  <w:rFonts w:ascii="Cambria Math" w:hAnsi="Cambria Math" w:eastAsia="宋体" w:cs="Times New Roman"/>
                  <w:sz w:val="24"/>
                  <w14:ligatures w14:val="standardContextual"/>
                </w:rPr>
              </w:del>
            </m:ctrlPr>
          </m:sSubPr>
          <m:e>
            <w:del w:id="3899" w:author="几" w:date="2025-01-28T01:06:00Z">
              <m:r>
                <m:rPr/>
                <w:rPr>
                  <w:rFonts w:hint="eastAsia" w:ascii="Cambria Math" w:hAnsi="Cambria Math" w:eastAsia="宋体" w:cs="Times New Roman"/>
                  <w:sz w:val="24"/>
                  <w14:ligatures w14:val="standardContextual"/>
                </w:rPr>
                <m:t>t</m:t>
              </m:r>
            </w:del>
            <m:ctrlPr>
              <w:del w:id="3900" w:author="几" w:date="2025-01-28T01:06:00Z">
                <w:rPr>
                  <w:rFonts w:ascii="Cambria Math" w:hAnsi="Cambria Math" w:eastAsia="宋体" w:cs="Times New Roman"/>
                  <w:sz w:val="24"/>
                  <w14:ligatures w14:val="standardContextual"/>
                </w:rPr>
              </w:del>
            </m:ctrlPr>
          </m:e>
          <m:sub>
            <w:del w:id="3901" w:author="几" w:date="2025-01-28T01:06:00Z">
              <m:r>
                <m:rPr/>
                <w:rPr>
                  <w:rFonts w:hint="eastAsia" w:ascii="Cambria Math" w:hAnsi="Cambria Math" w:eastAsia="宋体" w:cs="Times New Roman"/>
                  <w:sz w:val="24"/>
                  <w14:ligatures w14:val="standardContextual"/>
                </w:rPr>
                <m:t>α</m:t>
              </m:r>
            </w:del>
            <w:del w:id="3902" w:author="几" w:date="2025-01-28T01:06:00Z">
              <m:r>
                <m:rPr>
                  <m:sty m:val="p"/>
                </m:rPr>
                <w:rPr>
                  <w:rFonts w:hint="eastAsia" w:ascii="Cambria Math" w:hAnsi="Cambria Math" w:eastAsia="宋体" w:cs="Times New Roman"/>
                  <w:sz w:val="24"/>
                  <w14:ligatures w14:val="standardContextual"/>
                </w:rPr>
                <m:t>/2</m:t>
              </m:r>
            </w:del>
            <m:ctrlPr>
              <w:del w:id="3903" w:author="几" w:date="2025-01-28T01:06:00Z">
                <w:rPr>
                  <w:rFonts w:ascii="Cambria Math" w:hAnsi="Cambria Math" w:eastAsia="宋体" w:cs="Times New Roman"/>
                  <w:sz w:val="24"/>
                  <w14:ligatures w14:val="standardContextual"/>
                </w:rPr>
              </w:del>
            </m:ctrlPr>
          </m:sub>
        </m:sSub>
        <w:del w:id="3904" w:author="几" w:date="2025-01-28T01:06:00Z">
          <m:r>
            <m:rPr>
              <m:sty m:val="p"/>
            </m:rPr>
            <w:rPr>
              <w:rFonts w:hint="eastAsia" w:ascii="Cambria Math" w:hAnsi="Cambria Math" w:eastAsia="宋体" w:cs="Times New Roman"/>
              <w:sz w:val="24"/>
              <w14:ligatures w14:val="standardContextual"/>
            </w:rPr>
            <m:t>(</m:t>
          </m:r>
        </w:del>
        <w:del w:id="3905" w:author="几" w:date="2025-01-28T01:06:00Z">
          <m:r>
            <m:rPr/>
            <w:rPr>
              <w:rFonts w:hint="eastAsia" w:ascii="Cambria Math" w:hAnsi="Cambria Math" w:eastAsia="宋体" w:cs="Times New Roman"/>
              <w:sz w:val="24"/>
              <w14:ligatures w14:val="standardContextual"/>
            </w:rPr>
            <m:t>df</m:t>
          </m:r>
        </w:del>
        <w:del w:id="3906" w:author="几" w:date="2025-01-28T01:06:00Z">
          <m:r>
            <m:rPr>
              <m:sty m:val="p"/>
            </m:rPr>
            <w:rPr>
              <w:rFonts w:hint="eastAsia" w:ascii="Cambria Math" w:hAnsi="Cambria Math" w:eastAsia="宋体" w:cs="Times New Roman"/>
              <w:sz w:val="24"/>
              <w14:ligatures w14:val="standardContextual"/>
            </w:rPr>
            <m:t>)</m:t>
          </m:r>
        </w:del>
      </m:oMath>
    </w:p>
    <w:p w14:paraId="240F0501">
      <w:pPr>
        <w:ind w:firstLine="420"/>
        <w:rPr>
          <w:del w:id="3907" w:author="几" w:date="2025-01-28T01:06:00Z"/>
          <w:rFonts w:ascii="Times New Roman" w:hAnsi="Times New Roman" w:eastAsia="宋体"/>
          <w:sz w:val="24"/>
          <w14:ligatures w14:val="standardContextual"/>
        </w:rPr>
      </w:pPr>
      <w:del w:id="3908" w:author="几" w:date="2025-01-28T01:06:00Z">
        <w:r>
          <w:rPr>
            <w:rFonts w:hint="eastAsia" w:ascii="Times New Roman" w:hAnsi="Times New Roman" w:eastAsia="Times New Roman" w:cs="Times New Roman"/>
            <w:sz w:val="24"/>
            <w14:ligatures w14:val="standardContextual"/>
          </w:rPr>
          <w:delText xml:space="preserve">For the national team, the arrival of the star coach will strengthen the strength of the team and make the team's competitive ability stronger in the competition. In order to quantify the strength change brought by the star coach, we let </w:delText>
        </w:r>
      </w:del>
      <m:oMath>
        <m:d>
          <m:dPr>
            <m:begChr m:val="|"/>
            <m:endChr m:val="|"/>
            <m:ctrlPr>
              <w:del w:id="3909" w:author="几" w:date="2025-01-28T01:06:00Z">
                <w:rPr>
                  <w:rFonts w:ascii="Cambria Math" w:hAnsi="Cambria Math" w:eastAsia="宋体"/>
                  <w:sz w:val="24"/>
                  <w14:ligatures w14:val="standardContextual"/>
                </w:rPr>
              </w:del>
            </m:ctrlPr>
          </m:dPr>
          <m:e>
            <w:del w:id="3910" w:author="几" w:date="2025-01-28T01:06:00Z">
              <m:r>
                <m:rPr/>
                <w:rPr>
                  <w:rFonts w:ascii="Cambria Math" w:hAnsi="Cambria Math" w:eastAsia="宋体"/>
                  <w:sz w:val="24"/>
                  <w14:ligatures w14:val="standardContextual"/>
                </w:rPr>
                <m:t>Y</m:t>
              </m:r>
            </w:del>
            <m:ctrlPr>
              <w:del w:id="3911" w:author="几" w:date="2025-01-28T01:06:00Z">
                <w:rPr>
                  <w:rFonts w:ascii="Cambria Math" w:hAnsi="Cambria Math" w:eastAsia="宋体"/>
                  <w:sz w:val="24"/>
                  <w14:ligatures w14:val="standardContextual"/>
                </w:rPr>
              </w:del>
            </m:ctrlPr>
          </m:e>
        </m:d>
      </m:oMath>
      <w:del w:id="3912" w:author="几" w:date="2025-01-28T01:06:00Z">
        <w:r>
          <w:rPr>
            <w:rFonts w:hint="eastAsia" w:ascii="Times New Roman" w:hAnsi="Times New Roman" w:cs="Times New Roman"/>
            <w:sz w:val="24"/>
            <w14:ligatures w14:val="standardContextual"/>
          </w:rPr>
          <w:delText xml:space="preserve"> </w:delText>
        </w:r>
      </w:del>
      <w:del w:id="3913" w:author="几" w:date="2025-01-28T01:06:00Z">
        <w:r>
          <w:rPr>
            <w:rFonts w:hint="eastAsia" w:ascii="Times New Roman" w:hAnsi="Times New Roman" w:eastAsia="Times New Roman" w:cs="Times New Roman"/>
            <w:sz w:val="24"/>
            <w14:ligatures w14:val="standardContextual"/>
          </w:rPr>
          <w:delText>be the value of the team's competitive state, and</w:delText>
        </w:r>
      </w:del>
      <w:del w:id="3914" w:author="几" w:date="2025-01-28T01:06:00Z">
        <w:r>
          <w:rPr>
            <w:rFonts w:hint="eastAsia" w:ascii="Times New Roman" w:hAnsi="Times New Roman" w:cs="Times New Roman"/>
            <w:sz w:val="24"/>
            <w14:ligatures w14:val="standardContextual"/>
          </w:rPr>
          <w:delText xml:space="preserve"> </w:delText>
        </w:r>
      </w:del>
      <m:oMath>
        <m:acc>
          <m:accPr>
            <m:ctrlPr>
              <w:del w:id="3915" w:author="几" w:date="2025-01-28T01:06:00Z">
                <w:rPr>
                  <w:rFonts w:ascii="Cambria Math" w:hAnsi="Cambria Math" w:eastAsia="宋体"/>
                  <w:sz w:val="24"/>
                  <w14:ligatures w14:val="standardContextual"/>
                </w:rPr>
              </w:del>
            </m:ctrlPr>
          </m:accPr>
          <m:e>
            <w:del w:id="3916" w:author="几" w:date="2025-01-28T01:06:00Z">
              <m:r>
                <m:rPr/>
                <w:rPr>
                  <w:rFonts w:ascii="Cambria Math" w:hAnsi="Cambria Math" w:eastAsia="宋体"/>
                  <w:sz w:val="24"/>
                  <w14:ligatures w14:val="standardContextual"/>
                </w:rPr>
                <m:t>Y</m:t>
              </m:r>
            </w:del>
            <m:ctrlPr>
              <w:del w:id="3917" w:author="几" w:date="2025-01-28T01:06:00Z">
                <w:rPr>
                  <w:rFonts w:ascii="Cambria Math" w:hAnsi="Cambria Math" w:eastAsia="宋体"/>
                  <w:sz w:val="24"/>
                  <w14:ligatures w14:val="standardContextual"/>
                </w:rPr>
              </w:del>
            </m:ctrlPr>
          </m:e>
        </m:acc>
      </m:oMath>
      <w:del w:id="3918" w:author="几" w:date="2025-01-28T01:06:00Z">
        <w:r>
          <w:rPr>
            <w:rFonts w:hint="eastAsia" w:ascii="Times New Roman" w:hAnsi="Times New Roman" w:eastAsia="Times New Roman" w:cs="Times New Roman"/>
            <w:sz w:val="24"/>
            <w14:ligatures w14:val="standardContextual"/>
          </w:rPr>
          <w:delText xml:space="preserve"> be the growth rate of the team's competitive state, so as to measure the influence of the star coach on the national team's competitive state.</w:delText>
        </w:r>
      </w:del>
    </w:p>
    <w:p w14:paraId="6F3FCDD4">
      <w:pPr>
        <w:rPr>
          <w:del w:id="3919" w:author="几" w:date="2025-01-28T01:06:00Z"/>
          <w:rFonts w:ascii="Cambria Math" w:hAnsi="Cambria Math" w:eastAsia="宋体" w:cs="Times New Roman"/>
          <w:sz w:val="24"/>
          <w14:ligatures w14:val="standardContextual"/>
        </w:rPr>
      </w:pPr>
      <m:oMathPara>
        <m:oMath>
          <m:eqArr>
            <m:eqArrPr>
              <m:maxDist m:val="1"/>
              <m:ctrlPr>
                <w:del w:id="3920" w:author="几" w:date="2025-01-28T01:06:00Z">
                  <w:rPr>
                    <w:rFonts w:ascii="Cambria Math" w:hAnsi="Cambria Math" w:eastAsia="宋体" w:cs="Times New Roman"/>
                    <w:sz w:val="24"/>
                    <w14:ligatures w14:val="standardContextual"/>
                  </w:rPr>
                </w:del>
              </m:ctrlPr>
            </m:eqArrPr>
            <m:e>
              <m:d>
                <m:dPr>
                  <m:begChr m:val="|"/>
                  <m:endChr m:val="|"/>
                  <m:ctrlPr>
                    <w:del w:id="3921" w:author="几" w:date="2025-01-28T01:06:00Z">
                      <w:rPr>
                        <w:rFonts w:ascii="Cambria Math" w:hAnsi="Cambria Math" w:eastAsia="宋体"/>
                        <w:sz w:val="24"/>
                        <w14:ligatures w14:val="standardContextual"/>
                      </w:rPr>
                    </w:del>
                  </m:ctrlPr>
                </m:dPr>
                <m:e>
                  <w:del w:id="3922" w:author="几" w:date="2025-01-28T01:06:00Z">
                    <m:r>
                      <m:rPr/>
                      <w:rPr>
                        <w:rFonts w:ascii="Cambria Math" w:hAnsi="Cambria Math" w:eastAsia="宋体"/>
                        <w:sz w:val="24"/>
                        <w14:ligatures w14:val="standardContextual"/>
                      </w:rPr>
                      <m:t>Y</m:t>
                    </m:r>
                  </w:del>
                  <m:ctrlPr>
                    <w:del w:id="3923" w:author="几" w:date="2025-01-28T01:06:00Z">
                      <w:rPr>
                        <w:rFonts w:ascii="Cambria Math" w:hAnsi="Cambria Math" w:eastAsia="宋体"/>
                        <w:sz w:val="24"/>
                        <w14:ligatures w14:val="standardContextual"/>
                      </w:rPr>
                    </w:del>
                  </m:ctrlPr>
                </m:e>
              </m:d>
              <w:del w:id="3924" w:author="几" w:date="2025-01-28T01:06:00Z">
                <m:r>
                  <m:rPr>
                    <m:sty m:val="p"/>
                  </m:rPr>
                  <w:rPr>
                    <w:rFonts w:hint="eastAsia" w:ascii="Cambria Math" w:hAnsi="Cambria Math" w:eastAsia="宋体" w:cs="Times New Roman"/>
                    <w:sz w:val="24"/>
                    <w14:ligatures w14:val="standardContextual"/>
                  </w:rPr>
                  <m:t>=</m:t>
                </m:r>
              </w:del>
              <m:nary>
                <m:naryPr>
                  <m:chr m:val="∑"/>
                  <m:grow m:val="1"/>
                  <m:limLoc m:val="undOvr"/>
                  <m:ctrlPr>
                    <w:del w:id="3925" w:author="几" w:date="2025-01-28T01:06:00Z">
                      <w:rPr>
                        <w:rFonts w:ascii="Cambria Math" w:hAnsi="Cambria Math" w:eastAsia="宋体"/>
                        <w:sz w:val="24"/>
                        <w14:ligatures w14:val="standardContextual"/>
                      </w:rPr>
                    </w:del>
                  </m:ctrlPr>
                </m:naryPr>
                <m:sub>
                  <w:del w:id="3926" w:author="几" w:date="2025-01-28T01:06:00Z">
                    <m:r>
                      <m:rPr/>
                      <w:rPr>
                        <w:rFonts w:ascii="Cambria Math" w:hAnsi="Cambria Math" w:eastAsia="宋体"/>
                        <w:sz w:val="24"/>
                        <w14:ligatures w14:val="standardContextual"/>
                      </w:rPr>
                      <m:t>i</m:t>
                    </m:r>
                  </w:del>
                  <w:del w:id="3927" w:author="几" w:date="2025-01-28T01:06:00Z">
                    <m:r>
                      <m:rPr>
                        <m:sty m:val="p"/>
                      </m:rPr>
                      <w:rPr>
                        <w:rFonts w:ascii="Cambria Math" w:hAnsi="Cambria Math" w:eastAsia="宋体"/>
                        <w:sz w:val="24"/>
                        <w14:ligatures w14:val="standardContextual"/>
                      </w:rPr>
                      <m:t>=1</m:t>
                    </m:r>
                  </w:del>
                  <m:ctrlPr>
                    <w:del w:id="3928" w:author="几" w:date="2025-01-28T01:06:00Z">
                      <w:rPr>
                        <w:rFonts w:ascii="Cambria Math" w:hAnsi="Cambria Math" w:eastAsia="宋体"/>
                        <w:sz w:val="24"/>
                        <w14:ligatures w14:val="standardContextual"/>
                      </w:rPr>
                    </w:del>
                  </m:ctrlPr>
                </m:sub>
                <m:sup>
                  <w:del w:id="3929" w:author="几" w:date="2025-01-28T01:06:00Z">
                    <m:r>
                      <m:rPr/>
                      <w:rPr>
                        <w:rFonts w:ascii="Cambria Math" w:hAnsi="Cambria Math" w:eastAsia="宋体"/>
                        <w:sz w:val="24"/>
                        <w14:ligatures w14:val="standardContextual"/>
                      </w:rPr>
                      <m:t>n</m:t>
                    </m:r>
                  </w:del>
                  <m:ctrlPr>
                    <w:del w:id="3930" w:author="几" w:date="2025-01-28T01:06:00Z">
                      <w:rPr>
                        <w:rFonts w:ascii="Cambria Math" w:hAnsi="Cambria Math" w:eastAsia="宋体"/>
                        <w:sz w:val="24"/>
                        <w14:ligatures w14:val="standardContextual"/>
                      </w:rPr>
                    </w:del>
                  </m:ctrlPr>
                </m:sup>
                <m:e>
                  <m:sSub>
                    <m:sSubPr>
                      <m:ctrlPr>
                        <w:del w:id="3931" w:author="几" w:date="2025-01-28T01:06:00Z">
                          <w:rPr>
                            <w:rFonts w:ascii="Cambria Math" w:hAnsi="Cambria Math" w:eastAsia="宋体"/>
                            <w:sz w:val="24"/>
                            <w14:ligatures w14:val="standardContextual"/>
                          </w:rPr>
                        </w:del>
                      </m:ctrlPr>
                    </m:sSubPr>
                    <m:e>
                      <w:del w:id="3932" w:author="几" w:date="2025-01-28T01:06:00Z">
                        <m:r>
                          <m:rPr/>
                          <w:rPr>
                            <w:rFonts w:ascii="Cambria Math" w:hAnsi="Cambria Math" w:eastAsia="宋体"/>
                            <w:sz w:val="24"/>
                            <w14:ligatures w14:val="standardContextual"/>
                          </w:rPr>
                          <m:t>y</m:t>
                        </m:r>
                      </w:del>
                      <m:ctrlPr>
                        <w:del w:id="3933" w:author="几" w:date="2025-01-28T01:06:00Z">
                          <w:rPr>
                            <w:rFonts w:ascii="Cambria Math" w:hAnsi="Cambria Math" w:eastAsia="宋体"/>
                            <w:sz w:val="24"/>
                            <w14:ligatures w14:val="standardContextual"/>
                          </w:rPr>
                        </w:del>
                      </m:ctrlPr>
                    </m:e>
                    <m:sub>
                      <w:del w:id="3934" w:author="几" w:date="2025-01-28T01:06:00Z">
                        <m:r>
                          <m:rPr/>
                          <w:rPr>
                            <w:rFonts w:ascii="Cambria Math" w:hAnsi="Cambria Math" w:eastAsia="宋体"/>
                            <w:sz w:val="24"/>
                            <w14:ligatures w14:val="standardContextual"/>
                          </w:rPr>
                          <m:t>i</m:t>
                        </m:r>
                      </w:del>
                      <m:ctrlPr>
                        <w:del w:id="3935" w:author="几" w:date="2025-01-28T01:06:00Z">
                          <w:rPr>
                            <w:rFonts w:ascii="Cambria Math" w:hAnsi="Cambria Math" w:eastAsia="宋体"/>
                            <w:sz w:val="24"/>
                            <w14:ligatures w14:val="standardContextual"/>
                          </w:rPr>
                        </w:del>
                      </m:ctrlPr>
                    </m:sub>
                  </m:sSub>
                  <m:ctrlPr>
                    <w:del w:id="3936" w:author="几" w:date="2025-01-28T01:06:00Z">
                      <w:rPr>
                        <w:rFonts w:ascii="Cambria Math" w:hAnsi="Cambria Math" w:eastAsia="宋体"/>
                        <w:sz w:val="24"/>
                        <w14:ligatures w14:val="standardContextual"/>
                      </w:rPr>
                    </w:del>
                  </m:ctrlPr>
                </m:e>
              </m:nary>
              <w:del w:id="3937" w:author="几" w:date="2025-01-28T01:06:00Z">
                <m:r>
                  <m:rPr>
                    <m:sty m:val="p"/>
                  </m:rPr>
                  <w:rPr>
                    <w:rFonts w:ascii="Cambria Math" w:hAnsi="Cambria Math" w:eastAsia="宋体" w:cs="Times New Roman"/>
                    <w:sz w:val="24"/>
                    <w14:ligatures w14:val="standardContextual"/>
                  </w:rPr>
                  <m:t>#</m:t>
                </m:r>
              </w:del>
              <m:d>
                <m:dPr>
                  <m:begChr m:val="（"/>
                  <m:endChr m:val="）"/>
                  <m:ctrlPr>
                    <w:del w:id="3938" w:author="几" w:date="2025-01-28T01:06:00Z">
                      <w:rPr>
                        <w:rFonts w:ascii="Cambria Math" w:hAnsi="Cambria Math" w:eastAsia="宋体" w:cs="Times New Roman"/>
                        <w:sz w:val="24"/>
                        <w14:ligatures w14:val="standardContextual"/>
                      </w:rPr>
                    </w:del>
                  </m:ctrlPr>
                </m:dPr>
                <m:e>
                  <w:del w:id="3939" w:author="几" w:date="2025-01-28T01:06:00Z">
                    <m:r>
                      <m:rPr>
                        <m:sty m:val="p"/>
                      </m:rPr>
                      <w:rPr>
                        <w:rFonts w:ascii="Cambria Math" w:hAnsi="Cambria Math" w:eastAsia="宋体" w:cs="Times New Roman"/>
                        <w:sz w:val="24"/>
                        <w14:ligatures w14:val="standardContextual"/>
                      </w:rPr>
                      <m:t>6.</m:t>
                    </m:r>
                  </w:del>
                  <w:del w:id="3940" w:author="几" w:date="2025-01-28T01:06:00Z">
                    <m:r>
                      <m:rPr>
                        <m:sty m:val="p"/>
                      </m:rPr>
                      <w:rPr>
                        <w:rFonts w:ascii="Cambria Math" w:hAnsi="Cambria Math" w:eastAsia="宋体" w:cs="Times New Roman"/>
                        <w:sz w:val="24"/>
                        <w:lang w:eastAsia="zh"/>
                        <w14:ligatures w14:val="standardContextual"/>
                      </w:rPr>
                      <m:t>7</m:t>
                    </m:r>
                  </w:del>
                  <m:ctrlPr>
                    <w:del w:id="3941" w:author="几" w:date="2025-01-28T01:06:00Z">
                      <w:rPr>
                        <w:rFonts w:ascii="Cambria Math" w:hAnsi="Cambria Math" w:eastAsia="宋体" w:cs="Times New Roman"/>
                        <w:sz w:val="24"/>
                        <w14:ligatures w14:val="standardContextual"/>
                      </w:rPr>
                    </w:del>
                  </m:ctrlPr>
                </m:e>
              </m:d>
              <m:ctrlPr>
                <w:del w:id="3942" w:author="几" w:date="2025-01-28T01:06:00Z">
                  <w:rPr>
                    <w:rFonts w:ascii="Cambria Math" w:hAnsi="Cambria Math" w:eastAsia="宋体" w:cs="Times New Roman"/>
                    <w:sz w:val="24"/>
                    <w14:ligatures w14:val="standardContextual"/>
                  </w:rPr>
                </w:del>
              </m:ctrlPr>
            </m:e>
          </m:eqArr>
        </m:oMath>
      </m:oMathPara>
    </w:p>
    <w:p w14:paraId="7DC82F61">
      <w:pPr>
        <w:rPr>
          <w:del w:id="3943" w:author="几" w:date="2025-01-28T01:06:00Z"/>
          <w:rFonts w:ascii="Cambria Math" w:hAnsi="Cambria Math" w:eastAsia="宋体" w:cs="Times New Roman"/>
          <w:sz w:val="24"/>
          <w14:ligatures w14:val="standardContextual"/>
        </w:rPr>
      </w:pPr>
      <m:oMathPara>
        <m:oMath>
          <m:eqArr>
            <m:eqArrPr>
              <m:maxDist m:val="1"/>
              <m:ctrlPr>
                <w:del w:id="3944" w:author="几" w:date="2025-01-28T01:06:00Z">
                  <w:rPr>
                    <w:rFonts w:ascii="Cambria Math" w:hAnsi="Cambria Math" w:eastAsia="宋体" w:cs="Times New Roman"/>
                    <w:sz w:val="24"/>
                    <w14:ligatures w14:val="standardContextual"/>
                  </w:rPr>
                </w:del>
              </m:ctrlPr>
            </m:eqArrPr>
            <m:e>
              <m:acc>
                <m:accPr>
                  <m:ctrlPr>
                    <w:del w:id="3945" w:author="几" w:date="2025-01-28T01:06:00Z">
                      <w:rPr>
                        <w:rFonts w:ascii="Cambria Math" w:hAnsi="Cambria Math" w:eastAsia="宋体"/>
                        <w:sz w:val="24"/>
                        <w14:ligatures w14:val="standardContextual"/>
                      </w:rPr>
                    </w:del>
                  </m:ctrlPr>
                </m:accPr>
                <m:e>
                  <w:del w:id="3946" w:author="几" w:date="2025-01-28T01:06:00Z">
                    <m:r>
                      <m:rPr/>
                      <w:rPr>
                        <w:rFonts w:ascii="Cambria Math" w:hAnsi="Cambria Math" w:eastAsia="宋体"/>
                        <w:sz w:val="24"/>
                        <w14:ligatures w14:val="standardContextual"/>
                      </w:rPr>
                      <m:t>Y</m:t>
                    </m:r>
                  </w:del>
                  <m:ctrlPr>
                    <w:del w:id="3947" w:author="几" w:date="2025-01-28T01:06:00Z">
                      <w:rPr>
                        <w:rFonts w:ascii="Cambria Math" w:hAnsi="Cambria Math" w:eastAsia="宋体"/>
                        <w:sz w:val="24"/>
                        <w14:ligatures w14:val="standardContextual"/>
                      </w:rPr>
                    </w:del>
                  </m:ctrlPr>
                </m:e>
              </m:acc>
              <w:del w:id="3948" w:author="几" w:date="2025-01-28T01:06:00Z">
                <m:r>
                  <m:rPr>
                    <m:sty m:val="p"/>
                  </m:rPr>
                  <w:rPr>
                    <w:rFonts w:hint="eastAsia" w:ascii="Cambria Math" w:hAnsi="Cambria Math" w:eastAsia="宋体" w:cs="Times New Roman"/>
                    <w:sz w:val="24"/>
                    <w14:ligatures w14:val="standardContextual"/>
                  </w:rPr>
                  <m:t>=</m:t>
                </m:r>
              </w:del>
              <m:f>
                <m:fPr>
                  <m:ctrlPr>
                    <w:del w:id="3949" w:author="几" w:date="2025-01-28T01:06:00Z">
                      <w:rPr>
                        <w:rFonts w:ascii="Cambria Math" w:hAnsi="Cambria Math" w:eastAsia="宋体"/>
                        <w:sz w:val="24"/>
                        <w14:ligatures w14:val="standardContextual"/>
                      </w:rPr>
                    </w:del>
                  </m:ctrlPr>
                </m:fPr>
                <m:num>
                  <m:d>
                    <m:dPr>
                      <m:begChr m:val="|"/>
                      <m:endChr m:val="|"/>
                      <m:ctrlPr>
                        <w:del w:id="3950" w:author="几" w:date="2025-01-28T01:06:00Z">
                          <w:rPr>
                            <w:rFonts w:ascii="Cambria Math" w:hAnsi="Cambria Math" w:eastAsia="宋体"/>
                            <w:sz w:val="24"/>
                            <w14:ligatures w14:val="standardContextual"/>
                          </w:rPr>
                        </w:del>
                      </m:ctrlPr>
                    </m:dPr>
                    <m:e>
                      <m:sSub>
                        <m:sSubPr>
                          <m:ctrlPr>
                            <w:del w:id="3951" w:author="几" w:date="2025-01-28T01:06:00Z">
                              <w:rPr>
                                <w:rFonts w:ascii="Cambria Math" w:hAnsi="Cambria Math" w:eastAsia="宋体"/>
                                <w:sz w:val="24"/>
                                <w14:ligatures w14:val="standardContextual"/>
                              </w:rPr>
                            </w:del>
                          </m:ctrlPr>
                        </m:sSubPr>
                        <m:e>
                          <w:del w:id="3952" w:author="几" w:date="2025-01-28T01:06:00Z">
                            <m:r>
                              <m:rPr/>
                              <w:rPr>
                                <w:rFonts w:ascii="Cambria Math" w:hAnsi="Cambria Math" w:eastAsia="宋体"/>
                                <w:sz w:val="24"/>
                                <w14:ligatures w14:val="standardContextual"/>
                              </w:rPr>
                              <m:t>Y</m:t>
                            </m:r>
                          </w:del>
                          <m:ctrlPr>
                            <w:del w:id="3953" w:author="几" w:date="2025-01-28T01:06:00Z">
                              <w:rPr>
                                <w:rFonts w:ascii="Cambria Math" w:hAnsi="Cambria Math" w:eastAsia="宋体"/>
                                <w:sz w:val="24"/>
                                <w14:ligatures w14:val="standardContextual"/>
                              </w:rPr>
                            </w:del>
                          </m:ctrlPr>
                        </m:e>
                        <m:sub>
                          <w:del w:id="3954" w:author="几" w:date="2025-01-28T01:06:00Z">
                            <m:r>
                              <m:rPr>
                                <m:sty m:val="p"/>
                              </m:rPr>
                              <w:rPr>
                                <w:rFonts w:ascii="Cambria Math" w:hAnsi="Cambria Math" w:eastAsia="宋体"/>
                                <w:sz w:val="24"/>
                                <w14:ligatures w14:val="standardContextual"/>
                              </w:rPr>
                              <m:t>2</m:t>
                            </m:r>
                          </w:del>
                          <m:ctrlPr>
                            <w:del w:id="3955" w:author="几" w:date="2025-01-28T01:06:00Z">
                              <w:rPr>
                                <w:rFonts w:ascii="Cambria Math" w:hAnsi="Cambria Math" w:eastAsia="宋体"/>
                                <w:sz w:val="24"/>
                                <w14:ligatures w14:val="standardContextual"/>
                              </w:rPr>
                            </w:del>
                          </m:ctrlPr>
                        </m:sub>
                      </m:sSub>
                      <m:ctrlPr>
                        <w:del w:id="3956" w:author="几" w:date="2025-01-28T01:06:00Z">
                          <w:rPr>
                            <w:rFonts w:ascii="Cambria Math" w:hAnsi="Cambria Math" w:eastAsia="宋体"/>
                            <w:sz w:val="24"/>
                            <w14:ligatures w14:val="standardContextual"/>
                          </w:rPr>
                        </w:del>
                      </m:ctrlPr>
                    </m:e>
                  </m:d>
                  <w:del w:id="3957" w:author="几" w:date="2025-01-28T01:06:00Z">
                    <m:r>
                      <m:rPr>
                        <m:sty m:val="p"/>
                      </m:rPr>
                      <w:rPr>
                        <w:rFonts w:ascii="Cambria Math" w:hAnsi="Cambria Math" w:eastAsia="宋体"/>
                        <w:sz w:val="24"/>
                        <w14:ligatures w14:val="standardContextual"/>
                      </w:rPr>
                      <m:t>−</m:t>
                    </m:r>
                  </w:del>
                  <m:d>
                    <m:dPr>
                      <m:begChr m:val="|"/>
                      <m:endChr m:val="|"/>
                      <m:ctrlPr>
                        <w:del w:id="3958" w:author="几" w:date="2025-01-28T01:06:00Z">
                          <w:rPr>
                            <w:rFonts w:ascii="Cambria Math" w:hAnsi="Cambria Math" w:eastAsia="宋体"/>
                            <w:sz w:val="24"/>
                            <w14:ligatures w14:val="standardContextual"/>
                          </w:rPr>
                        </w:del>
                      </m:ctrlPr>
                    </m:dPr>
                    <m:e>
                      <m:sSub>
                        <m:sSubPr>
                          <m:ctrlPr>
                            <w:del w:id="3959" w:author="几" w:date="2025-01-28T01:06:00Z">
                              <w:rPr>
                                <w:rFonts w:ascii="Cambria Math" w:hAnsi="Cambria Math" w:eastAsia="宋体"/>
                                <w:sz w:val="24"/>
                                <w14:ligatures w14:val="standardContextual"/>
                              </w:rPr>
                            </w:del>
                          </m:ctrlPr>
                        </m:sSubPr>
                        <m:e>
                          <w:del w:id="3960" w:author="几" w:date="2025-01-28T01:06:00Z">
                            <m:r>
                              <m:rPr/>
                              <w:rPr>
                                <w:rFonts w:ascii="Cambria Math" w:hAnsi="Cambria Math" w:eastAsia="宋体"/>
                                <w:sz w:val="24"/>
                                <w14:ligatures w14:val="standardContextual"/>
                              </w:rPr>
                              <m:t>Y</m:t>
                            </m:r>
                          </w:del>
                          <m:ctrlPr>
                            <w:del w:id="3961" w:author="几" w:date="2025-01-28T01:06:00Z">
                              <w:rPr>
                                <w:rFonts w:ascii="Cambria Math" w:hAnsi="Cambria Math" w:eastAsia="宋体"/>
                                <w:sz w:val="24"/>
                                <w14:ligatures w14:val="standardContextual"/>
                              </w:rPr>
                            </w:del>
                          </m:ctrlPr>
                        </m:e>
                        <m:sub>
                          <w:del w:id="3962" w:author="几" w:date="2025-01-28T01:06:00Z">
                            <m:r>
                              <m:rPr>
                                <m:sty m:val="p"/>
                              </m:rPr>
                              <w:rPr>
                                <w:rFonts w:ascii="Cambria Math" w:hAnsi="Cambria Math" w:eastAsia="宋体"/>
                                <w:sz w:val="24"/>
                                <w14:ligatures w14:val="standardContextual"/>
                              </w:rPr>
                              <m:t>1</m:t>
                            </m:r>
                          </w:del>
                          <m:ctrlPr>
                            <w:del w:id="3963" w:author="几" w:date="2025-01-28T01:06:00Z">
                              <w:rPr>
                                <w:rFonts w:ascii="Cambria Math" w:hAnsi="Cambria Math" w:eastAsia="宋体"/>
                                <w:sz w:val="24"/>
                                <w14:ligatures w14:val="standardContextual"/>
                              </w:rPr>
                            </w:del>
                          </m:ctrlPr>
                        </m:sub>
                      </m:sSub>
                      <m:ctrlPr>
                        <w:del w:id="3964" w:author="几" w:date="2025-01-28T01:06:00Z">
                          <w:rPr>
                            <w:rFonts w:ascii="Cambria Math" w:hAnsi="Cambria Math" w:eastAsia="宋体"/>
                            <w:sz w:val="24"/>
                            <w14:ligatures w14:val="standardContextual"/>
                          </w:rPr>
                        </w:del>
                      </m:ctrlPr>
                    </m:e>
                  </m:d>
                  <m:ctrlPr>
                    <w:del w:id="3965" w:author="几" w:date="2025-01-28T01:06:00Z">
                      <w:rPr>
                        <w:rFonts w:ascii="Cambria Math" w:hAnsi="Cambria Math" w:eastAsia="宋体"/>
                        <w:sz w:val="24"/>
                        <w14:ligatures w14:val="standardContextual"/>
                      </w:rPr>
                    </w:del>
                  </m:ctrlPr>
                </m:num>
                <m:den>
                  <m:d>
                    <m:dPr>
                      <m:begChr m:val="|"/>
                      <m:endChr m:val="|"/>
                      <m:ctrlPr>
                        <w:del w:id="3966" w:author="几" w:date="2025-01-28T01:06:00Z">
                          <w:rPr>
                            <w:rFonts w:ascii="Cambria Math" w:hAnsi="Cambria Math" w:eastAsia="宋体"/>
                            <w:sz w:val="24"/>
                            <w14:ligatures w14:val="standardContextual"/>
                          </w:rPr>
                        </w:del>
                      </m:ctrlPr>
                    </m:dPr>
                    <m:e>
                      <m:sSub>
                        <m:sSubPr>
                          <m:ctrlPr>
                            <w:del w:id="3967" w:author="几" w:date="2025-01-28T01:06:00Z">
                              <w:rPr>
                                <w:rFonts w:ascii="Cambria Math" w:hAnsi="Cambria Math" w:eastAsia="宋体"/>
                                <w:sz w:val="24"/>
                                <w14:ligatures w14:val="standardContextual"/>
                              </w:rPr>
                            </w:del>
                          </m:ctrlPr>
                        </m:sSubPr>
                        <m:e>
                          <w:del w:id="3968" w:author="几" w:date="2025-01-28T01:06:00Z">
                            <m:r>
                              <m:rPr/>
                              <w:rPr>
                                <w:rFonts w:ascii="Cambria Math" w:hAnsi="Cambria Math" w:eastAsia="宋体"/>
                                <w:sz w:val="24"/>
                                <w14:ligatures w14:val="standardContextual"/>
                              </w:rPr>
                              <m:t>Y</m:t>
                            </m:r>
                          </w:del>
                          <m:ctrlPr>
                            <w:del w:id="3969" w:author="几" w:date="2025-01-28T01:06:00Z">
                              <w:rPr>
                                <w:rFonts w:ascii="Cambria Math" w:hAnsi="Cambria Math" w:eastAsia="宋体"/>
                                <w:sz w:val="24"/>
                                <w14:ligatures w14:val="standardContextual"/>
                              </w:rPr>
                            </w:del>
                          </m:ctrlPr>
                        </m:e>
                        <m:sub>
                          <w:del w:id="3970" w:author="几" w:date="2025-01-28T01:06:00Z">
                            <m:r>
                              <m:rPr>
                                <m:sty m:val="p"/>
                              </m:rPr>
                              <w:rPr>
                                <w:rFonts w:ascii="Cambria Math" w:hAnsi="Cambria Math" w:eastAsia="宋体"/>
                                <w:sz w:val="24"/>
                                <w14:ligatures w14:val="standardContextual"/>
                              </w:rPr>
                              <m:t>1</m:t>
                            </m:r>
                          </w:del>
                          <m:ctrlPr>
                            <w:del w:id="3971" w:author="几" w:date="2025-01-28T01:06:00Z">
                              <w:rPr>
                                <w:rFonts w:ascii="Cambria Math" w:hAnsi="Cambria Math" w:eastAsia="宋体"/>
                                <w:sz w:val="24"/>
                                <w14:ligatures w14:val="standardContextual"/>
                              </w:rPr>
                            </w:del>
                          </m:ctrlPr>
                        </m:sub>
                      </m:sSub>
                      <m:ctrlPr>
                        <w:del w:id="3972" w:author="几" w:date="2025-01-28T01:06:00Z">
                          <w:rPr>
                            <w:rFonts w:ascii="Cambria Math" w:hAnsi="Cambria Math" w:eastAsia="宋体"/>
                            <w:sz w:val="24"/>
                            <w14:ligatures w14:val="standardContextual"/>
                          </w:rPr>
                        </w:del>
                      </m:ctrlPr>
                    </m:e>
                  </m:d>
                  <m:ctrlPr>
                    <w:del w:id="3973" w:author="几" w:date="2025-01-28T01:06:00Z">
                      <w:rPr>
                        <w:rFonts w:ascii="Cambria Math" w:hAnsi="Cambria Math" w:eastAsia="宋体"/>
                        <w:sz w:val="24"/>
                        <w14:ligatures w14:val="standardContextual"/>
                      </w:rPr>
                    </w:del>
                  </m:ctrlPr>
                </m:den>
              </m:f>
              <w:del w:id="3974" w:author="几" w:date="2025-01-28T01:06:00Z">
                <m:r>
                  <m:rPr>
                    <m:sty m:val="p"/>
                  </m:rPr>
                  <w:rPr>
                    <w:rFonts w:hint="eastAsia" w:ascii="Cambria Math" w:hAnsi="Cambria Math" w:eastAsia="宋体"/>
                    <w:sz w:val="24"/>
                    <w14:ligatures w14:val="standardContextual"/>
                  </w:rPr>
                  <m:t>×</m:t>
                </m:r>
              </w:del>
              <w:del w:id="3975" w:author="几" w:date="2025-01-28T01:06:00Z">
                <m:r>
                  <m:rPr>
                    <m:sty m:val="p"/>
                  </m:rPr>
                  <w:rPr>
                    <w:rFonts w:ascii="Cambria Math" w:hAnsi="Cambria Math" w:eastAsia="宋体"/>
                    <w:sz w:val="24"/>
                    <w14:ligatures w14:val="standardContextual"/>
                  </w:rPr>
                  <m:t>100%</m:t>
                </m:r>
              </w:del>
              <m:d>
                <m:dPr>
                  <m:begChr m:val="（"/>
                  <m:endChr m:val="）"/>
                  <m:ctrlPr>
                    <w:del w:id="3976" w:author="几" w:date="2025-01-28T01:06:00Z">
                      <w:rPr>
                        <w:rFonts w:ascii="Cambria Math" w:hAnsi="Cambria Math" w:eastAsia="宋体" w:cs="Times New Roman"/>
                        <w:sz w:val="24"/>
                        <w14:ligatures w14:val="standardContextual"/>
                      </w:rPr>
                    </w:del>
                  </m:ctrlPr>
                </m:dPr>
                <m:e>
                  <w:del w:id="3977" w:author="几" w:date="2025-01-28T01:06:00Z">
                    <m:r>
                      <m:rPr>
                        <m:sty m:val="p"/>
                      </m:rPr>
                      <w:rPr>
                        <w:rFonts w:ascii="Cambria Math" w:hAnsi="Cambria Math" w:eastAsia="宋体" w:cs="Times New Roman"/>
                        <w:sz w:val="24"/>
                        <w14:ligatures w14:val="standardContextual"/>
                      </w:rPr>
                      <m:t>6.</m:t>
                    </m:r>
                  </w:del>
                  <w:del w:id="3978" w:author="几" w:date="2025-01-28T01:06:00Z">
                    <m:r>
                      <m:rPr>
                        <m:sty m:val="p"/>
                      </m:rPr>
                      <w:rPr>
                        <w:rFonts w:ascii="Cambria Math" w:hAnsi="Cambria Math" w:eastAsia="宋体" w:cs="Times New Roman"/>
                        <w:sz w:val="24"/>
                        <w:lang w:eastAsia="zh"/>
                        <w14:ligatures w14:val="standardContextual"/>
                      </w:rPr>
                      <m:t>8</m:t>
                    </m:r>
                  </w:del>
                  <m:ctrlPr>
                    <w:del w:id="3979" w:author="几" w:date="2025-01-28T01:06:00Z">
                      <w:rPr>
                        <w:rFonts w:ascii="Cambria Math" w:hAnsi="Cambria Math" w:eastAsia="宋体" w:cs="Times New Roman"/>
                        <w:sz w:val="24"/>
                        <w14:ligatures w14:val="standardContextual"/>
                      </w:rPr>
                    </w:del>
                  </m:ctrlPr>
                </m:e>
              </m:d>
              <m:ctrlPr>
                <w:del w:id="3980" w:author="几" w:date="2025-01-28T01:06:00Z">
                  <w:rPr>
                    <w:rFonts w:ascii="Cambria Math" w:hAnsi="Cambria Math" w:eastAsia="宋体" w:cs="Times New Roman"/>
                    <w:sz w:val="24"/>
                    <w14:ligatures w14:val="standardContextual"/>
                  </w:rPr>
                </w:del>
              </m:ctrlPr>
            </m:e>
          </m:eqArr>
        </m:oMath>
      </m:oMathPara>
    </w:p>
    <w:p w14:paraId="56BCCCF0">
      <w:pPr>
        <w:ind w:firstLine="420"/>
        <w:rPr>
          <w:del w:id="3981" w:author="几" w:date="2025-01-28T01:06:00Z"/>
          <w:rFonts w:ascii="Cambria Math" w:hAnsi="Times New Roman" w:cs="Times New Roman"/>
          <w:sz w:val="24"/>
          <w14:ligatures w14:val="standardContextual"/>
        </w:rPr>
      </w:pPr>
    </w:p>
    <w:p w14:paraId="71FF9D52">
      <w:pPr>
        <w:ind w:firstLine="0"/>
        <w:rPr>
          <w:del w:id="3983" w:author="几" w:date="2025-01-28T01:06:00Z"/>
          <w:rFonts w:ascii="Cambria Math" w:hAnsi="Times New Roman" w:cs="Times New Roman"/>
          <w:sz w:val="24"/>
          <w14:ligatures w14:val="standardContextual"/>
        </w:rPr>
        <w:pPrChange w:id="3982" w:author="几" w:date="2025-01-28T00:45:00Z">
          <w:pPr>
            <w:ind w:firstLine="420"/>
          </w:pPr>
        </w:pPrChange>
      </w:pPr>
      <w:del w:id="3984" w:author="几" w:date="2025-01-28T01:06:00Z">
        <w:r>
          <w:rPr>
            <w:rFonts w:ascii="Cambria Math" w:hAnsi="Times New Roman" w:cs="Times New Roman"/>
            <w:sz w:val="24"/>
            <w14:ligatures w14:val="standardContextual"/>
          </w:rPr>
          <w:delText>Momentum Metric</w:delText>
        </w:r>
      </w:del>
    </w:p>
    <w:p w14:paraId="764355E9">
      <w:pPr>
        <w:ind w:firstLine="0"/>
        <w:rPr>
          <w:del w:id="3986" w:author="几" w:date="2025-01-28T01:06:00Z"/>
          <w:rFonts w:ascii="Cambria Math" w:hAnsi="Times New Roman" w:cs="Times New Roman"/>
          <w:sz w:val="24"/>
          <w14:ligatures w14:val="standardContextual"/>
        </w:rPr>
        <w:pPrChange w:id="3985" w:author="几" w:date="2025-01-28T00:45:00Z">
          <w:pPr>
            <w:ind w:firstLine="420"/>
          </w:pPr>
        </w:pPrChange>
      </w:pPr>
      <w:del w:id="3987" w:author="几" w:date="2025-01-28T01:06:00Z">
        <w:r>
          <w:rPr>
            <w:rFonts w:ascii="Cambria Math" w:hAnsi="Times New Roman" w:cs="Times New Roman"/>
            <w:sz w:val="24"/>
            <w14:ligatures w14:val="standardContextual"/>
          </w:rPr>
          <w:delText xml:space="preserve">The criterion introduces the idea of momentum from the Adam optimizer, first using Arima(5, 1, 1) to predict the subsequent average score based on the average score before the introduction of the great coach, and then quantifying the coach's influence on the team's project by calculating the difference in the momentum change (ignoring dimensions) of the athlete's average score (α=0.5 in the actual calculation): </w:delText>
        </w:r>
      </w:del>
    </w:p>
    <w:p w14:paraId="5008EEC0">
      <w:pPr>
        <w:ind w:firstLine="0"/>
        <w:rPr>
          <w:del w:id="3989" w:author="几" w:date="2025-01-28T01:06:00Z"/>
          <w:rFonts w:ascii="Cambria Math" w:hAnsi="Times New Roman" w:cs="Times New Roman"/>
          <w:sz w:val="24"/>
          <w14:ligatures w14:val="standardContextual"/>
        </w:rPr>
        <w:pPrChange w:id="3988" w:author="几" w:date="2025-01-28T00:45:00Z">
          <w:pPr>
            <w:ind w:firstLine="420"/>
          </w:pPr>
        </w:pPrChange>
      </w:pPr>
      <m:oMathPara>
        <m:oMath>
          <m:eqArr>
            <m:eqArrPr>
              <m:maxDist m:val="1"/>
              <m:ctrlPr>
                <w:del w:id="3990" w:author="几" w:date="2025-01-28T01:06:00Z">
                  <w:rPr>
                    <w:rFonts w:ascii="Cambria Math" w:hAnsi="Cambria Math" w:cs="Times New Roman"/>
                    <w:i/>
                    <w:sz w:val="24"/>
                    <w14:ligatures w14:val="standardContextual"/>
                  </w:rPr>
                </w:del>
              </m:ctrlPr>
            </m:eqArrPr>
            <m:e>
              <w:del w:id="3991" w:author="几" w:date="2025-01-28T01:06:00Z">
                <m:r>
                  <m:rPr/>
                  <w:rPr>
                    <w:rFonts w:ascii="Cambria Math" w:hAnsi="Cambria Math" w:cs="Times New Roman"/>
                    <w:sz w:val="24"/>
                    <w14:ligatures w14:val="standardContextual"/>
                  </w:rPr>
                  <m:t>Impact= ∆Momentu</m:t>
                </m:r>
              </w:del>
              <m:sSub>
                <m:sSubPr>
                  <m:ctrlPr>
                    <w:del w:id="3992" w:author="几" w:date="2025-01-28T01:06:00Z">
                      <w:rPr>
                        <w:rFonts w:ascii="Cambria Math" w:hAnsi="Cambria Math" w:cs="Times New Roman"/>
                        <w:i/>
                        <w:sz w:val="24"/>
                        <w14:ligatures w14:val="standardContextual"/>
                      </w:rPr>
                    </w:del>
                  </m:ctrlPr>
                </m:sSubPr>
                <m:e>
                  <w:del w:id="3993" w:author="几" w:date="2025-01-28T01:06:00Z">
                    <m:r>
                      <m:rPr/>
                      <w:rPr>
                        <w:rFonts w:ascii="Cambria Math" w:hAnsi="Cambria Math" w:cs="Times New Roman"/>
                        <w:sz w:val="24"/>
                        <w14:ligatures w14:val="standardContextual"/>
                      </w:rPr>
                      <m:t>m</m:t>
                    </m:r>
                  </w:del>
                  <m:ctrlPr>
                    <w:del w:id="3994" w:author="几" w:date="2025-01-28T01:06:00Z">
                      <w:rPr>
                        <w:rFonts w:ascii="Cambria Math" w:hAnsi="Cambria Math" w:cs="Times New Roman"/>
                        <w:i/>
                        <w:sz w:val="24"/>
                        <w14:ligatures w14:val="standardContextual"/>
                      </w:rPr>
                    </w:del>
                  </m:ctrlPr>
                </m:e>
                <m:sub>
                  <w:del w:id="3995" w:author="几" w:date="2025-01-28T01:06:00Z">
                    <m:r>
                      <m:rPr/>
                      <w:rPr>
                        <w:rFonts w:ascii="Cambria Math" w:hAnsi="Cambria Math" w:cs="Times New Roman"/>
                        <w:sz w:val="24"/>
                        <w14:ligatures w14:val="standardContextual"/>
                      </w:rPr>
                      <m:t>in</m:t>
                    </m:r>
                  </w:del>
                  <m:ctrlPr>
                    <w:del w:id="3996" w:author="几" w:date="2025-01-28T01:06:00Z">
                      <w:rPr>
                        <w:rFonts w:ascii="Cambria Math" w:hAnsi="Cambria Math" w:cs="Times New Roman"/>
                        <w:i/>
                        <w:sz w:val="24"/>
                        <w14:ligatures w14:val="standardContextual"/>
                      </w:rPr>
                    </w:del>
                  </m:ctrlPr>
                </m:sub>
              </m:sSub>
              <w:del w:id="3997" w:author="几" w:date="2025-01-28T01:06:00Z">
                <m:r>
                  <m:rPr/>
                  <w:rPr>
                    <w:rFonts w:ascii="Cambria Math" w:hAnsi="Cambria Math" w:cs="Times New Roman"/>
                    <w:sz w:val="24"/>
                    <w14:ligatures w14:val="standardContextual"/>
                  </w:rPr>
                  <m:t>+ α∆Momentu</m:t>
                </m:r>
              </w:del>
              <m:sSub>
                <m:sSubPr>
                  <m:ctrlPr>
                    <w:del w:id="3998" w:author="几" w:date="2025-01-28T01:06:00Z">
                      <w:rPr>
                        <w:rFonts w:ascii="Cambria Math" w:hAnsi="Cambria Math" w:cs="Times New Roman"/>
                        <w:i/>
                        <w:sz w:val="24"/>
                        <w14:ligatures w14:val="standardContextual"/>
                      </w:rPr>
                    </w:del>
                  </m:ctrlPr>
                </m:sSubPr>
                <m:e>
                  <w:del w:id="3999" w:author="几" w:date="2025-01-28T01:06:00Z">
                    <m:r>
                      <m:rPr/>
                      <w:rPr>
                        <w:rFonts w:ascii="Cambria Math" w:hAnsi="Cambria Math" w:cs="Times New Roman"/>
                        <w:sz w:val="24"/>
                        <w14:ligatures w14:val="standardContextual"/>
                      </w:rPr>
                      <m:t>m</m:t>
                    </m:r>
                  </w:del>
                  <m:ctrlPr>
                    <w:del w:id="4000" w:author="几" w:date="2025-01-28T01:06:00Z">
                      <w:rPr>
                        <w:rFonts w:ascii="Cambria Math" w:hAnsi="Cambria Math" w:cs="Times New Roman"/>
                        <w:i/>
                        <w:sz w:val="24"/>
                        <w14:ligatures w14:val="standardContextual"/>
                      </w:rPr>
                    </w:del>
                  </m:ctrlPr>
                </m:e>
                <m:sub>
                  <w:del w:id="4001" w:author="几" w:date="2025-01-28T01:06:00Z">
                    <m:r>
                      <m:rPr/>
                      <w:rPr>
                        <w:rFonts w:ascii="Cambria Math" w:hAnsi="Cambria Math" w:cs="Times New Roman"/>
                        <w:sz w:val="24"/>
                        <w14:ligatures w14:val="standardContextual"/>
                      </w:rPr>
                      <m:t>after</m:t>
                    </m:r>
                  </w:del>
                  <m:ctrlPr>
                    <w:del w:id="4002" w:author="几" w:date="2025-01-28T01:06:00Z">
                      <w:rPr>
                        <w:rFonts w:ascii="Cambria Math" w:hAnsi="Cambria Math" w:cs="Times New Roman"/>
                        <w:i/>
                        <w:sz w:val="24"/>
                        <w14:ligatures w14:val="standardContextual"/>
                      </w:rPr>
                    </w:del>
                  </m:ctrlPr>
                </m:sub>
              </m:sSub>
              <w:del w:id="4003" w:author="几" w:date="2025-01-28T01:06:00Z">
                <m:r>
                  <m:rPr/>
                  <w:rPr>
                    <w:rFonts w:ascii="Cambria Math" w:hAnsi="Cambria Math" w:cs="Times New Roman"/>
                    <w:sz w:val="24"/>
                    <w14:ligatures w14:val="standardContextual"/>
                  </w:rPr>
                  <m:t>#</m:t>
                </m:r>
              </w:del>
              <m:d>
                <m:dPr>
                  <m:begChr m:val="（"/>
                  <m:endChr m:val="）"/>
                  <m:ctrlPr>
                    <w:del w:id="4004" w:author="几" w:date="2025-01-28T01:06:00Z">
                      <w:rPr>
                        <w:rFonts w:ascii="Cambria Math" w:hAnsi="Cambria Math" w:cs="Times New Roman"/>
                        <w:i/>
                        <w:sz w:val="24"/>
                        <w14:ligatures w14:val="standardContextual"/>
                      </w:rPr>
                    </w:del>
                  </m:ctrlPr>
                </m:dPr>
                <m:e>
                  <w:del w:id="4005" w:author="几" w:date="2025-01-28T01:06:00Z">
                    <m:r>
                      <m:rPr/>
                      <w:rPr>
                        <w:rFonts w:ascii="Cambria Math" w:hAnsi="Cambria Math" w:cs="Times New Roman"/>
                        <w:sz w:val="24"/>
                        <w14:ligatures w14:val="standardContextual"/>
                      </w:rPr>
                      <m:t>6.5</m:t>
                    </m:r>
                  </w:del>
                  <m:ctrlPr>
                    <w:del w:id="4006" w:author="几" w:date="2025-01-28T01:06:00Z">
                      <w:rPr>
                        <w:rFonts w:ascii="Cambria Math" w:hAnsi="Cambria Math" w:cs="Times New Roman"/>
                        <w:i/>
                        <w:sz w:val="24"/>
                        <w14:ligatures w14:val="standardContextual"/>
                      </w:rPr>
                    </w:del>
                  </m:ctrlPr>
                </m:e>
              </m:d>
              <m:ctrlPr>
                <w:del w:id="4007" w:author="几" w:date="2025-01-28T01:06:00Z">
                  <w:rPr>
                    <w:rFonts w:ascii="Cambria Math" w:hAnsi="Cambria Math" w:cs="Times New Roman"/>
                    <w:i/>
                    <w:sz w:val="24"/>
                    <w14:ligatures w14:val="standardContextual"/>
                  </w:rPr>
                </w:del>
              </m:ctrlPr>
            </m:e>
          </m:eqArr>
        </m:oMath>
      </m:oMathPara>
    </w:p>
    <w:p w14:paraId="0EA5DCE1">
      <w:pPr>
        <w:ind w:firstLine="0"/>
        <w:rPr>
          <w:del w:id="4009" w:author="几" w:date="2025-01-28T01:06:00Z"/>
          <w:rFonts w:ascii="Cambria Math" w:hAnsi="Times New Roman" w:cs="Times New Roman"/>
          <w:sz w:val="24"/>
          <w14:ligatures w14:val="standardContextual"/>
        </w:rPr>
        <w:pPrChange w:id="4008" w:author="几" w:date="2025-01-28T00:45:00Z">
          <w:pPr>
            <w:ind w:firstLine="420"/>
          </w:pPr>
        </w:pPrChange>
      </w:pPr>
      <w:del w:id="4010" w:author="几" w:date="2025-01-28T01:06:00Z">
        <w:r>
          <w:rPr>
            <w:rFonts w:ascii="Cambria Math" w:hAnsi="Times New Roman" w:cs="Times New Roman"/>
            <w:sz w:val="24"/>
            <w14:ligatures w14:val="standardContextual"/>
          </w:rPr>
          <w:delText>That is, the influence is the sum of the change in momentum during the coach's tenure and the change in momentum after leaving the coach after scaling.</w:delText>
        </w:r>
      </w:del>
    </w:p>
    <w:p w14:paraId="374482B8">
      <w:pPr>
        <w:spacing w:before="240" w:after="60" w:line="312" w:lineRule="auto"/>
        <w:jc w:val="left"/>
        <w:outlineLvl w:val="1"/>
        <w:rPr>
          <w:del w:id="4011" w:author="几" w:date="2025-01-28T01:06:00Z"/>
          <w:rFonts w:ascii="Times New Roman" w:hAnsi="Times New Roman" w:eastAsia="Times New Roman" w:cs="Times New Roman"/>
          <w:b/>
          <w:bCs/>
          <w:sz w:val="28"/>
          <w:szCs w:val="28"/>
          <w14:ligatures w14:val="standardContextual"/>
        </w:rPr>
      </w:pPr>
      <w:del w:id="4012" w:author="几" w:date="2025-01-28T01:06:00Z">
        <w:r>
          <w:rPr>
            <w:rFonts w:hint="eastAsia" w:ascii="Times New Roman" w:hAnsi="Times New Roman" w:eastAsia="Times New Roman" w:cs="Times New Roman"/>
            <w:b/>
            <w:bCs/>
            <w:sz w:val="28"/>
            <w:szCs w:val="28"/>
            <w14:ligatures w14:val="standardContextual"/>
          </w:rPr>
          <w:delText>6.3</w:delText>
        </w:r>
      </w:del>
      <w:del w:id="4013" w:author="几" w:date="2025-01-28T01:06:00Z">
        <w:r>
          <w:rPr>
            <w:rFonts w:ascii="Times New Roman" w:hAnsi="Times New Roman" w:eastAsia="Times New Roman" w:cs="Times New Roman"/>
            <w:b/>
            <w:bCs/>
            <w:sz w:val="28"/>
            <w:szCs w:val="28"/>
            <w14:ligatures w14:val="standardContextual"/>
          </w:rPr>
          <w:delText xml:space="preserve"> Making Decisions</w:delText>
        </w:r>
      </w:del>
    </w:p>
    <w:p w14:paraId="5A579E97">
      <w:pPr>
        <w:ind w:firstLine="420"/>
        <w:rPr>
          <w:del w:id="4014" w:author="几" w:date="2025-01-28T01:06:00Z"/>
          <w:rFonts w:ascii="Cambria Math" w:hAnsi="Cambria Math" w:eastAsia="宋体" w:cs="Times New Roman"/>
          <w:sz w:val="24"/>
          <w14:ligatures w14:val="standardContextual"/>
        </w:rPr>
      </w:pPr>
      <w:del w:id="4015" w:author="几" w:date="2025-01-28T01:06:00Z">
        <w:r>
          <w:rPr>
            <w:rFonts w:ascii="Cambria Math" w:hAnsi="Times New Roman" w:eastAsia="Times New Roman" w:cs="Times New Roman"/>
            <w:sz w:val="24"/>
            <w14:ligatures w14:val="standardContextual"/>
          </w:rPr>
          <w:delText>If, reject the null hypothesis that the means of the two paired samples are significantly different.</w:delText>
        </w:r>
      </w:del>
      <m:oMath>
        <w:del w:id="4016" w:author="几" w:date="2025-01-28T01:06:00Z">
          <m:r>
            <m:rPr>
              <m:sty m:val="p"/>
            </m:rPr>
            <w:rPr>
              <w:rFonts w:hint="eastAsia" w:ascii="Cambria Math" w:hAnsi="Cambria Math" w:eastAsia="宋体" w:cs="Times New Roman"/>
              <w:sz w:val="24"/>
              <w14:ligatures w14:val="standardContextual"/>
            </w:rPr>
            <m:t>|</m:t>
          </m:r>
        </w:del>
        <w:del w:id="4017" w:author="几" w:date="2025-01-28T01:06:00Z">
          <m:r>
            <m:rPr/>
            <w:rPr>
              <w:rFonts w:hint="eastAsia" w:ascii="Cambria Math" w:hAnsi="Cambria Math" w:eastAsia="宋体" w:cs="Times New Roman"/>
              <w:sz w:val="24"/>
              <w14:ligatures w14:val="standardContextual"/>
            </w:rPr>
            <m:t>t</m:t>
          </m:r>
        </w:del>
        <w:del w:id="4018" w:author="几" w:date="2025-01-28T01:06:00Z">
          <m:r>
            <m:rPr>
              <m:sty m:val="p"/>
            </m:rPr>
            <w:rPr>
              <w:rFonts w:hint="eastAsia" w:ascii="Cambria Math" w:hAnsi="Cambria Math" w:eastAsia="宋体" w:cs="Times New Roman"/>
              <w:sz w:val="24"/>
              <w14:ligatures w14:val="standardContextual"/>
            </w:rPr>
            <m:t>|&gt;</m:t>
          </m:r>
        </w:del>
        <m:sSub>
          <m:sSubPr>
            <m:ctrlPr>
              <w:del w:id="4019" w:author="几" w:date="2025-01-28T01:06:00Z">
                <w:rPr>
                  <w:rFonts w:ascii="Cambria Math" w:hAnsi="Cambria Math" w:eastAsia="宋体" w:cs="Times New Roman"/>
                  <w:sz w:val="24"/>
                  <w14:ligatures w14:val="standardContextual"/>
                </w:rPr>
              </w:del>
            </m:ctrlPr>
          </m:sSubPr>
          <m:e>
            <w:del w:id="4020" w:author="几" w:date="2025-01-28T01:06:00Z">
              <m:r>
                <m:rPr/>
                <w:rPr>
                  <w:rFonts w:hint="eastAsia" w:ascii="Cambria Math" w:hAnsi="Cambria Math" w:eastAsia="宋体" w:cs="Times New Roman"/>
                  <w:sz w:val="24"/>
                  <w14:ligatures w14:val="standardContextual"/>
                </w:rPr>
                <m:t>t</m:t>
              </m:r>
            </w:del>
            <m:ctrlPr>
              <w:del w:id="4021" w:author="几" w:date="2025-01-28T01:06:00Z">
                <w:rPr>
                  <w:rFonts w:ascii="Cambria Math" w:hAnsi="Cambria Math" w:eastAsia="宋体" w:cs="Times New Roman"/>
                  <w:sz w:val="24"/>
                  <w14:ligatures w14:val="standardContextual"/>
                </w:rPr>
              </w:del>
            </m:ctrlPr>
          </m:e>
          <m:sub>
            <w:del w:id="4022" w:author="几" w:date="2025-01-28T01:06:00Z">
              <m:r>
                <m:rPr/>
                <w:rPr>
                  <w:rFonts w:hint="eastAsia" w:ascii="Cambria Math" w:hAnsi="Cambria Math" w:eastAsia="宋体" w:cs="Times New Roman"/>
                  <w:sz w:val="24"/>
                  <w14:ligatures w14:val="standardContextual"/>
                </w:rPr>
                <m:t>α</m:t>
              </m:r>
            </w:del>
            <w:del w:id="4023" w:author="几" w:date="2025-01-28T01:06:00Z">
              <m:r>
                <m:rPr>
                  <m:sty m:val="p"/>
                </m:rPr>
                <w:rPr>
                  <w:rFonts w:hint="eastAsia" w:ascii="Cambria Math" w:hAnsi="Cambria Math" w:eastAsia="宋体" w:cs="Times New Roman"/>
                  <w:sz w:val="24"/>
                  <w14:ligatures w14:val="standardContextual"/>
                </w:rPr>
                <m:t>/2</m:t>
              </m:r>
            </w:del>
            <m:ctrlPr>
              <w:del w:id="4024" w:author="几" w:date="2025-01-28T01:06:00Z">
                <w:rPr>
                  <w:rFonts w:ascii="Cambria Math" w:hAnsi="Cambria Math" w:eastAsia="宋体" w:cs="Times New Roman"/>
                  <w:sz w:val="24"/>
                  <w14:ligatures w14:val="standardContextual"/>
                </w:rPr>
              </w:del>
            </m:ctrlPr>
          </m:sub>
        </m:sSub>
        <w:del w:id="4025" w:author="几" w:date="2025-01-28T01:06:00Z">
          <m:r>
            <m:rPr>
              <m:sty m:val="p"/>
            </m:rPr>
            <w:rPr>
              <w:rFonts w:hint="eastAsia" w:ascii="Cambria Math" w:hAnsi="Cambria Math" w:eastAsia="宋体" w:cs="Times New Roman"/>
              <w:sz w:val="24"/>
              <w14:ligatures w14:val="standardContextual"/>
            </w:rPr>
            <m:t>(</m:t>
          </m:r>
        </w:del>
        <w:del w:id="4026" w:author="几" w:date="2025-01-28T01:06:00Z">
          <m:r>
            <m:rPr/>
            <w:rPr>
              <w:rFonts w:hint="eastAsia" w:ascii="Cambria Math" w:hAnsi="Cambria Math" w:eastAsia="宋体" w:cs="Times New Roman"/>
              <w:sz w:val="24"/>
              <w14:ligatures w14:val="standardContextual"/>
            </w:rPr>
            <m:t>df</m:t>
          </m:r>
        </w:del>
        <w:del w:id="4027" w:author="几" w:date="2025-01-28T01:06:00Z">
          <m:r>
            <m:rPr>
              <m:sty m:val="p"/>
            </m:rPr>
            <w:rPr>
              <w:rFonts w:hint="eastAsia" w:ascii="Cambria Math" w:hAnsi="Cambria Math" w:eastAsia="宋体" w:cs="Times New Roman"/>
              <w:sz w:val="24"/>
              <w14:ligatures w14:val="standardContextual"/>
            </w:rPr>
            <m:t>)</m:t>
          </m:r>
        </w:del>
      </m:oMath>
    </w:p>
    <w:p w14:paraId="6E6BE736">
      <w:pPr>
        <w:ind w:firstLine="420"/>
        <w:rPr>
          <w:del w:id="4028" w:author="几" w:date="2025-01-28T01:06:00Z"/>
          <w:rFonts w:ascii="Cambria Math" w:hAnsi="Cambria Math" w:eastAsia="宋体" w:cs="Times New Roman"/>
          <w:sz w:val="24"/>
          <w14:ligatures w14:val="standardContextual"/>
        </w:rPr>
      </w:pPr>
      <w:del w:id="4029" w:author="几" w:date="2025-01-28T01:06:00Z">
        <w:r>
          <w:rPr>
            <w:rFonts w:ascii="Cambria Math" w:hAnsi="Times New Roman" w:eastAsia="Times New Roman" w:cs="Times New Roman"/>
            <w:sz w:val="24"/>
            <w14:ligatures w14:val="standardContextual"/>
          </w:rPr>
          <w:delText>If, the null hypothesis is not rejected and the means of the two paired samples are not significantly different.</w:delText>
        </w:r>
      </w:del>
      <m:oMath>
        <w:del w:id="4030" w:author="几" w:date="2025-01-28T01:06:00Z">
          <m:r>
            <m:rPr>
              <m:sty m:val="p"/>
            </m:rPr>
            <w:rPr>
              <w:rFonts w:hint="eastAsia" w:ascii="Cambria Math" w:hAnsi="Cambria Math" w:eastAsia="宋体" w:cs="Times New Roman"/>
              <w:sz w:val="24"/>
              <w14:ligatures w14:val="standardContextual"/>
            </w:rPr>
            <m:t>|</m:t>
          </m:r>
        </w:del>
        <w:del w:id="4031" w:author="几" w:date="2025-01-28T01:06:00Z">
          <m:r>
            <m:rPr/>
            <w:rPr>
              <w:rFonts w:hint="eastAsia" w:ascii="Cambria Math" w:hAnsi="Cambria Math" w:eastAsia="宋体" w:cs="Times New Roman"/>
              <w:sz w:val="24"/>
              <w14:ligatures w14:val="standardContextual"/>
            </w:rPr>
            <m:t>t</m:t>
          </m:r>
        </w:del>
        <w:del w:id="4032" w:author="几" w:date="2025-01-28T01:06:00Z">
          <m:r>
            <m:rPr>
              <m:sty m:val="p"/>
            </m:rPr>
            <w:rPr>
              <w:rFonts w:hint="eastAsia" w:ascii="Cambria Math" w:hAnsi="Cambria Math" w:eastAsia="宋体" w:cs="Times New Roman"/>
              <w:sz w:val="24"/>
              <w14:ligatures w14:val="standardContextual"/>
            </w:rPr>
            <m:t>|≤</m:t>
          </m:r>
        </w:del>
        <m:sSub>
          <m:sSubPr>
            <m:ctrlPr>
              <w:del w:id="4033" w:author="几" w:date="2025-01-28T01:06:00Z">
                <w:rPr>
                  <w:rFonts w:ascii="Cambria Math" w:hAnsi="Cambria Math" w:eastAsia="宋体" w:cs="Times New Roman"/>
                  <w:sz w:val="24"/>
                  <w14:ligatures w14:val="standardContextual"/>
                </w:rPr>
              </w:del>
            </m:ctrlPr>
          </m:sSubPr>
          <m:e>
            <w:del w:id="4034" w:author="几" w:date="2025-01-28T01:06:00Z">
              <m:r>
                <m:rPr/>
                <w:rPr>
                  <w:rFonts w:hint="eastAsia" w:ascii="Cambria Math" w:hAnsi="Cambria Math" w:eastAsia="宋体" w:cs="Times New Roman"/>
                  <w:sz w:val="24"/>
                  <w14:ligatures w14:val="standardContextual"/>
                </w:rPr>
                <m:t>t</m:t>
              </m:r>
            </w:del>
            <m:ctrlPr>
              <w:del w:id="4035" w:author="几" w:date="2025-01-28T01:06:00Z">
                <w:rPr>
                  <w:rFonts w:ascii="Cambria Math" w:hAnsi="Cambria Math" w:eastAsia="宋体" w:cs="Times New Roman"/>
                  <w:sz w:val="24"/>
                  <w14:ligatures w14:val="standardContextual"/>
                </w:rPr>
              </w:del>
            </m:ctrlPr>
          </m:e>
          <m:sub>
            <w:del w:id="4036" w:author="几" w:date="2025-01-28T01:06:00Z">
              <m:r>
                <m:rPr/>
                <w:rPr>
                  <w:rFonts w:hint="eastAsia" w:ascii="Cambria Math" w:hAnsi="Cambria Math" w:eastAsia="宋体" w:cs="Times New Roman"/>
                  <w:sz w:val="24"/>
                  <w14:ligatures w14:val="standardContextual"/>
                </w:rPr>
                <m:t>α</m:t>
              </m:r>
            </w:del>
            <w:del w:id="4037" w:author="几" w:date="2025-01-28T01:06:00Z">
              <m:r>
                <m:rPr>
                  <m:sty m:val="p"/>
                </m:rPr>
                <w:rPr>
                  <w:rFonts w:hint="eastAsia" w:ascii="Cambria Math" w:hAnsi="Cambria Math" w:eastAsia="宋体" w:cs="Times New Roman"/>
                  <w:sz w:val="24"/>
                  <w14:ligatures w14:val="standardContextual"/>
                </w:rPr>
                <m:t>/2</m:t>
              </m:r>
            </w:del>
            <m:ctrlPr>
              <w:del w:id="4038" w:author="几" w:date="2025-01-28T01:06:00Z">
                <w:rPr>
                  <w:rFonts w:ascii="Cambria Math" w:hAnsi="Cambria Math" w:eastAsia="宋体" w:cs="Times New Roman"/>
                  <w:sz w:val="24"/>
                  <w14:ligatures w14:val="standardContextual"/>
                </w:rPr>
              </w:del>
            </m:ctrlPr>
          </m:sub>
        </m:sSub>
        <w:del w:id="4039" w:author="几" w:date="2025-01-28T01:06:00Z">
          <m:r>
            <m:rPr>
              <m:sty m:val="p"/>
            </m:rPr>
            <w:rPr>
              <w:rFonts w:hint="eastAsia" w:ascii="Cambria Math" w:hAnsi="Cambria Math" w:eastAsia="宋体" w:cs="Times New Roman"/>
              <w:sz w:val="24"/>
              <w14:ligatures w14:val="standardContextual"/>
            </w:rPr>
            <m:t>(</m:t>
          </m:r>
        </w:del>
        <w:del w:id="4040" w:author="几" w:date="2025-01-28T01:06:00Z">
          <m:r>
            <m:rPr/>
            <w:rPr>
              <w:rFonts w:hint="eastAsia" w:ascii="Cambria Math" w:hAnsi="Cambria Math" w:eastAsia="宋体" w:cs="Times New Roman"/>
              <w:sz w:val="24"/>
              <w14:ligatures w14:val="standardContextual"/>
            </w:rPr>
            <m:t>df</m:t>
          </m:r>
        </w:del>
        <w:del w:id="4041" w:author="几" w:date="2025-01-28T01:06:00Z">
          <m:r>
            <m:rPr>
              <m:sty m:val="p"/>
            </m:rPr>
            <w:rPr>
              <w:rFonts w:hint="eastAsia" w:ascii="Cambria Math" w:hAnsi="Cambria Math" w:eastAsia="宋体" w:cs="Times New Roman"/>
              <w:sz w:val="24"/>
              <w14:ligatures w14:val="standardContextual"/>
            </w:rPr>
            <m:t>)</m:t>
          </m:r>
        </w:del>
      </m:oMath>
    </w:p>
    <w:p w14:paraId="3C91F316">
      <w:pPr>
        <w:ind w:firstLine="420"/>
        <w:rPr>
          <w:del w:id="4042" w:author="几" w:date="2025-01-28T01:06:00Z"/>
          <w:rFonts w:ascii="Cambria Math" w:hAnsi="Cambria Math" w:eastAsia="宋体" w:cs="Times New Roman"/>
          <w:sz w:val="24"/>
          <w14:ligatures w14:val="standardContextual"/>
        </w:rPr>
      </w:pPr>
      <w:del w:id="4043" w:author="几" w:date="2025-01-28T01:06:00Z">
        <w:r>
          <w:rPr>
            <w:rFonts w:hint="eastAsia" w:ascii="Cambria Math" w:hAnsi="Times New Roman" w:eastAsia="Times New Roman" w:cs="Times New Roman"/>
            <w:sz w:val="24"/>
            <w14:ligatures w14:val="standardContextual"/>
          </w:rPr>
          <w:delText xml:space="preserve">The competitive status values of the </w:delText>
        </w:r>
      </w:del>
      <w:del w:id="4044" w:author="几" w:date="2025-01-28T01:06:00Z">
        <w:r>
          <w:rPr>
            <w:rFonts w:ascii="Cambria Math" w:hAnsi="Times New Roman" w:eastAsia="Times New Roman" w:cs="Times New Roman"/>
            <w:sz w:val="24"/>
            <w14:ligatures w14:val="standardContextual"/>
          </w:rPr>
          <w:delText>US women's volleyball players</w:delText>
        </w:r>
      </w:del>
      <w:del w:id="4045" w:author="几" w:date="2025-01-28T01:06:00Z">
        <w:r>
          <w:rPr>
            <w:rFonts w:hint="eastAsia" w:ascii="Cambria Math" w:hAnsi="Times New Roman" w:eastAsia="Times New Roman" w:cs="Times New Roman"/>
            <w:sz w:val="24"/>
            <w14:ligatures w14:val="standardContextual"/>
          </w:rPr>
          <w:delText xml:space="preserve"> before and after Lang Ping coached the US </w:delText>
        </w:r>
      </w:del>
      <w:del w:id="4046" w:author="几" w:date="2025-01-28T01:06:00Z">
        <w:r>
          <w:rPr>
            <w:rFonts w:ascii="Cambria Math" w:hAnsi="Times New Roman" w:eastAsia="Times New Roman" w:cs="Times New Roman"/>
            <w:sz w:val="24"/>
            <w14:ligatures w14:val="standardContextual"/>
          </w:rPr>
          <w:delText>women's volleyball team</w:delText>
        </w:r>
      </w:del>
      <w:del w:id="4047" w:author="几" w:date="2025-01-28T01:06:00Z">
        <w:r>
          <w:rPr>
            <w:rFonts w:hint="eastAsia" w:ascii="Cambria Math" w:hAnsi="Times New Roman" w:eastAsia="Times New Roman" w:cs="Times New Roman"/>
            <w:sz w:val="24"/>
            <w14:ligatures w14:val="standardContextual"/>
          </w:rPr>
          <w:delText xml:space="preserve"> were respectively</w:delText>
        </w:r>
      </w:del>
    </w:p>
    <w:p w14:paraId="46275F32">
      <w:pPr>
        <w:ind w:firstLine="420"/>
        <w:rPr>
          <w:del w:id="4048" w:author="几" w:date="2025-01-28T01:06:00Z"/>
          <w:rFonts w:ascii="Cambria Math" w:hAnsi="Cambria Math" w:eastAsia="宋体" w:cs="Times New Roman"/>
          <w:sz w:val="24"/>
          <w14:ligatures w14:val="standardContextual"/>
        </w:rPr>
      </w:pPr>
      <m:oMathPara>
        <m:oMath>
          <m:sSub>
            <m:sSubPr>
              <m:ctrlPr>
                <w:del w:id="4049" w:author="几" w:date="2025-01-28T01:06:00Z">
                  <w:rPr>
                    <w:rFonts w:ascii="Cambria Math" w:hAnsi="Cambria Math" w:eastAsia="宋体" w:cs="Times New Roman"/>
                    <w:sz w:val="24"/>
                    <w14:ligatures w14:val="standardContextual"/>
                  </w:rPr>
                </w:del>
              </m:ctrlPr>
            </m:sSubPr>
            <m:e>
              <w:del w:id="4050" w:author="几" w:date="2025-01-28T01:06:00Z">
                <m:r>
                  <m:rPr/>
                  <w:rPr>
                    <w:rFonts w:ascii="Cambria Math" w:hAnsi="Cambria Math" w:eastAsia="宋体" w:cs="Times New Roman"/>
                    <w:sz w:val="24"/>
                    <w14:ligatures w14:val="standardContextual"/>
                  </w:rPr>
                  <m:t>Y</m:t>
                </m:r>
              </w:del>
              <m:ctrlPr>
                <w:del w:id="4051" w:author="几" w:date="2025-01-28T01:06:00Z">
                  <w:rPr>
                    <w:rFonts w:ascii="Cambria Math" w:hAnsi="Cambria Math" w:eastAsia="宋体" w:cs="Times New Roman"/>
                    <w:sz w:val="24"/>
                    <w14:ligatures w14:val="standardContextual"/>
                  </w:rPr>
                </w:del>
              </m:ctrlPr>
            </m:e>
            <m:sub>
              <w:del w:id="4052" w:author="几" w:date="2025-01-28T01:06:00Z">
                <m:r>
                  <m:rPr>
                    <m:sty m:val="p"/>
                  </m:rPr>
                  <w:rPr>
                    <w:rFonts w:ascii="Cambria Math" w:hAnsi="Cambria Math" w:eastAsia="宋体" w:cs="Times New Roman"/>
                    <w:sz w:val="24"/>
                    <w14:ligatures w14:val="standardContextual"/>
                  </w:rPr>
                  <m:t>1</m:t>
                </m:r>
              </w:del>
              <m:ctrlPr>
                <w:del w:id="4053" w:author="几" w:date="2025-01-28T01:06:00Z">
                  <w:rPr>
                    <w:rFonts w:ascii="Cambria Math" w:hAnsi="Cambria Math" w:eastAsia="宋体" w:cs="Times New Roman"/>
                    <w:sz w:val="24"/>
                    <w14:ligatures w14:val="standardContextual"/>
                  </w:rPr>
                </w:del>
              </m:ctrlPr>
            </m:sub>
          </m:sSub>
          <w:del w:id="4054" w:author="几" w:date="2025-01-28T01:06:00Z">
            <m:r>
              <m:rPr>
                <m:sty m:val="p"/>
              </m:rPr>
              <w:rPr>
                <w:rFonts w:ascii="Cambria Math" w:hAnsi="Cambria Math" w:eastAsia="宋体" w:cs="Times New Roman"/>
                <w:sz w:val="24"/>
                <w14:ligatures w14:val="standardContextual"/>
              </w:rPr>
              <m:t>=</m:t>
            </m:r>
          </w:del>
          <m:d>
            <m:dPr>
              <m:begChr m:val="{"/>
              <m:endChr m:val="}"/>
              <m:ctrlPr>
                <w:del w:id="4055" w:author="几" w:date="2025-01-28T01:06:00Z">
                  <w:rPr>
                    <w:rFonts w:ascii="Cambria Math" w:hAnsi="Cambria Math" w:eastAsia="宋体" w:cs="Times New Roman"/>
                    <w:sz w:val="24"/>
                    <w14:ligatures w14:val="standardContextual"/>
                  </w:rPr>
                </w:del>
              </m:ctrlPr>
            </m:dPr>
            <m:e>
              <w:del w:id="4056" w:author="几" w:date="2025-01-28T01:06:00Z">
                <m:r>
                  <m:rPr>
                    <m:sty m:val="p"/>
                  </m:rPr>
                  <w:rPr>
                    <w:rFonts w:ascii="Cambria Math" w:hAnsi="Cambria Math" w:eastAsia="宋体" w:cs="Times New Roman"/>
                    <w:sz w:val="24"/>
                    <w14:ligatures w14:val="standardContextual"/>
                  </w:rPr>
                  <m:t>1,1,1,2,2,1,2,1</m:t>
                </m:r>
              </w:del>
              <m:ctrlPr>
                <w:del w:id="4057" w:author="几" w:date="2025-01-28T01:06:00Z">
                  <w:rPr>
                    <w:rFonts w:ascii="Cambria Math" w:hAnsi="Cambria Math" w:eastAsia="宋体" w:cs="Times New Roman"/>
                    <w:sz w:val="24"/>
                    <w14:ligatures w14:val="standardContextual"/>
                  </w:rPr>
                </w:del>
              </m:ctrlPr>
            </m:e>
          </m:d>
        </m:oMath>
      </m:oMathPara>
    </w:p>
    <w:p w14:paraId="6F7BD096">
      <w:pPr>
        <w:ind w:firstLine="420"/>
        <w:rPr>
          <w:del w:id="4058" w:author="几" w:date="2025-01-28T01:06:00Z"/>
          <w:rFonts w:ascii="Cambria Math" w:hAnsi="Cambria Math" w:eastAsia="宋体" w:cs="Times New Roman"/>
          <w:sz w:val="24"/>
          <w14:ligatures w14:val="standardContextual"/>
        </w:rPr>
      </w:pPr>
      <m:oMathPara>
        <m:oMath>
          <m:sSub>
            <m:sSubPr>
              <m:ctrlPr>
                <w:del w:id="4059" w:author="几" w:date="2025-01-28T01:06:00Z">
                  <w:rPr>
                    <w:rFonts w:ascii="Cambria Math" w:hAnsi="Cambria Math" w:eastAsia="宋体" w:cs="Times New Roman"/>
                    <w:sz w:val="24"/>
                    <w14:ligatures w14:val="standardContextual"/>
                  </w:rPr>
                </w:del>
              </m:ctrlPr>
            </m:sSubPr>
            <m:e>
              <w:del w:id="4060" w:author="几" w:date="2025-01-28T01:06:00Z">
                <m:r>
                  <m:rPr/>
                  <w:rPr>
                    <w:rFonts w:ascii="Cambria Math" w:hAnsi="Cambria Math" w:eastAsia="宋体" w:cs="Times New Roman"/>
                    <w:sz w:val="24"/>
                    <w14:ligatures w14:val="standardContextual"/>
                  </w:rPr>
                  <m:t>Y</m:t>
                </m:r>
              </w:del>
              <m:ctrlPr>
                <w:del w:id="4061" w:author="几" w:date="2025-01-28T01:06:00Z">
                  <w:rPr>
                    <w:rFonts w:ascii="Cambria Math" w:hAnsi="Cambria Math" w:eastAsia="宋体" w:cs="Times New Roman"/>
                    <w:sz w:val="24"/>
                    <w14:ligatures w14:val="standardContextual"/>
                  </w:rPr>
                </w:del>
              </m:ctrlPr>
            </m:e>
            <m:sub>
              <w:del w:id="4062" w:author="几" w:date="2025-01-28T01:06:00Z">
                <m:r>
                  <m:rPr>
                    <m:sty m:val="p"/>
                  </m:rPr>
                  <w:rPr>
                    <w:rFonts w:ascii="Cambria Math" w:hAnsi="Cambria Math" w:eastAsia="宋体" w:cs="Times New Roman"/>
                    <w:sz w:val="24"/>
                    <w14:ligatures w14:val="standardContextual"/>
                  </w:rPr>
                  <m:t>2</m:t>
                </m:r>
              </w:del>
              <m:ctrlPr>
                <w:del w:id="4063" w:author="几" w:date="2025-01-28T01:06:00Z">
                  <w:rPr>
                    <w:rFonts w:ascii="Cambria Math" w:hAnsi="Cambria Math" w:eastAsia="宋体" w:cs="Times New Roman"/>
                    <w:sz w:val="24"/>
                    <w14:ligatures w14:val="standardContextual"/>
                  </w:rPr>
                </w:del>
              </m:ctrlPr>
            </m:sub>
          </m:sSub>
          <w:del w:id="4064" w:author="几" w:date="2025-01-28T01:06:00Z">
            <m:r>
              <m:rPr>
                <m:sty m:val="p"/>
              </m:rPr>
              <w:rPr>
                <w:rFonts w:ascii="Cambria Math" w:hAnsi="Cambria Math" w:eastAsia="宋体" w:cs="Times New Roman"/>
                <w:sz w:val="24"/>
                <w14:ligatures w14:val="standardContextual"/>
              </w:rPr>
              <m:t>=</m:t>
            </m:r>
          </w:del>
          <m:d>
            <m:dPr>
              <m:begChr m:val="{"/>
              <m:endChr m:val="}"/>
              <m:ctrlPr>
                <w:del w:id="4065" w:author="几" w:date="2025-01-28T01:06:00Z">
                  <w:rPr>
                    <w:rFonts w:ascii="Cambria Math" w:hAnsi="Cambria Math" w:eastAsia="宋体" w:cs="Times New Roman"/>
                    <w:sz w:val="24"/>
                    <w14:ligatures w14:val="standardContextual"/>
                  </w:rPr>
                </w:del>
              </m:ctrlPr>
            </m:dPr>
            <m:e>
              <w:del w:id="4066" w:author="几" w:date="2025-01-28T01:06:00Z">
                <m:r>
                  <m:rPr>
                    <m:sty m:val="p"/>
                  </m:rPr>
                  <w:rPr>
                    <w:rFonts w:ascii="Cambria Math" w:hAnsi="Cambria Math" w:eastAsia="宋体" w:cs="Times New Roman"/>
                    <w:sz w:val="24"/>
                    <w14:ligatures w14:val="standardContextual"/>
                  </w:rPr>
                  <m:t>2,2,2,2,3,2,3,2</m:t>
                </m:r>
              </w:del>
              <m:ctrlPr>
                <w:del w:id="4067" w:author="几" w:date="2025-01-28T01:06:00Z">
                  <w:rPr>
                    <w:rFonts w:ascii="Cambria Math" w:hAnsi="Cambria Math" w:eastAsia="宋体" w:cs="Times New Roman"/>
                    <w:sz w:val="24"/>
                    <w14:ligatures w14:val="standardContextual"/>
                  </w:rPr>
                </w:del>
              </m:ctrlPr>
            </m:e>
          </m:d>
        </m:oMath>
      </m:oMathPara>
    </w:p>
    <w:p w14:paraId="7BFDF902">
      <w:pPr>
        <w:ind w:firstLine="420"/>
        <w:rPr>
          <w:del w:id="4068" w:author="几" w:date="2025-01-28T01:06:00Z"/>
          <w:rFonts w:ascii="Cambria Math" w:hAnsi="Cambria Math" w:eastAsia="宋体" w:cs="Times New Roman"/>
          <w:sz w:val="24"/>
          <w14:ligatures w14:val="standardContextual"/>
        </w:rPr>
      </w:pPr>
      <w:del w:id="4069" w:author="几" w:date="2025-01-28T01:06:00Z">
        <w:r>
          <w:rPr>
            <w:rFonts w:hint="eastAsia" w:ascii="Cambria Math" w:hAnsi="Times New Roman" w:eastAsia="Times New Roman" w:cs="Times New Roman"/>
            <w:sz w:val="24"/>
            <w14:ligatures w14:val="standardContextual"/>
          </w:rPr>
          <w:delText xml:space="preserve">The </w:delText>
        </w:r>
      </w:del>
      <w:del w:id="4070" w:author="几" w:date="2025-01-28T01:06:00Z">
        <w:r>
          <w:rPr>
            <w:rFonts w:ascii="Cambria Math" w:hAnsi="Times New Roman" w:eastAsia="Times New Roman" w:cs="Times New Roman"/>
            <w:sz w:val="24"/>
            <w14:ligatures w14:val="standardContextual"/>
          </w:rPr>
          <w:delText>p value</w:delText>
        </w:r>
      </w:del>
      <w:del w:id="4071" w:author="几" w:date="2025-01-28T01:06:00Z">
        <w:r>
          <w:rPr>
            <w:rFonts w:hint="eastAsia" w:ascii="Cambria Math" w:hAnsi="Times New Roman" w:eastAsia="Times New Roman" w:cs="Times New Roman"/>
            <w:sz w:val="24"/>
            <w14:ligatures w14:val="standardContextual"/>
          </w:rPr>
          <w:delText xml:space="preserve"> obtained by t test is </w:delText>
        </w:r>
      </w:del>
      <w:del w:id="4072" w:author="几" w:date="2025-01-28T01:06:00Z">
        <w:r>
          <w:rPr>
            <w:rFonts w:ascii="Cambria Math" w:hAnsi="Times New Roman" w:eastAsia="Times New Roman" w:cs="Times New Roman"/>
            <w:sz w:val="24"/>
            <w14:ligatures w14:val="standardContextual"/>
          </w:rPr>
          <w:delText>0.0011</w:delText>
        </w:r>
      </w:del>
      <w:del w:id="4073" w:author="几" w:date="2025-01-28T01:06:00Z">
        <w:r>
          <w:rPr>
            <w:rFonts w:hint="eastAsia" w:ascii="Cambria Math" w:hAnsi="Times New Roman" w:eastAsia="Times New Roman" w:cs="Times New Roman"/>
            <w:sz w:val="24"/>
            <w14:ligatures w14:val="standardContextual"/>
          </w:rPr>
          <w:delText>, which rejects the null hypothesis and shows a significant difference.</w:delText>
        </w:r>
      </w:del>
    </w:p>
    <w:p w14:paraId="5946BEEE">
      <w:pPr>
        <w:ind w:firstLine="420"/>
        <w:rPr>
          <w:del w:id="4074" w:author="几" w:date="2025-01-28T01:06:00Z"/>
          <w:rFonts w:ascii="Cambria Math" w:hAnsi="Cambria Math" w:eastAsia="宋体" w:cs="Times New Roman"/>
          <w:sz w:val="24"/>
          <w14:ligatures w14:val="standardContextual"/>
        </w:rPr>
      </w:pPr>
      <w:del w:id="4075" w:author="几" w:date="2025-01-28T01:06:00Z">
        <w:r>
          <w:rPr>
            <w:rFonts w:hint="eastAsia" w:ascii="Cambria Math" w:hAnsi="Times New Roman" w:eastAsia="Times New Roman" w:cs="Times New Roman"/>
            <w:sz w:val="24"/>
            <w14:ligatures w14:val="standardContextual"/>
          </w:rPr>
          <w:delText xml:space="preserve">The competitive status values of </w:delText>
        </w:r>
      </w:del>
      <w:del w:id="4076" w:author="几" w:date="2025-01-28T01:06:00Z">
        <w:r>
          <w:rPr>
            <w:rFonts w:ascii="Cambria Math" w:hAnsi="Times New Roman" w:eastAsia="Times New Roman" w:cs="Times New Roman"/>
            <w:sz w:val="24"/>
            <w14:ligatures w14:val="standardContextual"/>
          </w:rPr>
          <w:delText>Chinese gymnastics team</w:delText>
        </w:r>
      </w:del>
      <w:del w:id="4077" w:author="几" w:date="2025-01-28T01:06:00Z">
        <w:r>
          <w:rPr>
            <w:rFonts w:hint="eastAsia" w:ascii="Cambria Math" w:hAnsi="Times New Roman" w:eastAsia="Times New Roman" w:cs="Times New Roman"/>
            <w:sz w:val="24"/>
            <w14:ligatures w14:val="standardContextual"/>
          </w:rPr>
          <w:delText xml:space="preserve"> athletes before and after </w:delText>
        </w:r>
      </w:del>
      <w:del w:id="4078" w:author="几" w:date="2025-01-28T01:06:00Z">
        <w:r>
          <w:rPr>
            <w:rFonts w:ascii="Cambria Math" w:hAnsi="Times New Roman" w:eastAsia="Times New Roman" w:cs="Times New Roman"/>
            <w:sz w:val="24"/>
            <w14:ligatures w14:val="standardContextual"/>
          </w:rPr>
          <w:delText>Nabieva</w:delText>
        </w:r>
      </w:del>
      <w:del w:id="4079" w:author="几" w:date="2025-01-28T01:06:00Z">
        <w:r>
          <w:rPr>
            <w:rFonts w:hint="eastAsia" w:ascii="Cambria Math" w:hAnsi="Times New Roman" w:eastAsia="Times New Roman" w:cs="Times New Roman"/>
            <w:sz w:val="24"/>
            <w14:ligatures w14:val="standardContextual"/>
          </w:rPr>
          <w:delText xml:space="preserve"> coached the </w:delText>
        </w:r>
      </w:del>
      <w:del w:id="4080" w:author="几" w:date="2025-01-28T01:06:00Z">
        <w:r>
          <w:rPr>
            <w:rFonts w:ascii="Cambria Math" w:hAnsi="Times New Roman" w:eastAsia="Times New Roman" w:cs="Times New Roman"/>
            <w:sz w:val="24"/>
            <w14:ligatures w14:val="standardContextual"/>
          </w:rPr>
          <w:delText>Chinese gymnastics team</w:delText>
        </w:r>
      </w:del>
      <w:del w:id="4081" w:author="几" w:date="2025-01-28T01:06:00Z">
        <w:r>
          <w:rPr>
            <w:rFonts w:hint="eastAsia" w:ascii="Cambria Math" w:hAnsi="Times New Roman" w:eastAsia="Times New Roman" w:cs="Times New Roman"/>
            <w:sz w:val="24"/>
            <w14:ligatures w14:val="standardContextual"/>
          </w:rPr>
          <w:delText xml:space="preserve"> were respectively</w:delText>
        </w:r>
      </w:del>
    </w:p>
    <w:p w14:paraId="0A179E62">
      <w:pPr>
        <w:ind w:firstLine="420"/>
        <w:rPr>
          <w:del w:id="4082" w:author="几" w:date="2025-01-28T01:06:00Z"/>
          <w:rFonts w:ascii="Cambria Math" w:hAnsi="Cambria Math" w:eastAsia="宋体" w:cs="Times New Roman"/>
          <w:sz w:val="24"/>
          <w14:ligatures w14:val="standardContextual"/>
        </w:rPr>
      </w:pPr>
      <m:oMathPara>
        <m:oMath>
          <m:sSub>
            <m:sSubPr>
              <m:ctrlPr>
                <w:del w:id="4083" w:author="几" w:date="2025-01-28T01:06:00Z">
                  <w:rPr>
                    <w:rFonts w:ascii="Cambria Math" w:hAnsi="Cambria Math" w:eastAsia="宋体" w:cs="Times New Roman"/>
                    <w:sz w:val="24"/>
                    <w14:ligatures w14:val="standardContextual"/>
                  </w:rPr>
                </w:del>
              </m:ctrlPr>
            </m:sSubPr>
            <m:e>
              <w:del w:id="4084" w:author="几" w:date="2025-01-28T01:06:00Z">
                <m:r>
                  <m:rPr/>
                  <w:rPr>
                    <w:rFonts w:ascii="Cambria Math" w:hAnsi="Cambria Math" w:eastAsia="宋体" w:cs="Times New Roman"/>
                    <w:sz w:val="24"/>
                    <w14:ligatures w14:val="standardContextual"/>
                  </w:rPr>
                  <m:t>Y</m:t>
                </m:r>
              </w:del>
              <m:ctrlPr>
                <w:del w:id="4085" w:author="几" w:date="2025-01-28T01:06:00Z">
                  <w:rPr>
                    <w:rFonts w:ascii="Cambria Math" w:hAnsi="Cambria Math" w:eastAsia="宋体" w:cs="Times New Roman"/>
                    <w:sz w:val="24"/>
                    <w14:ligatures w14:val="standardContextual"/>
                  </w:rPr>
                </w:del>
              </m:ctrlPr>
            </m:e>
            <m:sub>
              <w:del w:id="4086" w:author="几" w:date="2025-01-28T01:06:00Z">
                <m:r>
                  <m:rPr>
                    <m:sty m:val="p"/>
                  </m:rPr>
                  <w:rPr>
                    <w:rFonts w:ascii="Cambria Math" w:hAnsi="Cambria Math" w:eastAsia="宋体" w:cs="Times New Roman"/>
                    <w:sz w:val="24"/>
                    <w14:ligatures w14:val="standardContextual"/>
                  </w:rPr>
                  <m:t>1</m:t>
                </m:r>
              </w:del>
              <m:ctrlPr>
                <w:del w:id="4087" w:author="几" w:date="2025-01-28T01:06:00Z">
                  <w:rPr>
                    <w:rFonts w:ascii="Cambria Math" w:hAnsi="Cambria Math" w:eastAsia="宋体" w:cs="Times New Roman"/>
                    <w:sz w:val="24"/>
                    <w14:ligatures w14:val="standardContextual"/>
                  </w:rPr>
                </w:del>
              </m:ctrlPr>
            </m:sub>
          </m:sSub>
          <w:del w:id="4088" w:author="几" w:date="2025-01-28T01:06:00Z">
            <m:r>
              <m:rPr>
                <m:sty m:val="p"/>
              </m:rPr>
              <w:rPr>
                <w:rFonts w:ascii="Cambria Math" w:hAnsi="Cambria Math" w:eastAsia="宋体" w:cs="Times New Roman"/>
                <w:sz w:val="24"/>
                <w14:ligatures w14:val="standardContextual"/>
              </w:rPr>
              <m:t>=</m:t>
            </m:r>
          </w:del>
          <m:d>
            <m:dPr>
              <m:begChr m:val="{"/>
              <m:endChr m:val="}"/>
              <m:ctrlPr>
                <w:del w:id="4089" w:author="几" w:date="2025-01-28T01:06:00Z">
                  <w:rPr>
                    <w:rFonts w:ascii="Cambria Math" w:hAnsi="Cambria Math" w:eastAsia="宋体" w:cs="Times New Roman"/>
                    <w:sz w:val="24"/>
                    <w14:ligatures w14:val="standardContextual"/>
                  </w:rPr>
                </w:del>
              </m:ctrlPr>
            </m:dPr>
            <m:e>
              <w:del w:id="4090" w:author="几" w:date="2025-01-28T01:06:00Z">
                <m:r>
                  <m:rPr>
                    <m:sty m:val="p"/>
                  </m:rPr>
                  <w:rPr>
                    <w:rFonts w:ascii="Cambria Math" w:hAnsi="Cambria Math" w:eastAsia="宋体" w:cs="Times New Roman"/>
                    <w:sz w:val="24"/>
                    <w14:ligatures w14:val="standardContextual"/>
                  </w:rPr>
                  <m:t>1,1,1,1,1,1,1,1,1</m:t>
                </m:r>
              </w:del>
              <m:ctrlPr>
                <w:del w:id="4091" w:author="几" w:date="2025-01-28T01:06:00Z">
                  <w:rPr>
                    <w:rFonts w:ascii="Cambria Math" w:hAnsi="Cambria Math" w:eastAsia="宋体" w:cs="Times New Roman"/>
                    <w:sz w:val="24"/>
                    <w14:ligatures w14:val="standardContextual"/>
                  </w:rPr>
                </w:del>
              </m:ctrlPr>
            </m:e>
          </m:d>
        </m:oMath>
      </m:oMathPara>
    </w:p>
    <w:p w14:paraId="4723DAFC">
      <w:pPr>
        <w:ind w:firstLine="420"/>
        <w:rPr>
          <w:del w:id="4092" w:author="几" w:date="2025-01-28T01:06:00Z"/>
          <w:rFonts w:ascii="Cambria Math" w:hAnsi="Cambria Math" w:eastAsia="宋体" w:cs="Times New Roman"/>
          <w:sz w:val="24"/>
          <w14:ligatures w14:val="standardContextual"/>
        </w:rPr>
      </w:pPr>
      <m:oMathPara>
        <m:oMath>
          <m:sSub>
            <m:sSubPr>
              <m:ctrlPr>
                <w:del w:id="4093" w:author="几" w:date="2025-01-28T01:06:00Z">
                  <w:rPr>
                    <w:rFonts w:ascii="Cambria Math" w:hAnsi="Cambria Math" w:eastAsia="宋体" w:cs="Times New Roman"/>
                    <w:sz w:val="24"/>
                    <w14:ligatures w14:val="standardContextual"/>
                  </w:rPr>
                </w:del>
              </m:ctrlPr>
            </m:sSubPr>
            <m:e>
              <w:del w:id="4094" w:author="几" w:date="2025-01-28T01:06:00Z">
                <m:r>
                  <m:rPr/>
                  <w:rPr>
                    <w:rFonts w:ascii="Cambria Math" w:hAnsi="Cambria Math" w:eastAsia="宋体" w:cs="Times New Roman"/>
                    <w:sz w:val="24"/>
                    <w14:ligatures w14:val="standardContextual"/>
                  </w:rPr>
                  <m:t>Y</m:t>
                </m:r>
              </w:del>
              <m:ctrlPr>
                <w:del w:id="4095" w:author="几" w:date="2025-01-28T01:06:00Z">
                  <w:rPr>
                    <w:rFonts w:ascii="Cambria Math" w:hAnsi="Cambria Math" w:eastAsia="宋体" w:cs="Times New Roman"/>
                    <w:sz w:val="24"/>
                    <w14:ligatures w14:val="standardContextual"/>
                  </w:rPr>
                </w:del>
              </m:ctrlPr>
            </m:e>
            <m:sub>
              <w:del w:id="4096" w:author="几" w:date="2025-01-28T01:06:00Z">
                <m:r>
                  <m:rPr>
                    <m:sty m:val="p"/>
                  </m:rPr>
                  <w:rPr>
                    <w:rFonts w:ascii="Cambria Math" w:hAnsi="Cambria Math" w:eastAsia="宋体" w:cs="Times New Roman"/>
                    <w:sz w:val="24"/>
                    <w14:ligatures w14:val="standardContextual"/>
                  </w:rPr>
                  <m:t>2</m:t>
                </m:r>
              </w:del>
              <m:ctrlPr>
                <w:del w:id="4097" w:author="几" w:date="2025-01-28T01:06:00Z">
                  <w:rPr>
                    <w:rFonts w:ascii="Cambria Math" w:hAnsi="Cambria Math" w:eastAsia="宋体" w:cs="Times New Roman"/>
                    <w:sz w:val="24"/>
                    <w14:ligatures w14:val="standardContextual"/>
                  </w:rPr>
                </w:del>
              </m:ctrlPr>
            </m:sub>
          </m:sSub>
          <w:del w:id="4098" w:author="几" w:date="2025-01-28T01:06:00Z">
            <m:r>
              <m:rPr>
                <m:sty m:val="p"/>
              </m:rPr>
              <w:rPr>
                <w:rFonts w:ascii="Cambria Math" w:hAnsi="Cambria Math" w:eastAsia="宋体" w:cs="Times New Roman"/>
                <w:sz w:val="24"/>
                <w14:ligatures w14:val="standardContextual"/>
              </w:rPr>
              <m:t>=</m:t>
            </m:r>
          </w:del>
          <m:d>
            <m:dPr>
              <m:begChr m:val="{"/>
              <m:endChr m:val="}"/>
              <m:ctrlPr>
                <w:del w:id="4099" w:author="几" w:date="2025-01-28T01:06:00Z">
                  <w:rPr>
                    <w:rFonts w:ascii="Cambria Math" w:hAnsi="Cambria Math" w:eastAsia="宋体" w:cs="Times New Roman"/>
                    <w:sz w:val="24"/>
                    <w14:ligatures w14:val="standardContextual"/>
                  </w:rPr>
                </w:del>
              </m:ctrlPr>
            </m:dPr>
            <m:e>
              <w:del w:id="4100" w:author="几" w:date="2025-01-28T01:06:00Z">
                <m:r>
                  <m:rPr>
                    <m:sty m:val="p"/>
                  </m:rPr>
                  <w:rPr>
                    <w:rFonts w:ascii="Cambria Math" w:hAnsi="Cambria Math" w:eastAsia="宋体" w:cs="Times New Roman"/>
                    <w:sz w:val="24"/>
                    <w14:ligatures w14:val="standardContextual"/>
                  </w:rPr>
                  <m:t>2,3,2,3,2,2,2,2,2</m:t>
                </m:r>
              </w:del>
              <m:ctrlPr>
                <w:del w:id="4101" w:author="几" w:date="2025-01-28T01:06:00Z">
                  <w:rPr>
                    <w:rFonts w:ascii="Cambria Math" w:hAnsi="Cambria Math" w:eastAsia="宋体" w:cs="Times New Roman"/>
                    <w:sz w:val="24"/>
                    <w14:ligatures w14:val="standardContextual"/>
                  </w:rPr>
                </w:del>
              </m:ctrlPr>
            </m:e>
          </m:d>
        </m:oMath>
      </m:oMathPara>
    </w:p>
    <w:p w14:paraId="4594D707">
      <w:pPr>
        <w:ind w:firstLine="420"/>
        <w:rPr>
          <w:del w:id="4102" w:author="几" w:date="2025-01-28T01:06:00Z"/>
          <w:rFonts w:ascii="Cambria Math" w:hAnsi="Cambria Math" w:eastAsia="宋体" w:cs="Times New Roman"/>
          <w:sz w:val="24"/>
          <w14:ligatures w14:val="standardContextual"/>
        </w:rPr>
      </w:pPr>
      <w:del w:id="4103" w:author="几" w:date="2025-01-28T01:06:00Z">
        <w:r>
          <w:rPr>
            <w:rFonts w:ascii="Cambria Math" w:hAnsi="Times New Roman" w:eastAsia="Times New Roman" w:cs="Times New Roman"/>
            <w:sz w:val="24"/>
            <w14:ligatures w14:val="standardContextual"/>
          </w:rPr>
          <w:delText>p value</w:delText>
        </w:r>
      </w:del>
      <w:del w:id="4104" w:author="几" w:date="2025-01-28T01:06:00Z">
        <w:r>
          <w:rPr>
            <w:rFonts w:hint="eastAsia" w:ascii="Cambria Math" w:hAnsi="Times New Roman" w:eastAsia="Times New Roman" w:cs="Times New Roman"/>
            <w:sz w:val="24"/>
            <w14:ligatures w14:val="standardContextual"/>
          </w:rPr>
          <w:delText xml:space="preserve"> of t test</w:delText>
        </w:r>
      </w:del>
      <w:del w:id="4105" w:author="几" w:date="2025-01-28T01:06:00Z">
        <w:r>
          <w:rPr>
            <w:rFonts w:ascii="Cambria Math" w:hAnsi="Times New Roman" w:eastAsia="Times New Roman" w:cs="Times New Roman"/>
            <w:sz w:val="24"/>
            <w14:ligatures w14:val="standardContextual"/>
          </w:rPr>
          <w:delText>: 0.0000</w:delText>
        </w:r>
      </w:del>
      <w:del w:id="4106" w:author="几" w:date="2025-01-28T01:06:00Z">
        <w:r>
          <w:rPr>
            <w:rFonts w:hint="eastAsia" w:ascii="Cambria Math" w:hAnsi="Times New Roman" w:eastAsia="Times New Roman" w:cs="Times New Roman"/>
            <w:sz w:val="24"/>
            <w14:ligatures w14:val="standardContextual"/>
          </w:rPr>
          <w:delText>, the result of rejecting the null hypothesis, there is a significant difference.</w:delText>
        </w:r>
      </w:del>
    </w:p>
    <w:p w14:paraId="7A0A0D71">
      <w:pPr>
        <w:ind w:firstLine="420"/>
        <w:rPr>
          <w:del w:id="4107" w:author="几" w:date="2025-01-28T01:06:00Z"/>
          <w:rFonts w:ascii="Cambria Math" w:hAnsi="Cambria Math" w:eastAsia="宋体" w:cs="Times New Roman"/>
          <w:sz w:val="24"/>
          <w14:ligatures w14:val="standardContextual"/>
        </w:rPr>
      </w:pPr>
      <w:del w:id="4108" w:author="几" w:date="2025-01-28T01:06:00Z">
        <w:r>
          <w:rPr>
            <w:rFonts w:hint="eastAsia" w:ascii="Cambria Math" w:hAnsi="Times New Roman" w:eastAsia="Times New Roman" w:cs="Times New Roman"/>
            <w:sz w:val="24"/>
            <w14:ligatures w14:val="standardContextual"/>
          </w:rPr>
          <w:delText xml:space="preserve">For </w:delText>
        </w:r>
      </w:del>
      <w:del w:id="4109" w:author="几" w:date="2025-01-28T01:06:00Z">
        <w:r>
          <w:rPr>
            <w:rFonts w:ascii="Cambria Math" w:hAnsi="Times New Roman" w:eastAsia="Times New Roman" w:cs="Times New Roman"/>
            <w:sz w:val="24"/>
            <w14:ligatures w14:val="standardContextual"/>
          </w:rPr>
          <w:delText>Bela Karolyi</w:delText>
        </w:r>
      </w:del>
      <w:del w:id="4110" w:author="几" w:date="2025-01-28T01:06:00Z">
        <w:r>
          <w:rPr>
            <w:rFonts w:hint="eastAsia" w:ascii="Cambria Math" w:hAnsi="Times New Roman" w:eastAsia="Times New Roman" w:cs="Times New Roman"/>
            <w:sz w:val="24"/>
            <w14:ligatures w14:val="standardContextual"/>
          </w:rPr>
          <w:delText xml:space="preserve"> before and after coaching the </w:delText>
        </w:r>
      </w:del>
      <w:del w:id="4111" w:author="几" w:date="2025-01-28T01:06:00Z">
        <w:r>
          <w:rPr>
            <w:rFonts w:ascii="Cambria Math" w:hAnsi="Times New Roman" w:eastAsia="Times New Roman" w:cs="Times New Roman"/>
            <w:sz w:val="24"/>
            <w14:ligatures w14:val="standardContextual"/>
          </w:rPr>
          <w:delText>US women's gymnastics team</w:delText>
        </w:r>
      </w:del>
      <w:del w:id="4112" w:author="几" w:date="2025-01-28T01:06:00Z">
        <w:r>
          <w:rPr>
            <w:rFonts w:hint="eastAsia" w:ascii="Cambria Math" w:hAnsi="Times New Roman" w:eastAsia="Times New Roman" w:cs="Times New Roman"/>
            <w:sz w:val="24"/>
            <w14:ligatures w14:val="standardContextual"/>
          </w:rPr>
          <w:delText xml:space="preserve">, the competitive status values of the </w:delText>
        </w:r>
      </w:del>
      <w:del w:id="4113" w:author="几" w:date="2025-01-28T01:06:00Z">
        <w:r>
          <w:rPr>
            <w:rFonts w:ascii="Cambria Math" w:hAnsi="Times New Roman" w:eastAsia="Times New Roman" w:cs="Times New Roman"/>
            <w:sz w:val="24"/>
            <w14:ligatures w14:val="standardContextual"/>
          </w:rPr>
          <w:delText>US women's gymnastics team</w:delText>
        </w:r>
      </w:del>
      <w:del w:id="4114" w:author="几" w:date="2025-01-28T01:06:00Z">
        <w:r>
          <w:rPr>
            <w:rFonts w:hint="eastAsia" w:ascii="Cambria Math" w:hAnsi="Times New Roman" w:eastAsia="Times New Roman" w:cs="Times New Roman"/>
            <w:sz w:val="24"/>
            <w14:ligatures w14:val="standardContextual"/>
          </w:rPr>
          <w:delText xml:space="preserve"> athletes were</w:delText>
        </w:r>
      </w:del>
    </w:p>
    <w:p w14:paraId="6EB2A973">
      <w:pPr>
        <w:ind w:firstLine="420"/>
        <w:rPr>
          <w:del w:id="4115" w:author="几" w:date="2025-01-28T01:06:00Z"/>
          <w:rFonts w:ascii="Cambria Math" w:hAnsi="Cambria Math" w:eastAsia="宋体" w:cs="Times New Roman"/>
          <w:sz w:val="24"/>
          <w14:ligatures w14:val="standardContextual"/>
        </w:rPr>
      </w:pPr>
      <m:oMathPara>
        <m:oMath>
          <m:sSub>
            <m:sSubPr>
              <m:ctrlPr>
                <w:del w:id="4116" w:author="几" w:date="2025-01-28T01:06:00Z">
                  <w:rPr>
                    <w:rFonts w:ascii="Cambria Math" w:hAnsi="Cambria Math" w:eastAsia="宋体" w:cs="Times New Roman"/>
                    <w:sz w:val="24"/>
                    <w14:ligatures w14:val="standardContextual"/>
                  </w:rPr>
                </w:del>
              </m:ctrlPr>
            </m:sSubPr>
            <m:e>
              <w:del w:id="4117" w:author="几" w:date="2025-01-28T01:06:00Z">
                <m:r>
                  <m:rPr/>
                  <w:rPr>
                    <w:rFonts w:ascii="Cambria Math" w:hAnsi="Cambria Math" w:eastAsia="宋体" w:cs="Times New Roman"/>
                    <w:sz w:val="24"/>
                    <w14:ligatures w14:val="standardContextual"/>
                  </w:rPr>
                  <m:t>Y</m:t>
                </m:r>
              </w:del>
              <m:ctrlPr>
                <w:del w:id="4118" w:author="几" w:date="2025-01-28T01:06:00Z">
                  <w:rPr>
                    <w:rFonts w:ascii="Cambria Math" w:hAnsi="Cambria Math" w:eastAsia="宋体" w:cs="Times New Roman"/>
                    <w:sz w:val="24"/>
                    <w14:ligatures w14:val="standardContextual"/>
                  </w:rPr>
                </w:del>
              </m:ctrlPr>
            </m:e>
            <m:sub>
              <w:del w:id="4119" w:author="几" w:date="2025-01-28T01:06:00Z">
                <m:r>
                  <m:rPr>
                    <m:sty m:val="p"/>
                  </m:rPr>
                  <w:rPr>
                    <w:rFonts w:ascii="Cambria Math" w:hAnsi="Cambria Math" w:eastAsia="宋体" w:cs="Times New Roman"/>
                    <w:sz w:val="24"/>
                    <w14:ligatures w14:val="standardContextual"/>
                  </w:rPr>
                  <m:t>1</m:t>
                </m:r>
              </w:del>
              <m:ctrlPr>
                <w:del w:id="4120" w:author="几" w:date="2025-01-28T01:06:00Z">
                  <w:rPr>
                    <w:rFonts w:ascii="Cambria Math" w:hAnsi="Cambria Math" w:eastAsia="宋体" w:cs="Times New Roman"/>
                    <w:sz w:val="24"/>
                    <w14:ligatures w14:val="standardContextual"/>
                  </w:rPr>
                </w:del>
              </m:ctrlPr>
            </m:sub>
          </m:sSub>
          <w:del w:id="4121" w:author="几" w:date="2025-01-28T01:06:00Z">
            <m:r>
              <m:rPr>
                <m:sty m:val="p"/>
              </m:rPr>
              <w:rPr>
                <w:rFonts w:ascii="Cambria Math" w:hAnsi="Cambria Math" w:eastAsia="宋体" w:cs="Times New Roman"/>
                <w:sz w:val="24"/>
                <w14:ligatures w14:val="standardContextual"/>
              </w:rPr>
              <m:t>=</m:t>
            </m:r>
          </w:del>
          <m:d>
            <m:dPr>
              <m:begChr m:val="{"/>
              <m:endChr m:val="}"/>
              <m:ctrlPr>
                <w:del w:id="4122" w:author="几" w:date="2025-01-28T01:06:00Z">
                  <w:rPr>
                    <w:rFonts w:ascii="Cambria Math" w:hAnsi="Cambria Math" w:eastAsia="宋体" w:cs="Times New Roman"/>
                    <w:sz w:val="24"/>
                    <w14:ligatures w14:val="standardContextual"/>
                  </w:rPr>
                </w:del>
              </m:ctrlPr>
            </m:dPr>
            <m:e>
              <w:del w:id="4123" w:author="几" w:date="2025-01-28T01:06:00Z">
                <m:r>
                  <m:rPr>
                    <m:sty m:val="p"/>
                  </m:rPr>
                  <w:rPr>
                    <w:rFonts w:ascii="Cambria Math" w:hAnsi="Cambria Math" w:eastAsia="宋体" w:cs="Times New Roman"/>
                    <w:sz w:val="24"/>
                    <w14:ligatures w14:val="standardContextual"/>
                  </w:rPr>
                  <m:t>1,1,1,1,1,1</m:t>
                </m:r>
              </w:del>
              <m:ctrlPr>
                <w:del w:id="4124" w:author="几" w:date="2025-01-28T01:06:00Z">
                  <w:rPr>
                    <w:rFonts w:ascii="Cambria Math" w:hAnsi="Cambria Math" w:eastAsia="宋体" w:cs="Times New Roman"/>
                    <w:sz w:val="24"/>
                    <w14:ligatures w14:val="standardContextual"/>
                  </w:rPr>
                </w:del>
              </m:ctrlPr>
            </m:e>
          </m:d>
        </m:oMath>
      </m:oMathPara>
    </w:p>
    <w:p w14:paraId="571B954A">
      <w:pPr>
        <w:ind w:firstLine="420"/>
        <w:rPr>
          <w:del w:id="4125" w:author="几" w:date="2025-01-28T01:06:00Z"/>
          <w:rFonts w:ascii="Cambria Math" w:hAnsi="Cambria Math" w:eastAsia="宋体" w:cs="Times New Roman"/>
          <w:sz w:val="24"/>
          <w14:ligatures w14:val="standardContextual"/>
        </w:rPr>
      </w:pPr>
      <m:oMathPara>
        <m:oMath>
          <m:sSub>
            <m:sSubPr>
              <m:ctrlPr>
                <w:del w:id="4126" w:author="几" w:date="2025-01-28T01:06:00Z">
                  <w:rPr>
                    <w:rFonts w:ascii="Cambria Math" w:hAnsi="Cambria Math" w:eastAsia="宋体" w:cs="Times New Roman"/>
                    <w:sz w:val="24"/>
                    <w14:ligatures w14:val="standardContextual"/>
                  </w:rPr>
                </w:del>
              </m:ctrlPr>
            </m:sSubPr>
            <m:e>
              <w:del w:id="4127" w:author="几" w:date="2025-01-28T01:06:00Z">
                <m:r>
                  <m:rPr/>
                  <w:rPr>
                    <w:rFonts w:ascii="Cambria Math" w:hAnsi="Cambria Math" w:eastAsia="宋体" w:cs="Times New Roman"/>
                    <w:sz w:val="24"/>
                    <w14:ligatures w14:val="standardContextual"/>
                  </w:rPr>
                  <m:t>Y</m:t>
                </m:r>
              </w:del>
              <m:ctrlPr>
                <w:del w:id="4128" w:author="几" w:date="2025-01-28T01:06:00Z">
                  <w:rPr>
                    <w:rFonts w:ascii="Cambria Math" w:hAnsi="Cambria Math" w:eastAsia="宋体" w:cs="Times New Roman"/>
                    <w:sz w:val="24"/>
                    <w14:ligatures w14:val="standardContextual"/>
                  </w:rPr>
                </w:del>
              </m:ctrlPr>
            </m:e>
            <m:sub>
              <w:del w:id="4129" w:author="几" w:date="2025-01-28T01:06:00Z">
                <m:r>
                  <m:rPr>
                    <m:sty m:val="p"/>
                  </m:rPr>
                  <w:rPr>
                    <w:rFonts w:ascii="Cambria Math" w:hAnsi="Cambria Math" w:eastAsia="宋体" w:cs="Times New Roman"/>
                    <w:sz w:val="24"/>
                    <w14:ligatures w14:val="standardContextual"/>
                  </w:rPr>
                  <m:t>2</m:t>
                </m:r>
              </w:del>
              <m:ctrlPr>
                <w:del w:id="4130" w:author="几" w:date="2025-01-28T01:06:00Z">
                  <w:rPr>
                    <w:rFonts w:ascii="Cambria Math" w:hAnsi="Cambria Math" w:eastAsia="宋体" w:cs="Times New Roman"/>
                    <w:sz w:val="24"/>
                    <w14:ligatures w14:val="standardContextual"/>
                  </w:rPr>
                </w:del>
              </m:ctrlPr>
            </m:sub>
          </m:sSub>
          <w:del w:id="4131" w:author="几" w:date="2025-01-28T01:06:00Z">
            <m:r>
              <m:rPr>
                <m:sty m:val="p"/>
              </m:rPr>
              <w:rPr>
                <w:rFonts w:ascii="Cambria Math" w:hAnsi="Cambria Math" w:eastAsia="宋体" w:cs="Times New Roman"/>
                <w:sz w:val="24"/>
                <w14:ligatures w14:val="standardContextual"/>
              </w:rPr>
              <m:t>=</m:t>
            </m:r>
          </w:del>
          <m:d>
            <m:dPr>
              <m:begChr m:val="{"/>
              <m:endChr m:val="}"/>
              <m:ctrlPr>
                <w:del w:id="4132" w:author="几" w:date="2025-01-28T01:06:00Z">
                  <w:rPr>
                    <w:rFonts w:ascii="Cambria Math" w:hAnsi="Cambria Math" w:eastAsia="宋体" w:cs="Times New Roman"/>
                    <w:sz w:val="24"/>
                    <w14:ligatures w14:val="standardContextual"/>
                  </w:rPr>
                </w:del>
              </m:ctrlPr>
            </m:dPr>
            <m:e>
              <w:del w:id="4133" w:author="几" w:date="2025-01-28T01:06:00Z">
                <m:r>
                  <m:rPr>
                    <m:sty m:val="p"/>
                  </m:rPr>
                  <w:rPr>
                    <w:rFonts w:ascii="Cambria Math" w:hAnsi="Cambria Math" w:eastAsia="宋体" w:cs="Times New Roman"/>
                    <w:sz w:val="24"/>
                    <w14:ligatures w14:val="standardContextual"/>
                  </w:rPr>
                  <m:t>3,2,2,2,3,3</m:t>
                </m:r>
              </w:del>
              <m:ctrlPr>
                <w:del w:id="4134" w:author="几" w:date="2025-01-28T01:06:00Z">
                  <w:rPr>
                    <w:rFonts w:ascii="Cambria Math" w:hAnsi="Cambria Math" w:eastAsia="宋体" w:cs="Times New Roman"/>
                    <w:sz w:val="24"/>
                    <w14:ligatures w14:val="standardContextual"/>
                  </w:rPr>
                </w:del>
              </m:ctrlPr>
            </m:e>
          </m:d>
        </m:oMath>
      </m:oMathPara>
    </w:p>
    <w:p w14:paraId="3828C265">
      <w:pPr>
        <w:ind w:firstLine="480" w:firstLineChars="200"/>
        <w:rPr>
          <w:del w:id="4136" w:author="几" w:date="2025-01-28T01:06:00Z"/>
          <w:rFonts w:ascii="Cambria Math" w:hAnsi="Cambria Math" w:eastAsia="宋体" w:cs="Times New Roman"/>
          <w:sz w:val="24"/>
          <w14:ligatures w14:val="standardContextual"/>
        </w:rPr>
        <w:pPrChange w:id="4135" w:author="几" w:date="2025-01-28T00:41:00Z">
          <w:pPr>
            <w:ind w:firstLine="420"/>
          </w:pPr>
        </w:pPrChange>
      </w:pPr>
      <w:del w:id="4137" w:author="几" w:date="2025-01-28T01:06:00Z">
        <w:r>
          <w:rPr>
            <w:rFonts w:hint="eastAsia" w:ascii="Cambria Math" w:hAnsi="Times New Roman" w:eastAsia="Times New Roman" w:cs="Times New Roman"/>
            <w:sz w:val="24"/>
            <w14:ligatures w14:val="standardContextual"/>
          </w:rPr>
          <w:delText xml:space="preserve">The </w:delText>
        </w:r>
      </w:del>
      <w:del w:id="4138" w:author="几" w:date="2025-01-28T01:06:00Z">
        <w:r>
          <w:rPr>
            <w:rFonts w:ascii="Cambria Math" w:hAnsi="Times New Roman" w:eastAsia="Times New Roman" w:cs="Times New Roman"/>
            <w:sz w:val="24"/>
            <w14:ligatures w14:val="standardContextual"/>
          </w:rPr>
          <w:delText>p value</w:delText>
        </w:r>
      </w:del>
      <w:del w:id="4139" w:author="几" w:date="2025-01-28T01:06:00Z">
        <w:r>
          <w:rPr>
            <w:rFonts w:hint="eastAsia" w:ascii="Cambria Math" w:hAnsi="Times New Roman" w:eastAsia="Times New Roman" w:cs="Times New Roman"/>
            <w:sz w:val="24"/>
            <w14:ligatures w14:val="standardContextual"/>
          </w:rPr>
          <w:delText xml:space="preserve"> of t test was </w:delText>
        </w:r>
      </w:del>
      <w:del w:id="4140" w:author="几" w:date="2025-01-28T01:06:00Z">
        <w:r>
          <w:rPr>
            <w:rFonts w:ascii="Cambria Math" w:hAnsi="Times New Roman" w:eastAsia="Times New Roman" w:cs="Times New Roman"/>
            <w:sz w:val="24"/>
            <w14:ligatures w14:val="standardContextual"/>
          </w:rPr>
          <w:delText>0.0002</w:delText>
        </w:r>
      </w:del>
      <w:del w:id="4141" w:author="几" w:date="2025-01-28T01:06:00Z">
        <w:r>
          <w:rPr>
            <w:rFonts w:hint="eastAsia" w:ascii="Cambria Math" w:hAnsi="Times New Roman" w:eastAsia="Times New Roman" w:cs="Times New Roman"/>
            <w:sz w:val="24"/>
            <w14:ligatures w14:val="standardContextual"/>
          </w:rPr>
          <w:delText>, which rejected the null hypothesis and showed a significant difference.</w:delText>
        </w:r>
      </w:del>
    </w:p>
    <w:p w14:paraId="21CEAA54">
      <w:pPr>
        <w:ind w:firstLine="420"/>
        <w:rPr>
          <w:del w:id="4142" w:author="几" w:date="2025-01-28T01:06:00Z"/>
          <w:rFonts w:ascii="Times New Roman" w:hAnsi="Times New Roman" w:eastAsia="Times New Roman" w:cs="Times New Roman"/>
          <w:sz w:val="24"/>
          <w:rPrChange w:id="4143" w:author="几" w:date="2025-01-28T00:13:00Z">
            <w:rPr>
              <w:del w:id="4144" w:author="几" w:date="2025-01-28T01:06:00Z"/>
              <w:rFonts w:ascii="Times New Roman" w:hAnsi="Times New Roman" w:cs="Times New Roman"/>
              <w:sz w:val="24"/>
              <w14:ligatures w14:val="standardContextual"/>
            </w:rPr>
          </w:rPrChange>
          <w14:ligatures w14:val="standardContextual"/>
        </w:rPr>
      </w:pPr>
      <w:del w:id="4145" w:author="几" w:date="2025-01-28T01:06:00Z">
        <w:r>
          <w:rPr>
            <w:rFonts w:ascii="Times New Roman" w:hAnsi="Times New Roman" w:eastAsia="Times New Roman" w:cs="Times New Roman"/>
            <w:sz w:val="24"/>
            <w14:ligatures w14:val="standardContextual"/>
          </w:rPr>
          <w:delText xml:space="preserve">Through calculation, it can be concluded that the competitive state value of the American women's volleyball team when Lang Ping </w:delText>
        </w:r>
      </w:del>
      <m:oMath>
        <m:acc>
          <m:accPr>
            <m:ctrlPr>
              <w:del w:id="4146" w:author="几" w:date="2025-01-28T01:06:00Z">
                <w:rPr>
                  <w:rFonts w:hint="eastAsia" w:ascii="Cambria Math" w:hAnsi="Cambria Math" w:eastAsia="Times New Roman" w:cs="Times New Roman"/>
                  <w:sz w:val="24"/>
                  <w14:ligatures w14:val="standardContextual"/>
                </w:rPr>
              </w:del>
            </m:ctrlPr>
          </m:accPr>
          <m:e>
            <w:del w:id="4147" w:author="几" w:date="2025-01-28T01:06:00Z">
              <m:r>
                <m:rPr>
                  <m:sty m:val="p"/>
                </m:rPr>
                <w:rPr>
                  <w:rFonts w:ascii="Cambria Math" w:hAnsi="Cambria Math" w:eastAsia="Times New Roman" w:cs="Times New Roman"/>
                  <w:sz w:val="24"/>
                  <w:rPrChange w:id="4148" w:author="几" w:date="2025-01-28T00:13:00Z">
                    <w:rPr>
                      <w:rFonts w:ascii="Cambria Math" w:hAnsi="Cambria Math" w:eastAsia="宋体"/>
                      <w:sz w:val="24"/>
                      <w14:ligatures w14:val="standardContextual"/>
                    </w:rPr>
                  </w:rPrChange>
                  <w14:ligatures w14:val="standardContextual"/>
                </w:rPr>
                <m:t>Y</m:t>
              </m:r>
            </w:del>
            <m:ctrlPr>
              <w:del w:id="4149" w:author="几" w:date="2025-01-28T01:06:00Z">
                <w:rPr>
                  <w:rFonts w:hint="eastAsia" w:ascii="Cambria Math" w:hAnsi="Cambria Math" w:eastAsia="Times New Roman" w:cs="Times New Roman"/>
                  <w:sz w:val="24"/>
                  <w14:ligatures w14:val="standardContextual"/>
                </w:rPr>
              </w:del>
            </m:ctrlPr>
          </m:e>
        </m:acc>
        <w:del w:id="4150" w:author="几" w:date="2025-01-28T01:06:00Z">
          <m:r>
            <m:rPr>
              <m:sty m:val="p"/>
            </m:rPr>
            <w:rPr>
              <w:rFonts w:ascii="Cambria Math" w:hAnsi="Cambria Math" w:eastAsia="Times New Roman" w:cs="Times New Roman"/>
              <w:sz w:val="24"/>
              <w:rPrChange w:id="4151" w:author="几" w:date="2025-01-28T00:13:00Z">
                <w:rPr>
                  <w:rFonts w:ascii="Cambria Math" w:hAnsi="Cambria Math" w:eastAsia="宋体"/>
                  <w:sz w:val="24"/>
                  <w14:ligatures w14:val="standardContextual"/>
                </w:rPr>
              </w:rPrChange>
              <w14:ligatures w14:val="standardContextual"/>
            </w:rPr>
            <m:t>100%</m:t>
          </m:r>
        </w:del>
      </m:oMath>
      <w:del w:id="4152" w:author="几" w:date="2025-01-28T01:06:00Z">
        <w:r>
          <w:rPr>
            <w:rFonts w:ascii="Times New Roman" w:hAnsi="Times New Roman" w:eastAsia="Times New Roman" w:cs="Times New Roman"/>
            <w:sz w:val="24"/>
            <w14:ligatures w14:val="standardContextual"/>
          </w:rPr>
          <w:delText>coached it is, the competitive state value of the Chinese women's volleyball team when</w:delText>
        </w:r>
      </w:del>
      <m:oMath>
        <m:acc>
          <m:accPr>
            <m:ctrlPr>
              <w:del w:id="4153" w:author="几" w:date="2025-01-28T01:06:00Z">
                <w:rPr>
                  <w:rFonts w:hint="eastAsia" w:ascii="Cambria Math" w:hAnsi="Cambria Math" w:eastAsia="Times New Roman" w:cs="Times New Roman"/>
                  <w:sz w:val="24"/>
                  <w14:ligatures w14:val="standardContextual"/>
                </w:rPr>
              </w:del>
            </m:ctrlPr>
          </m:accPr>
          <m:e>
            <w:del w:id="4154" w:author="几" w:date="2025-01-28T01:06:00Z">
              <m:r>
                <m:rPr>
                  <m:sty m:val="p"/>
                </m:rPr>
                <w:rPr>
                  <w:rFonts w:ascii="Cambria Math" w:hAnsi="Cambria Math" w:eastAsia="Times New Roman" w:cs="Times New Roman"/>
                  <w:sz w:val="24"/>
                  <w:rPrChange w:id="4155" w:author="几" w:date="2025-01-28T00:13:00Z">
                    <w:rPr>
                      <w:rFonts w:ascii="Cambria Math" w:hAnsi="Cambria Math" w:eastAsia="宋体"/>
                      <w:sz w:val="24"/>
                      <w14:ligatures w14:val="standardContextual"/>
                    </w:rPr>
                  </w:rPrChange>
                  <w14:ligatures w14:val="standardContextual"/>
                </w:rPr>
                <m:t>Y</m:t>
              </m:r>
            </w:del>
            <m:ctrlPr>
              <w:del w:id="4156" w:author="几" w:date="2025-01-28T01:06:00Z">
                <w:rPr>
                  <w:rFonts w:hint="eastAsia" w:ascii="Cambria Math" w:hAnsi="Cambria Math" w:eastAsia="Times New Roman" w:cs="Times New Roman"/>
                  <w:sz w:val="24"/>
                  <w14:ligatures w14:val="standardContextual"/>
                </w:rPr>
              </w:del>
            </m:ctrlPr>
          </m:e>
        </m:acc>
        <w:del w:id="4157" w:author="几" w:date="2025-01-28T01:06:00Z">
          <m:r>
            <m:rPr>
              <m:sty m:val="p"/>
            </m:rPr>
            <w:rPr>
              <w:rFonts w:ascii="Cambria Math" w:hAnsi="Cambria Math" w:eastAsia="Times New Roman" w:cs="Times New Roman"/>
              <w:sz w:val="24"/>
              <w:rPrChange w:id="4158" w:author="几" w:date="2025-01-28T00:13:00Z">
                <w:rPr>
                  <w:rFonts w:ascii="Cambria Math" w:hAnsi="Cambria Math" w:eastAsia="宋体"/>
                  <w:sz w:val="24"/>
                  <w14:ligatures w14:val="standardContextual"/>
                </w:rPr>
              </w:rPrChange>
              <w14:ligatures w14:val="standardContextual"/>
            </w:rPr>
            <m:t>122.22%</m:t>
          </m:r>
        </w:del>
      </m:oMath>
      <w:del w:id="4159" w:author="几" w:date="2025-01-28T01:06:00Z">
        <w:r>
          <w:rPr>
            <w:rFonts w:ascii="Times New Roman" w:hAnsi="Times New Roman" w:eastAsia="Times New Roman" w:cs="Times New Roman"/>
            <w:sz w:val="24"/>
            <w14:ligatures w14:val="standardContextual"/>
          </w:rPr>
          <w:delText xml:space="preserve"> Nabieva coached it is, and the competitive state value of the American women's gymnastics team when Bela Karolyi coached it is.</w:delText>
        </w:r>
      </w:del>
      <m:oMath>
        <m:acc>
          <m:accPr>
            <m:ctrlPr>
              <w:del w:id="4160" w:author="几" w:date="2025-01-28T01:06:00Z">
                <w:rPr>
                  <w:rFonts w:hint="eastAsia" w:ascii="Cambria Math" w:hAnsi="Cambria Math" w:eastAsia="Times New Roman" w:cs="Times New Roman"/>
                  <w:sz w:val="24"/>
                  <w14:ligatures w14:val="standardContextual"/>
                </w:rPr>
              </w:del>
            </m:ctrlPr>
          </m:accPr>
          <m:e>
            <w:del w:id="4161" w:author="几" w:date="2025-01-28T01:06:00Z">
              <m:r>
                <m:rPr>
                  <m:sty m:val="p"/>
                </m:rPr>
                <w:rPr>
                  <w:rFonts w:ascii="Cambria Math" w:hAnsi="Cambria Math" w:eastAsia="Times New Roman" w:cs="Times New Roman"/>
                  <w:sz w:val="24"/>
                  <w:rPrChange w:id="4162" w:author="几" w:date="2025-01-28T00:13:00Z">
                    <w:rPr>
                      <w:rFonts w:ascii="Cambria Math" w:hAnsi="Cambria Math" w:eastAsia="宋体"/>
                      <w:sz w:val="24"/>
                      <w14:ligatures w14:val="standardContextual"/>
                    </w:rPr>
                  </w:rPrChange>
                  <w14:ligatures w14:val="standardContextual"/>
                </w:rPr>
                <m:t>Y</m:t>
              </m:r>
            </w:del>
            <m:ctrlPr>
              <w:del w:id="4163" w:author="几" w:date="2025-01-28T01:06:00Z">
                <w:rPr>
                  <w:rFonts w:hint="eastAsia" w:ascii="Cambria Math" w:hAnsi="Cambria Math" w:eastAsia="Times New Roman" w:cs="Times New Roman"/>
                  <w:sz w:val="24"/>
                  <w14:ligatures w14:val="standardContextual"/>
                </w:rPr>
              </w:del>
            </m:ctrlPr>
          </m:e>
        </m:acc>
        <w:del w:id="4164" w:author="几" w:date="2025-01-28T01:06:00Z">
          <m:r>
            <m:rPr>
              <m:sty m:val="p"/>
            </m:rPr>
            <w:rPr>
              <w:rFonts w:ascii="Cambria Math" w:hAnsi="Cambria Math" w:eastAsia="Times New Roman" w:cs="Times New Roman"/>
              <w:sz w:val="24"/>
              <w:rPrChange w:id="4165" w:author="几" w:date="2025-01-28T00:13:00Z">
                <w:rPr>
                  <w:rFonts w:ascii="Cambria Math" w:hAnsi="Cambria Math" w:eastAsia="宋体"/>
                  <w:sz w:val="24"/>
                  <w14:ligatures w14:val="standardContextual"/>
                </w:rPr>
              </w:rPrChange>
              <w14:ligatures w14:val="standardContextual"/>
            </w:rPr>
            <m:t>150%</m:t>
          </m:r>
        </w:del>
      </m:oMath>
    </w:p>
    <w:p w14:paraId="71B2136B">
      <w:pPr>
        <w:ind w:firstLine="420"/>
        <w:rPr>
          <w:del w:id="4166" w:author="几" w:date="2025-01-28T01:06:00Z"/>
          <w:rFonts w:ascii="Times New Roman" w:hAnsi="Times New Roman" w:eastAsia="Times New Roman" w:cs="Times New Roman"/>
          <w:sz w:val="24"/>
          <w14:ligatures w14:val="standardContextual"/>
        </w:rPr>
      </w:pPr>
      <w:del w:id="4167" w:author="几" w:date="2025-01-28T01:06:00Z">
        <w:r>
          <w:rPr>
            <w:rFonts w:ascii="Times New Roman" w:hAnsi="Times New Roman" w:eastAsia="Times New Roman" w:cs="Times New Roman"/>
            <w:sz w:val="24"/>
            <w14:ligatures w14:val="standardContextual"/>
          </w:rPr>
          <w:drawing>
            <wp:anchor distT="0" distB="0" distL="114300" distR="114300" simplePos="0" relativeHeight="251665408" behindDoc="0" locked="0" layoutInCell="1" allowOverlap="1">
              <wp:simplePos x="0" y="0"/>
              <wp:positionH relativeFrom="margin">
                <wp:align>center</wp:align>
              </wp:positionH>
              <wp:positionV relativeFrom="paragraph">
                <wp:posOffset>5175885</wp:posOffset>
              </wp:positionV>
              <wp:extent cx="4503420" cy="2122805"/>
              <wp:effectExtent l="0" t="0" r="0" b="0"/>
              <wp:wrapTopAndBottom/>
              <wp:docPr id="38414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0921" name="图片 1"/>
                      <pic:cNvPicPr>
                        <a:picLocks noChangeAspect="1"/>
                      </pic:cNvPicPr>
                    </pic:nvPicPr>
                    <pic:blipFill>
                      <a:blip r:embed="rId45"/>
                      <a:stretch>
                        <a:fillRect/>
                      </a:stretch>
                    </pic:blipFill>
                    <pic:spPr>
                      <a:xfrm>
                        <a:off x="0" y="0"/>
                        <a:ext cx="4503420" cy="2122805"/>
                      </a:xfrm>
                      <a:prstGeom prst="rect">
                        <a:avLst/>
                      </a:prstGeom>
                    </pic:spPr>
                  </pic:pic>
                </a:graphicData>
              </a:graphic>
            </wp:anchor>
          </w:drawing>
        </w:r>
      </w:del>
      <w:del w:id="4169" w:author="几" w:date="2025-01-28T01:06:00Z">
        <w:r>
          <w:rPr>
            <w:rFonts w:ascii="Times New Roman" w:hAnsi="Times New Roman" w:eastAsia="Times New Roman" w:cs="Times New Roman"/>
            <w:sz w:val="24"/>
            <w14:ligatures w14:val="standardContextual"/>
          </w:rPr>
          <w:drawing>
            <wp:anchor distT="0" distB="0" distL="114300" distR="114300" simplePos="0" relativeHeight="251663360" behindDoc="0" locked="0" layoutInCell="1" allowOverlap="1">
              <wp:simplePos x="0" y="0"/>
              <wp:positionH relativeFrom="margin">
                <wp:posOffset>794385</wp:posOffset>
              </wp:positionH>
              <wp:positionV relativeFrom="paragraph">
                <wp:posOffset>922020</wp:posOffset>
              </wp:positionV>
              <wp:extent cx="4107815" cy="1959610"/>
              <wp:effectExtent l="0" t="0" r="6985" b="2540"/>
              <wp:wrapTopAndBottom/>
              <wp:docPr id="175624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3828" name="图片 1"/>
                      <pic:cNvPicPr>
                        <a:picLocks noChangeAspect="1"/>
                      </pic:cNvPicPr>
                    </pic:nvPicPr>
                    <pic:blipFill>
                      <a:blip r:embed="rId46"/>
                      <a:stretch>
                        <a:fillRect/>
                      </a:stretch>
                    </pic:blipFill>
                    <pic:spPr>
                      <a:xfrm>
                        <a:off x="0" y="0"/>
                        <a:ext cx="4107815" cy="1959610"/>
                      </a:xfrm>
                      <a:prstGeom prst="rect">
                        <a:avLst/>
                      </a:prstGeom>
                    </pic:spPr>
                  </pic:pic>
                </a:graphicData>
              </a:graphic>
            </wp:anchor>
          </w:drawing>
        </w:r>
      </w:del>
      <w:del w:id="4171" w:author="几" w:date="2025-01-28T01:06:00Z">
        <w:r>
          <w:rPr>
            <w:rFonts w:ascii="Times New Roman" w:hAnsi="Times New Roman" w:eastAsia="Times New Roman" w:cs="Times New Roman"/>
            <w:sz w:val="24"/>
            <w14:ligatures w14:val="standardContextual"/>
          </w:rPr>
          <w:delText>We used the Momentum Metri model to predict the effect of the "Great Coach" on the Japanese women's volleyball, the French women's rhythmic gymnastics team, and the French women's rhythmic gymnastics team, respectively, to reveal that the introduction of great coaches in these events will bring excellent improvements:</w:delText>
        </w:r>
      </w:del>
    </w:p>
    <w:p w14:paraId="5FD9729A">
      <w:pPr>
        <w:ind w:firstLine="420" w:firstLineChars="0"/>
        <w:jc w:val="left"/>
        <w:rPr>
          <w:del w:id="4173" w:author="几" w:date="2025-01-28T01:06:00Z"/>
          <w:rFonts w:ascii="Times New Roman" w:hAnsi="Times New Roman" w:eastAsia="Times New Roman" w:cs="Times New Roman"/>
          <w:szCs w:val="21"/>
          <w14:ligatures w14:val="standardContextual"/>
        </w:rPr>
        <w:pPrChange w:id="4172" w:author="沐" w:date="2025-01-28T00:53:00Z">
          <w:pPr>
            <w:ind w:firstLine="480" w:firstLineChars="200"/>
            <w:jc w:val="center"/>
          </w:pPr>
        </w:pPrChange>
      </w:pPr>
      <w:del w:id="4174" w:author="几" w:date="2025-01-28T01:06:00Z">
        <w:r>
          <w:rPr>
            <w:rFonts w:ascii="Times New Roman" w:hAnsi="Times New Roman" w:eastAsia="Times New Roman" w:cs="Times New Roman"/>
            <w:sz w:val="24"/>
            <w14:ligatures w14:val="standardContextual"/>
          </w:rPr>
          <w:drawing>
            <wp:anchor distT="0" distB="0" distL="114300" distR="114300" simplePos="0" relativeHeight="251664384" behindDoc="0" locked="0" layoutInCell="1" allowOverlap="1">
              <wp:simplePos x="0" y="0"/>
              <wp:positionH relativeFrom="margin">
                <wp:posOffset>734695</wp:posOffset>
              </wp:positionH>
              <wp:positionV relativeFrom="paragraph">
                <wp:posOffset>-5280025</wp:posOffset>
              </wp:positionV>
              <wp:extent cx="4346575" cy="2048510"/>
              <wp:effectExtent l="0" t="0" r="15875" b="8890"/>
              <wp:wrapTopAndBottom/>
              <wp:docPr id="9735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1775" name="图片 1"/>
                      <pic:cNvPicPr>
                        <a:picLocks noChangeAspect="1"/>
                      </pic:cNvPicPr>
                    </pic:nvPicPr>
                    <pic:blipFill>
                      <a:blip r:embed="rId45"/>
                      <a:stretch>
                        <a:fillRect/>
                      </a:stretch>
                    </pic:blipFill>
                    <pic:spPr>
                      <a:xfrm>
                        <a:off x="0" y="0"/>
                        <a:ext cx="4346575" cy="2048510"/>
                      </a:xfrm>
                      <a:prstGeom prst="rect">
                        <a:avLst/>
                      </a:prstGeom>
                    </pic:spPr>
                  </pic:pic>
                </a:graphicData>
              </a:graphic>
            </wp:anchor>
          </w:drawing>
        </w:r>
      </w:del>
      <w:del w:id="4176" w:author="几" w:date="2025-01-28T01:06:00Z">
        <w:r>
          <w:rPr>
            <w:rFonts w:hint="eastAsia" w:ascii="Times New Roman" w:hAnsi="Times New Roman" w:eastAsia="Times New Roman" w:cs="Times New Roman"/>
            <w:szCs w:val="21"/>
            <w14:ligatures w14:val="standardContextual"/>
          </w:rPr>
          <w:delText>The influence of the "Great Coach"</w:delText>
        </w:r>
      </w:del>
    </w:p>
    <w:p w14:paraId="7C8C0562">
      <w:pPr>
        <w:ind w:firstLine="0" w:firstLineChars="0"/>
        <w:rPr>
          <w:ins w:id="4178" w:author="沐" w:date="2025-01-28T00:07:00Z"/>
          <w:del w:id="4179" w:author="几" w:date="2025-01-28T00:42:00Z"/>
          <w:rFonts w:ascii="Times New Roman" w:hAnsi="Times New Roman" w:eastAsia="Times New Roman" w:cs="Times New Roman"/>
          <w:sz w:val="24"/>
          <w14:ligatures w14:val="standardContextual"/>
        </w:rPr>
        <w:pPrChange w:id="4177" w:author="几" w:date="2025-01-28T00:41:00Z">
          <w:pPr>
            <w:ind w:firstLine="480" w:firstLineChars="200"/>
          </w:pPr>
        </w:pPrChange>
      </w:pPr>
      <w:del w:id="4180" w:author="几" w:date="2025-01-28T00:42:00Z">
        <w:r>
          <w:rPr>
            <w:rFonts w:hint="eastAsia" w:ascii="Times New Roman" w:hAnsi="Times New Roman" w:eastAsia="Times New Roman" w:cs="Times New Roman"/>
            <w:sz w:val="24"/>
            <w14:ligatures w14:val="standardContextual"/>
          </w:rPr>
          <w:delText>The improvement of the team by the "great coach" is obvious. The competitive state of the athletes is almost doubled, so the influence of the "great coach" on the single project is doubled, and the influence on the overall medal is almost a direct addition of a medal. All countries should invest in "great coaches". This is a universal situation.</w:delText>
        </w:r>
      </w:del>
    </w:p>
    <w:p w14:paraId="28F2339F">
      <w:pPr>
        <w:ind w:firstLine="0" w:firstLineChars="0"/>
        <w:rPr>
          <w:ins w:id="4182" w:author="沐" w:date="2025-01-28T00:06:00Z"/>
          <w:del w:id="4183" w:author="几" w:date="2025-01-28T00:42:00Z"/>
          <w:rFonts w:ascii="Times New Roman" w:hAnsi="Times New Roman" w:eastAsia="Times New Roman" w:cs="Times New Roman"/>
          <w:sz w:val="24"/>
          <w14:ligatures w14:val="standardContextual"/>
        </w:rPr>
        <w:pPrChange w:id="4181" w:author="几" w:date="2025-01-28T00:41:00Z">
          <w:pPr>
            <w:ind w:firstLine="480" w:firstLineChars="200"/>
          </w:pPr>
        </w:pPrChange>
      </w:pPr>
    </w:p>
    <w:p w14:paraId="7D8CB286">
      <w:pPr>
        <w:ind w:firstLine="0" w:firstLineChars="0"/>
        <w:jc w:val="center"/>
        <w:rPr>
          <w:del w:id="4185" w:author="几" w:date="2025-01-28T00:42:00Z"/>
          <w:rFonts w:ascii="Times New Roman" w:hAnsi="Times New Roman" w:eastAsia="Times New Roman" w:cs="Times New Roman"/>
          <w:b w:val="0"/>
          <w:bCs w:val="0"/>
          <w:sz w:val="24"/>
          <w:szCs w:val="24"/>
          <w:lang w:eastAsia="zh"/>
          <w:rPrChange w:id="4186" w:author="沐" w:date="2025-01-28T00:23:00Z">
            <w:rPr>
              <w:del w:id="4187"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184" w:author="几" w:date="2025-01-28T00:41:00Z">
          <w:pPr>
            <w:ind w:firstLine="562" w:firstLineChars="200"/>
          </w:pPr>
        </w:pPrChange>
      </w:pPr>
    </w:p>
    <w:p w14:paraId="0AD6EC8D">
      <w:pPr>
        <w:pStyle w:val="41"/>
        <w:numPr>
          <w:ilvl w:val="0"/>
          <w:numId w:val="0"/>
        </w:numPr>
        <w:spacing w:before="240" w:after="60"/>
        <w:ind w:left="0" w:firstLine="0"/>
        <w:outlineLvl w:val="0"/>
        <w:rPr>
          <w:ins w:id="4189" w:author="沐" w:date="2025-01-28T00:28:00Z"/>
          <w:del w:id="4190" w:author="几" w:date="2025-01-28T00:42:00Z"/>
          <w:rFonts w:ascii="Times New Roman" w:hAnsi="Times New Roman" w:eastAsia="Times New Roman" w:cs="Times New Roman"/>
          <w:sz w:val="24"/>
          <w:szCs w:val="24"/>
          <w:lang w:eastAsia="zh"/>
          <w14:ligatures w14:val="standardContextual"/>
        </w:rPr>
        <w:pPrChange w:id="4188" w:author="几" w:date="2025-01-28T00:41:00Z">
          <w:pPr>
            <w:pStyle w:val="41"/>
            <w:numPr>
              <w:ilvl w:val="0"/>
              <w:numId w:val="3"/>
            </w:numPr>
            <w:spacing w:before="240" w:after="60"/>
            <w:ind w:left="360" w:hanging="360"/>
            <w:outlineLvl w:val="0"/>
          </w:pPr>
        </w:pPrChange>
      </w:pPr>
    </w:p>
    <w:p w14:paraId="0189DE70">
      <w:pPr>
        <w:pStyle w:val="41"/>
        <w:numPr>
          <w:ilvl w:val="0"/>
          <w:numId w:val="0"/>
        </w:numPr>
        <w:spacing w:before="240" w:after="60"/>
        <w:ind w:left="0" w:firstLine="0"/>
        <w:outlineLvl w:val="0"/>
        <w:rPr>
          <w:ins w:id="4192" w:author="沐" w:date="2025-01-28T00:28:00Z"/>
          <w:del w:id="4193" w:author="几" w:date="2025-01-28T00:42:00Z"/>
          <w:rFonts w:ascii="Times New Roman" w:hAnsi="Times New Roman" w:eastAsia="Times New Roman" w:cs="Times New Roman"/>
          <w:sz w:val="24"/>
          <w:szCs w:val="24"/>
          <w:lang w:eastAsia="zh"/>
          <w14:ligatures w14:val="standardContextual"/>
        </w:rPr>
        <w:pPrChange w:id="4191" w:author="几" w:date="2025-01-28T00:42:00Z">
          <w:pPr>
            <w:pStyle w:val="41"/>
            <w:numPr>
              <w:ilvl w:val="0"/>
              <w:numId w:val="3"/>
            </w:numPr>
            <w:spacing w:before="240" w:after="60"/>
            <w:ind w:left="360" w:hanging="360"/>
            <w:outlineLvl w:val="0"/>
          </w:pPr>
        </w:pPrChange>
      </w:pPr>
    </w:p>
    <w:p w14:paraId="754FECBB">
      <w:pPr>
        <w:pStyle w:val="41"/>
        <w:numPr>
          <w:ilvl w:val="0"/>
          <w:numId w:val="0"/>
        </w:numPr>
        <w:spacing w:before="240" w:after="60"/>
        <w:ind w:left="0" w:firstLine="0"/>
        <w:outlineLvl w:val="0"/>
        <w:rPr>
          <w:ins w:id="4195" w:author="沐" w:date="2025-01-28T00:28:00Z"/>
          <w:del w:id="4196" w:author="几" w:date="2025-01-28T00:42:00Z"/>
          <w:rFonts w:ascii="Times New Roman" w:hAnsi="Times New Roman" w:eastAsia="Times New Roman" w:cs="Times New Roman"/>
          <w:sz w:val="24"/>
          <w:szCs w:val="24"/>
          <w:lang w:eastAsia="zh"/>
          <w14:ligatures w14:val="standardContextual"/>
        </w:rPr>
        <w:pPrChange w:id="4194" w:author="几" w:date="2025-01-28T00:42:00Z">
          <w:pPr>
            <w:pStyle w:val="41"/>
            <w:numPr>
              <w:ilvl w:val="0"/>
              <w:numId w:val="3"/>
            </w:numPr>
            <w:spacing w:before="240" w:after="60"/>
            <w:ind w:left="360" w:hanging="360"/>
            <w:outlineLvl w:val="0"/>
          </w:pPr>
        </w:pPrChange>
      </w:pPr>
    </w:p>
    <w:p w14:paraId="0F123A3E">
      <w:pPr>
        <w:pStyle w:val="41"/>
        <w:numPr>
          <w:ilvl w:val="0"/>
          <w:numId w:val="0"/>
        </w:numPr>
        <w:spacing w:before="240" w:after="60"/>
        <w:ind w:left="0" w:firstLine="0"/>
        <w:outlineLvl w:val="0"/>
        <w:rPr>
          <w:ins w:id="4198" w:author="沐" w:date="2025-01-28T00:28:00Z"/>
          <w:del w:id="4199" w:author="几" w:date="2025-01-28T00:42:00Z"/>
          <w:rFonts w:ascii="Times New Roman" w:hAnsi="Times New Roman" w:eastAsia="Times New Roman" w:cs="Times New Roman"/>
          <w:sz w:val="24"/>
          <w:szCs w:val="24"/>
          <w:lang w:eastAsia="zh"/>
          <w14:ligatures w14:val="standardContextual"/>
        </w:rPr>
        <w:pPrChange w:id="4197" w:author="几" w:date="2025-01-28T00:42:00Z">
          <w:pPr>
            <w:pStyle w:val="41"/>
            <w:numPr>
              <w:ilvl w:val="0"/>
              <w:numId w:val="3"/>
            </w:numPr>
            <w:spacing w:before="240" w:after="60"/>
            <w:ind w:left="360" w:hanging="360"/>
            <w:outlineLvl w:val="0"/>
          </w:pPr>
        </w:pPrChange>
      </w:pPr>
    </w:p>
    <w:p w14:paraId="4A4DFAEC">
      <w:pPr>
        <w:pStyle w:val="41"/>
        <w:numPr>
          <w:ilvl w:val="0"/>
          <w:numId w:val="0"/>
        </w:numPr>
        <w:spacing w:before="240" w:after="60"/>
        <w:ind w:left="0" w:firstLine="0"/>
        <w:outlineLvl w:val="0"/>
        <w:rPr>
          <w:ins w:id="4201" w:author="沐" w:date="2025-01-28T00:24:00Z"/>
          <w:del w:id="4202" w:author="几" w:date="2025-01-28T00:42:00Z"/>
          <w:rFonts w:ascii="Times New Roman" w:hAnsi="Times New Roman" w:eastAsia="Times New Roman" w:cs="Times New Roman"/>
          <w:b w:val="0"/>
          <w:bCs w:val="0"/>
          <w:sz w:val="24"/>
          <w:szCs w:val="24"/>
          <w:lang w:eastAsia="zh"/>
          <w:rPrChange w:id="4203" w:author="沐" w:date="2025-01-28T00:27:00Z">
            <w:rPr>
              <w:ins w:id="4204" w:author="沐" w:date="2025-01-28T00:24:00Z"/>
              <w:del w:id="4205"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200" w:author="几" w:date="2025-01-28T00:42:00Z">
          <w:pPr>
            <w:pStyle w:val="41"/>
            <w:numPr>
              <w:ilvl w:val="0"/>
              <w:numId w:val="3"/>
            </w:numPr>
            <w:spacing w:before="240" w:after="60"/>
            <w:ind w:left="360" w:hanging="360"/>
            <w:outlineLvl w:val="0"/>
          </w:pPr>
        </w:pPrChange>
      </w:pPr>
    </w:p>
    <w:p w14:paraId="3C32AA02">
      <w:pPr>
        <w:pStyle w:val="41"/>
        <w:numPr>
          <w:ilvl w:val="0"/>
          <w:numId w:val="0"/>
        </w:numPr>
        <w:spacing w:before="240" w:after="60"/>
        <w:ind w:left="0" w:firstLine="0"/>
        <w:outlineLvl w:val="0"/>
        <w:rPr>
          <w:rFonts w:ascii="Times New Roman" w:hAnsi="Times New Roman" w:eastAsia="宋体"/>
          <w:b/>
          <w:bCs/>
          <w:sz w:val="32"/>
          <w:szCs w:val="32"/>
          <w14:ligatures w14:val="standardContextual"/>
        </w:rPr>
        <w:pPrChange w:id="4206" w:author="几" w:date="2025-01-28T00:42:00Z">
          <w:pPr>
            <w:pStyle w:val="41"/>
            <w:numPr>
              <w:ilvl w:val="0"/>
              <w:numId w:val="3"/>
            </w:numPr>
            <w:spacing w:before="240" w:after="60"/>
            <w:ind w:left="360" w:hanging="360"/>
            <w:outlineLvl w:val="0"/>
          </w:pPr>
        </w:pPrChange>
      </w:pPr>
      <w:ins w:id="4207" w:author="沐" w:date="2025-01-27T17:09:00Z">
        <w:bookmarkStart w:id="130" w:name="_Toc188922291"/>
        <w:r>
          <w:rPr>
            <w:rFonts w:hint="eastAsia" w:ascii="Times New Roman" w:hAnsi="Times New Roman" w:cs="Times New Roman"/>
            <w:b/>
            <w:bCs/>
            <w:sz w:val="32"/>
            <w:szCs w:val="32"/>
            <w:lang w:eastAsia="zh"/>
            <w14:ligatures w14:val="standardContextual"/>
          </w:rPr>
          <w:t xml:space="preserve">7 </w:t>
        </w:r>
      </w:ins>
      <w:ins w:id="4208" w:author="沐" w:date="2025-01-27T19:19:00Z">
        <w:r>
          <w:rPr>
            <w:rFonts w:hint="eastAsia" w:ascii="Times New Roman" w:hAnsi="Times New Roman" w:cs="Times New Roman"/>
            <w:b/>
            <w:bCs/>
            <w:sz w:val="32"/>
            <w:szCs w:val="32"/>
            <w:lang w:eastAsia="zh"/>
            <w14:ligatures w14:val="standardContextual"/>
          </w:rPr>
          <w:t>Key Insights and Implications for Olympic Medal Predictions</w:t>
        </w:r>
        <w:bookmarkEnd w:id="130"/>
      </w:ins>
    </w:p>
    <w:p w14:paraId="5F56957C">
      <w:pPr>
        <w:ind w:firstLine="420"/>
        <w:rPr>
          <w:ins w:id="4209" w:author="沐" w:date="2025-01-27T19:20: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According to the model in this paper, it is found that the Olympic medals are related to some variables, and we put forward the following insights for the prediction of the Olympic medals:</w:t>
      </w:r>
    </w:p>
    <w:p w14:paraId="77E0C231">
      <w:pPr>
        <w:pStyle w:val="41"/>
        <w:numPr>
          <w:ilvl w:val="1"/>
          <w:numId w:val="0"/>
        </w:numPr>
        <w:spacing w:before="240" w:after="60" w:line="312" w:lineRule="auto"/>
        <w:ind w:left="492" w:hanging="492"/>
        <w:jc w:val="left"/>
        <w:outlineLvl w:val="1"/>
        <w:rPr>
          <w:ins w:id="4210" w:author="沐" w:date="2025-01-27T19:40:00Z"/>
          <w:rFonts w:ascii="Times New Roman" w:hAnsi="Times New Roman" w:eastAsia="Times New Roman" w:cs="Times New Roman"/>
          <w:b/>
          <w:bCs/>
          <w:sz w:val="28"/>
          <w:szCs w:val="28"/>
          <w:lang w:eastAsia="zh"/>
          <w14:ligatures w14:val="standardContextual"/>
        </w:rPr>
      </w:pPr>
      <w:ins w:id="4211" w:author="沐" w:date="2025-01-27T19:20:00Z">
        <w:bookmarkStart w:id="131" w:name="_Toc188922292"/>
        <w:r>
          <w:rPr>
            <w:rFonts w:hint="eastAsia" w:ascii="Times New Roman" w:hAnsi="Times New Roman" w:eastAsia="Times New Roman" w:cs="Times New Roman"/>
            <w:b/>
            <w:bCs/>
            <w:sz w:val="28"/>
            <w:szCs w:val="28"/>
            <w:lang w:eastAsia="zh"/>
            <w14:ligatures w14:val="standardContextual"/>
          </w:rPr>
          <w:t>7</w:t>
        </w:r>
      </w:ins>
      <w:ins w:id="4212" w:author="沐" w:date="2025-01-27T19:20:00Z">
        <w:r>
          <w:rPr>
            <w:rFonts w:ascii="Times New Roman" w:hAnsi="Times New Roman" w:eastAsia="Times New Roman" w:cs="Times New Roman"/>
            <w:b/>
            <w:bCs/>
            <w:sz w:val="28"/>
            <w:szCs w:val="28"/>
            <w14:ligatures w14:val="standardContextual"/>
          </w:rPr>
          <w:t>.1</w:t>
        </w:r>
      </w:ins>
      <w:ins w:id="4213" w:author="沐" w:date="2025-01-27T19:20:00Z">
        <w:r>
          <w:rPr>
            <w:rFonts w:hint="eastAsia" w:ascii="Times New Roman" w:hAnsi="Times New Roman" w:eastAsia="Times New Roman" w:cs="Times New Roman"/>
            <w:b/>
            <w:bCs/>
            <w:sz w:val="28"/>
            <w:szCs w:val="28"/>
            <w:lang w:eastAsia="zh"/>
            <w14:ligatures w14:val="standardContextual"/>
          </w:rPr>
          <w:t xml:space="preserve"> </w:t>
        </w:r>
      </w:ins>
      <w:ins w:id="4214" w:author="沐" w:date="2025-01-27T19:48:00Z">
        <w:r>
          <w:rPr>
            <w:rFonts w:hint="eastAsia" w:ascii="Times New Roman" w:hAnsi="Times New Roman" w:eastAsia="Times New Roman" w:cs="Times New Roman"/>
            <w:b/>
            <w:bCs/>
            <w:sz w:val="28"/>
            <w:szCs w:val="28"/>
            <w14:ligatures w14:val="standardContextual"/>
          </w:rPr>
          <w:t xml:space="preserve">Winning the award for efficient countries and </w:t>
        </w:r>
      </w:ins>
      <w:ins w:id="4215" w:author="沐" w:date="2025-01-27T20:19:00Z">
        <w:r>
          <w:rPr>
            <w:rFonts w:hint="eastAsia" w:ascii="Times New Roman" w:hAnsi="Times New Roman" w:eastAsia="Times New Roman" w:cs="Times New Roman"/>
            <w:b/>
            <w:bCs/>
            <w:sz w:val="28"/>
            <w:szCs w:val="28"/>
            <w:lang w:eastAsia="zh"/>
            <w14:ligatures w14:val="standardContextual"/>
          </w:rPr>
          <w:t>in</w:t>
        </w:r>
      </w:ins>
      <w:ins w:id="4216" w:author="沐" w:date="2025-01-27T19:48:00Z">
        <w:r>
          <w:rPr>
            <w:rFonts w:hint="eastAsia" w:ascii="Times New Roman" w:hAnsi="Times New Roman" w:eastAsia="Times New Roman" w:cs="Times New Roman"/>
            <w:b/>
            <w:bCs/>
            <w:sz w:val="28"/>
            <w:szCs w:val="28"/>
            <w14:ligatures w14:val="standardContextual"/>
          </w:rPr>
          <w:t>efficient countries</w:t>
        </w:r>
        <w:bookmarkEnd w:id="131"/>
      </w:ins>
    </w:p>
    <w:p w14:paraId="4DC31233">
      <w:pPr>
        <w:pStyle w:val="41"/>
        <w:numPr>
          <w:ilvl w:val="1"/>
          <w:numId w:val="0"/>
        </w:numPr>
        <w:tabs>
          <w:tab w:val="left" w:pos="1440"/>
        </w:tabs>
        <w:spacing w:before="0" w:after="0" w:line="312" w:lineRule="auto"/>
        <w:ind w:left="0" w:firstLine="480" w:firstLineChars="200"/>
        <w:jc w:val="left"/>
        <w:outlineLvl w:val="1"/>
        <w:rPr>
          <w:ins w:id="4218" w:author="沐" w:date="2025-01-27T19:20:00Z"/>
          <w:rFonts w:hint="eastAsia" w:ascii="Times New Roman" w:hAnsi="Times New Roman" w:cs="Times New Roman"/>
          <w:sz w:val="24"/>
          <w:szCs w:val="24"/>
          <w:lang w:eastAsia="zh"/>
          <w14:ligatures w14:val="standardContextual"/>
        </w:rPr>
        <w:pPrChange w:id="4217" w:author="几" w:date="2025-01-28T00:44:00Z">
          <w:pPr>
            <w:pStyle w:val="41"/>
            <w:numPr>
              <w:ilvl w:val="1"/>
              <w:numId w:val="0"/>
            </w:numPr>
            <w:spacing w:before="240" w:after="60" w:line="312" w:lineRule="auto"/>
            <w:ind w:left="492" w:hanging="492"/>
            <w:jc w:val="left"/>
            <w:outlineLvl w:val="1"/>
          </w:pPr>
        </w:pPrChange>
      </w:pPr>
      <w:bookmarkStart w:id="205" w:name="_GoBack"/>
      <w:bookmarkStart w:id="132" w:name="_Toc188922293"/>
      <w:bookmarkStart w:id="133" w:name="_Toc1517788944"/>
      <w:r>
        <w:rPr>
          <w:rFonts w:hint="eastAsia" w:ascii="Times New Roman" w:hAnsi="Times New Roman" w:cs="Times New Roman"/>
          <w:sz w:val="24"/>
          <w:szCs w:val="24"/>
          <w:lang w:eastAsia="zh"/>
          <w14:ligatures w14:val="standardContextual"/>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934085</wp:posOffset>
                </wp:positionV>
                <wp:extent cx="5880100" cy="2409190"/>
                <wp:effectExtent l="0" t="0" r="6350" b="0"/>
                <wp:wrapTopAndBottom/>
                <wp:docPr id="120" name="组合 120"/>
                <wp:cNvGraphicFramePr/>
                <a:graphic xmlns:a="http://schemas.openxmlformats.org/drawingml/2006/main">
                  <a:graphicData uri="http://schemas.microsoft.com/office/word/2010/wordprocessingGroup">
                    <wpg:wgp>
                      <wpg:cNvGrpSpPr/>
                      <wpg:grpSpPr>
                        <a:xfrm>
                          <a:off x="0" y="0"/>
                          <a:ext cx="5880100" cy="2409190"/>
                          <a:chOff x="1242" y="400822"/>
                          <a:chExt cx="9586" cy="3538"/>
                        </a:xfrm>
                      </wpg:grpSpPr>
                      <pic:pic xmlns:pic="http://schemas.openxmlformats.org/drawingml/2006/picture">
                        <pic:nvPicPr>
                          <pic:cNvPr id="114" name="图片 114"/>
                          <pic:cNvPicPr>
                            <a:picLocks noChangeAspect="1"/>
                          </pic:cNvPicPr>
                        </pic:nvPicPr>
                        <pic:blipFill>
                          <a:blip r:embed="rId48"/>
                          <a:stretch>
                            <a:fillRect/>
                          </a:stretch>
                        </pic:blipFill>
                        <pic:spPr>
                          <a:xfrm>
                            <a:off x="1242" y="400823"/>
                            <a:ext cx="4954" cy="3493"/>
                          </a:xfrm>
                          <a:prstGeom prst="rect">
                            <a:avLst/>
                          </a:prstGeom>
                        </pic:spPr>
                      </pic:pic>
                      <pic:pic xmlns:pic="http://schemas.openxmlformats.org/drawingml/2006/picture">
                        <pic:nvPicPr>
                          <pic:cNvPr id="118" name="图片 118"/>
                          <pic:cNvPicPr>
                            <a:picLocks noChangeAspect="1"/>
                          </pic:cNvPicPr>
                        </pic:nvPicPr>
                        <pic:blipFill>
                          <a:blip r:embed="rId49"/>
                          <a:stretch>
                            <a:fillRect/>
                          </a:stretch>
                        </pic:blipFill>
                        <pic:spPr>
                          <a:xfrm>
                            <a:off x="5704" y="400822"/>
                            <a:ext cx="5124" cy="3538"/>
                          </a:xfrm>
                          <a:prstGeom prst="rect">
                            <a:avLst/>
                          </a:prstGeom>
                        </pic:spPr>
                      </pic:pic>
                    </wpg:wgp>
                  </a:graphicData>
                </a:graphic>
              </wp:anchor>
            </w:drawing>
          </mc:Choice>
          <mc:Fallback>
            <w:pict>
              <v:group id="_x0000_s1026" o:spid="_x0000_s1026" o:spt="203" style="position:absolute;left:0pt;margin-top:73.55pt;height:189.7pt;width:463pt;mso-position-horizontal:center;mso-position-horizontal-relative:margin;mso-wrap-distance-bottom:0pt;mso-wrap-distance-top:0pt;z-index:251671552;mso-width-relative:page;mso-height-relative:page;" coordorigin="1242,400822" coordsize="9586,3538" o:gfxdata="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">
                <o:lock v:ext="edit" aspectratio="f"/>
                <v:shape id="_x0000_s1026" o:spid="_x0000_s1026" o:spt="75" type="#_x0000_t75" style="position:absolute;left:1242;top:400823;height:3493;width:4954;" filled="f" o:preferrelative="t" stroked="f" coordsize="21600,21600" o:gfxdata="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s756ugAAANwA&#10;AAAPAAAAAAAAAAEAIAAAACIAAABkcnMvZG93bnJldi54bWxQSwECFAAUAAAACACHTuJAMy8FnjsA&#10;AAA5AAAAEAAAAAAAAAABACAAAAAJAQAAZHJzL3NoYXBleG1sLnhtbFBLBQYAAAAABgAGAFsBAACz&#10;AwAAAAA=&#10;">
                  <v:fill on="f" focussize="0,0"/>
                  <v:stroke on="f"/>
                  <v:imagedata r:id="rId48" o:title=""/>
                  <o:lock v:ext="edit" aspectratio="t"/>
                </v:shape>
                <v:shape id="_x0000_s1026" o:spid="_x0000_s1026" o:spt="75" type="#_x0000_t75" style="position:absolute;left:5704;top:400822;height:3538;width:5124;" filled="f" o:preferrelative="t" stroked="f" coordsize="21600,21600" o:gfxdata="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ugeu/&#10;AAAA3AAAAA8AAAAAAAAAAQAgAAAAIgAAAGRycy9kb3ducmV2LnhtbFBLAQIUABQAAAAIAIdO4kAz&#10;LwWeOwAAADkAAAAQAAAAAAAAAAEAIAAAAA4BAABkcnMvc2hhcGV4bWwueG1sUEsFBgAAAAAGAAYA&#10;WwEAALgDAAAAAA==&#10;">
                  <v:fill on="f" focussize="0,0"/>
                  <v:stroke on="f"/>
                  <v:imagedata r:id="rId49" o:title=""/>
                  <o:lock v:ext="edit" aspectratio="t"/>
                </v:shape>
                <w10:wrap type="topAndBottom"/>
              </v:group>
            </w:pict>
          </mc:Fallback>
        </mc:AlternateContent>
      </w:r>
      <w:ins w:id="4219" w:author="沐" w:date="2025-01-27T19:51:00Z">
        <w:r>
          <w:rPr>
            <w:rFonts w:hint="eastAsia" w:ascii="Times New Roman" w:hAnsi="Times New Roman" w:cs="Times New Roman" w:eastAsiaTheme="minorEastAsia"/>
            <w:b w:val="0"/>
            <w:bCs w:val="0"/>
            <w:sz w:val="24"/>
            <w:szCs w:val="24"/>
            <w:lang w:eastAsia="zh"/>
            <w:rPrChange w:id="4220"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We use </w:t>
        </w:r>
      </w:ins>
      <w:ins w:id="4221" w:author="沐" w:date="2025-01-27T20:13:00Z">
        <w:r>
          <w:rPr>
            <w:rFonts w:hint="eastAsia" w:ascii="Times New Roman" w:hAnsi="Times New Roman" w:cs="Times New Roman"/>
            <w:sz w:val="24"/>
            <w:szCs w:val="24"/>
            <w:lang w:eastAsia="zh"/>
            <w14:ligatures w14:val="standardContextual"/>
          </w:rPr>
          <w:t>our</w:t>
        </w:r>
      </w:ins>
      <w:ins w:id="4222" w:author="沐" w:date="2025-01-27T19:51:00Z">
        <w:r>
          <w:rPr>
            <w:rFonts w:hint="eastAsia" w:ascii="Times New Roman" w:hAnsi="Times New Roman" w:cs="Times New Roman" w:eastAsiaTheme="minorEastAsia"/>
            <w:b w:val="0"/>
            <w:bCs w:val="0"/>
            <w:sz w:val="24"/>
            <w:szCs w:val="24"/>
            <w:lang w:eastAsia="zh"/>
            <w:rPrChange w:id="4223"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 IEW Model to predict the medal outcomes for each country in the 2028 Olympics, compare them with the results from the 2024 Olympics, and fit the data using a linear </w:t>
        </w:r>
      </w:ins>
      <w:ins w:id="4224" w:author="沐" w:date="2025-01-27T19:52:00Z">
        <w:r>
          <w:rPr>
            <w:rFonts w:hint="eastAsia" w:ascii="Times New Roman" w:hAnsi="Times New Roman" w:cs="Times New Roman"/>
            <w:sz w:val="24"/>
            <w:szCs w:val="24"/>
            <w:lang w:eastAsia="zh"/>
            <w14:ligatures w14:val="standardContextual"/>
          </w:rPr>
          <w:t xml:space="preserve">regression </w:t>
        </w:r>
      </w:ins>
      <w:ins w:id="4225" w:author="沐" w:date="2025-01-27T19:51:00Z">
        <w:r>
          <w:rPr>
            <w:rFonts w:hint="eastAsia" w:ascii="Times New Roman" w:hAnsi="Times New Roman" w:cs="Times New Roman" w:eastAsiaTheme="minorEastAsia"/>
            <w:b w:val="0"/>
            <w:bCs w:val="0"/>
            <w:sz w:val="24"/>
            <w:szCs w:val="24"/>
            <w:lang w:eastAsia="zh"/>
            <w:rPrChange w:id="4226"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model. The results are as follows:</w:t>
        </w:r>
        <w:bookmarkEnd w:id="132"/>
        <w:bookmarkEnd w:id="133"/>
      </w:ins>
    </w:p>
    <w:bookmarkEnd w:id="205"/>
    <w:p w14:paraId="2D66E1FD">
      <w:pPr>
        <w:spacing w:before="30"/>
        <w:ind w:firstLine="420"/>
        <w:rPr>
          <w:del w:id="4228" w:author="沐" w:date="2025-01-28T00:51:00Z"/>
          <w:rFonts w:ascii="Times New Roman" w:hAnsi="Times New Roman" w:cs="Times New Roman"/>
          <w:sz w:val="24"/>
          <w:lang w:eastAsia="zh"/>
          <w14:ligatures w14:val="standardContextual"/>
        </w:rPr>
        <w:pPrChange w:id="4227" w:author="几" w:date="2025-01-28T00:44:00Z">
          <w:pPr>
            <w:ind w:firstLine="420"/>
          </w:pPr>
        </w:pPrChange>
      </w:pPr>
    </w:p>
    <w:p w14:paraId="1A694065">
      <w:pPr>
        <w:spacing w:before="30" w:after="60" w:line="312" w:lineRule="auto"/>
        <w:ind w:left="492" w:firstLine="420"/>
        <w:jc w:val="left"/>
        <w:outlineLvl w:val="1"/>
        <w:rPr>
          <w:del w:id="4230" w:author="沐" w:date="2025-01-27T19:42:00Z"/>
          <w:rFonts w:ascii="Times New Roman" w:hAnsi="Times New Roman" w:eastAsia="Times New Roman" w:cs="Times New Roman"/>
          <w:b/>
          <w:bCs/>
          <w:sz w:val="28"/>
          <w:szCs w:val="28"/>
          <w14:ligatures w14:val="standardContextual"/>
        </w:rPr>
        <w:pPrChange w:id="4229" w:author="沐" w:date="2025-01-28T00:51:00Z">
          <w:pPr>
            <w:pStyle w:val="41"/>
            <w:numPr>
              <w:ilvl w:val="1"/>
              <w:numId w:val="3"/>
            </w:numPr>
            <w:spacing w:before="240" w:after="60" w:line="312" w:lineRule="auto"/>
            <w:ind w:left="492" w:hanging="492"/>
            <w:jc w:val="left"/>
            <w:outlineLvl w:val="1"/>
          </w:pPr>
        </w:pPrChange>
      </w:pPr>
      <w:del w:id="4231" w:author="几" w:date="2025-01-28T00:44:00Z">
        <w:r>
          <w:rPr/>
          <w:drawing>
            <wp:anchor distT="0" distB="0" distL="114300" distR="114300" simplePos="0" relativeHeight="251666432" behindDoc="0" locked="0" layoutInCell="1" allowOverlap="1">
              <wp:simplePos x="0" y="0"/>
              <wp:positionH relativeFrom="column">
                <wp:posOffset>146050</wp:posOffset>
              </wp:positionH>
              <wp:positionV relativeFrom="paragraph">
                <wp:posOffset>509905</wp:posOffset>
              </wp:positionV>
              <wp:extent cx="5339080" cy="3778885"/>
              <wp:effectExtent l="0" t="0" r="0" b="0"/>
              <wp:wrapTopAndBottom/>
              <wp:docPr id="1435106797" name="图片 2"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97" name="图片 2" descr="图表, 气泡图&#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339080" cy="3778885"/>
                      </a:xfrm>
                      <a:prstGeom prst="rect">
                        <a:avLst/>
                      </a:prstGeom>
                      <a:noFill/>
                      <a:ln>
                        <a:noFill/>
                      </a:ln>
                    </pic:spPr>
                  </pic:pic>
                </a:graphicData>
              </a:graphic>
            </wp:anchor>
          </w:drawing>
        </w:r>
      </w:del>
      <w:del w:id="4233" w:author="沐" w:date="2025-01-27T19:42:00Z">
        <w:r>
          <w:rPr>
            <w:rFonts w:hint="eastAsia" w:ascii="Times New Roman" w:hAnsi="Times New Roman" w:eastAsia="Times New Roman" w:cs="Times New Roman"/>
            <w:b/>
            <w:bCs/>
            <w:sz w:val="28"/>
            <w:szCs w:val="28"/>
            <w14:ligatures w14:val="standardContextual"/>
          </w:rPr>
          <w:delText>Winning the award for inefficient countries and efficient countries</w:delText>
        </w:r>
      </w:del>
    </w:p>
    <w:p w14:paraId="6117E932">
      <w:pPr>
        <w:spacing w:before="30"/>
        <w:pPrChange w:id="4234" w:author="沐" w:date="2025-01-28T01:01:00Z">
          <w:pPr/>
        </w:pPrChange>
      </w:pPr>
    </w:p>
    <w:p w14:paraId="0BA64064">
      <w:pPr>
        <w:jc w:val="center"/>
        <w:rPr>
          <w:rFonts w:ascii="Times New Roman" w:hAnsi="Times New Roman" w:eastAsia="Times New Roman" w:cs="Times New Roman"/>
          <w:szCs w:val="21"/>
          <w14:ligatures w14:val="standardContextual"/>
        </w:rPr>
      </w:pPr>
      <w:ins w:id="4235" w:author="几" w:date="2025-01-28T00:54:00Z">
        <w:r>
          <w:rPr>
            <w:rFonts w:hint="eastAsia" w:ascii="Times New Roman" w:hAnsi="Times New Roman" w:eastAsia="Times New Roman" w:cs="Times New Roman"/>
            <w:szCs w:val="21"/>
            <w:lang w:eastAsia="zh"/>
            <w14:ligatures w14:val="standardContextual"/>
          </w:rPr>
          <w:tab/>
        </w:r>
      </w:ins>
      <w:ins w:id="4236" w:author="沐" w:date="2025-01-28T01:02:00Z">
        <w:r>
          <w:rPr>
            <w:rFonts w:hint="eastAsia" w:ascii="Times New Roman" w:hAnsi="Times New Roman" w:eastAsia="Times New Roman" w:cs="Times New Roman"/>
            <w:szCs w:val="21"/>
            <w:lang w:eastAsia="zh"/>
            <w14:ligatures w14:val="standardContextual"/>
          </w:rPr>
          <w:t>Figure 1</w:t>
        </w:r>
      </w:ins>
      <w:ins w:id="4237" w:author="沐" w:date="2025-01-28T01:02:00Z">
        <w:del w:id="4238" w:author="asus" w:date="2025-01-28T02:20:00Z">
          <w:r>
            <w:rPr>
              <w:rFonts w:hint="eastAsia" w:ascii="Times New Roman" w:hAnsi="Times New Roman" w:eastAsia="Times New Roman" w:cs="Times New Roman"/>
              <w:szCs w:val="21"/>
              <w:lang w:eastAsia="zh"/>
              <w14:ligatures w14:val="standardContextual"/>
            </w:rPr>
            <w:delText>2</w:delText>
          </w:r>
        </w:del>
      </w:ins>
      <w:ins w:id="4239" w:author="asus" w:date="2025-01-28T02:21:00Z">
        <w:r>
          <w:rPr>
            <w:rFonts w:ascii="Times New Roman" w:hAnsi="Times New Roman" w:eastAsia="Times New Roman" w:cs="Times New Roman"/>
            <w:szCs w:val="21"/>
            <w:lang w:eastAsia="zh"/>
            <w14:ligatures w14:val="standardContextual"/>
          </w:rPr>
          <w:t>1</w:t>
        </w:r>
      </w:ins>
      <w:ins w:id="4240" w:author="沐" w:date="2025-01-28T01:02:00Z">
        <w:r>
          <w:rPr>
            <w:rFonts w:hint="eastAsia" w:ascii="Times New Roman" w:hAnsi="Times New Roman" w:eastAsia="Times New Roman" w:cs="Times New Roman"/>
            <w:szCs w:val="21"/>
            <w:lang w:eastAsia="zh"/>
            <w14:ligatures w14:val="standardContextual"/>
          </w:rPr>
          <w:t xml:space="preserve"> Comparison of Medal Efficiency Between 2024 and 2028</w:t>
        </w:r>
      </w:ins>
    </w:p>
    <w:p w14:paraId="6575EEEC">
      <w:pPr>
        <w:pStyle w:val="41"/>
        <w:numPr>
          <w:ilvl w:val="1"/>
          <w:numId w:val="0"/>
        </w:numPr>
        <w:tabs>
          <w:tab w:val="left" w:pos="1440"/>
        </w:tabs>
        <w:spacing w:before="0" w:after="0" w:line="312" w:lineRule="auto"/>
        <w:ind w:left="0" w:firstLine="480" w:firstLineChars="200"/>
        <w:jc w:val="left"/>
        <w:outlineLvl w:val="1"/>
        <w:rPr>
          <w:ins w:id="4242" w:author="沐" w:date="2025-01-27T20:15:00Z"/>
          <w:rFonts w:ascii="Times New Roman" w:hAnsi="Times New Roman" w:cs="Times New Roman"/>
          <w:sz w:val="24"/>
          <w:szCs w:val="24"/>
          <w:lang w:eastAsia="zh"/>
          <w14:ligatures w14:val="standardContextual"/>
        </w:rPr>
        <w:pPrChange w:id="4241" w:author="几" w:date="2025-01-28T00:39:00Z">
          <w:pPr>
            <w:pStyle w:val="41"/>
            <w:numPr>
              <w:ilvl w:val="1"/>
              <w:numId w:val="3"/>
            </w:numPr>
            <w:tabs>
              <w:tab w:val="left" w:pos="1440"/>
            </w:tabs>
            <w:spacing w:before="240" w:after="60" w:line="312" w:lineRule="auto"/>
            <w:ind w:left="492" w:hanging="492"/>
            <w:jc w:val="left"/>
            <w:outlineLvl w:val="1"/>
          </w:pPr>
        </w:pPrChange>
      </w:pPr>
      <w:ins w:id="4243" w:author="沐" w:date="2025-01-27T20:15:00Z">
        <w:bookmarkStart w:id="134" w:name="_Toc188922294"/>
        <w:bookmarkStart w:id="135" w:name="_Toc363771419"/>
        <w:r>
          <w:rPr>
            <w:rFonts w:ascii="Times New Roman" w:hAnsi="Times New Roman" w:cs="Times New Roman"/>
            <w:b w:val="0"/>
            <w:bCs w:val="0"/>
            <w:sz w:val="24"/>
            <w:szCs w:val="24"/>
            <w:lang w:eastAsia="zh"/>
            <w:rPrChange w:id="4244" w:author="沐" w:date="2025-01-27T20:15:00Z">
              <w:rPr>
                <w:rFonts w:ascii="Times New Roman" w:hAnsi="Times New Roman" w:cs="Times New Roman"/>
                <w:b/>
                <w:bCs/>
                <w:sz w:val="28"/>
                <w:szCs w:val="28"/>
                <w:lang w:eastAsia="zh"/>
                <w14:ligatures w14:val="standardContextual"/>
              </w:rPr>
            </w:rPrChange>
            <w14:ligatures w14:val="standardContextual"/>
          </w:rPr>
          <w:t>We define countries above the line as high-efficiency medal-winning countries and those below the line as low-efficiency medal-winning countries (of course, medal count is not the primary goal of the Olympics, this is only for research purposes)</w:t>
        </w:r>
        <w:bookmarkEnd w:id="134"/>
        <w:bookmarkEnd w:id="135"/>
      </w:ins>
    </w:p>
    <w:p w14:paraId="25DA042A">
      <w:pPr>
        <w:pStyle w:val="41"/>
        <w:numPr>
          <w:ilvl w:val="1"/>
          <w:numId w:val="0"/>
        </w:numPr>
        <w:tabs>
          <w:tab w:val="left" w:pos="1440"/>
        </w:tabs>
        <w:spacing w:before="0" w:after="0" w:line="312" w:lineRule="auto"/>
        <w:ind w:left="0" w:firstLine="480" w:firstLineChars="200"/>
        <w:jc w:val="left"/>
        <w:outlineLvl w:val="1"/>
        <w:rPr>
          <w:ins w:id="4246" w:author="沐" w:date="2025-01-27T20:23:00Z"/>
          <w:rFonts w:ascii="Times New Roman" w:hAnsi="Times New Roman" w:cs="Times New Roman"/>
          <w:sz w:val="24"/>
          <w:szCs w:val="24"/>
          <w:lang w:eastAsia="zh"/>
          <w14:ligatures w14:val="standardContextual"/>
        </w:rPr>
        <w:pPrChange w:id="4245" w:author="几" w:date="2025-01-28T00:39:00Z">
          <w:pPr>
            <w:pStyle w:val="41"/>
            <w:numPr>
              <w:ilvl w:val="1"/>
              <w:numId w:val="3"/>
            </w:numPr>
            <w:tabs>
              <w:tab w:val="left" w:pos="1440"/>
            </w:tabs>
            <w:spacing w:before="240" w:after="60" w:line="312" w:lineRule="auto"/>
            <w:ind w:left="492" w:hanging="492"/>
            <w:jc w:val="left"/>
            <w:outlineLvl w:val="1"/>
          </w:pPr>
        </w:pPrChange>
      </w:pPr>
      <w:ins w:id="4247" w:author="沐" w:date="2025-01-27T20:19:00Z">
        <w:bookmarkStart w:id="136" w:name="_Toc468746781"/>
        <w:bookmarkStart w:id="137" w:name="_Toc188922295"/>
        <w:r>
          <w:rPr>
            <w:rFonts w:hint="eastAsia" w:ascii="Times New Roman" w:hAnsi="Times New Roman" w:cs="Times New Roman"/>
            <w:sz w:val="24"/>
            <w:szCs w:val="24"/>
            <w:lang w:eastAsia="zh"/>
            <w14:ligatures w14:val="standardContextual"/>
          </w:rPr>
          <w:t>We found that countries like the United Kingdom and France have seen an improvement in medal-winning efficiency, while countries like China have experienced a decline in their efficiency.</w:t>
        </w:r>
        <w:bookmarkEnd w:id="136"/>
        <w:bookmarkEnd w:id="137"/>
        <w:r>
          <w:rPr>
            <w:rFonts w:hint="eastAsia" w:ascii="Times New Roman" w:hAnsi="Times New Roman" w:cs="Times New Roman"/>
            <w:sz w:val="24"/>
            <w:szCs w:val="24"/>
            <w:lang w:eastAsia="zh"/>
            <w14:ligatures w14:val="standardContextual"/>
          </w:rPr>
          <w:t xml:space="preserve"> </w:t>
        </w:r>
      </w:ins>
    </w:p>
    <w:p w14:paraId="2B833070">
      <w:pPr>
        <w:pStyle w:val="41"/>
        <w:numPr>
          <w:ilvl w:val="1"/>
          <w:numId w:val="0"/>
        </w:numPr>
        <w:tabs>
          <w:tab w:val="left" w:pos="1440"/>
        </w:tabs>
        <w:spacing w:before="0" w:after="0" w:line="312" w:lineRule="auto"/>
        <w:ind w:left="0" w:firstLine="480" w:firstLineChars="200"/>
        <w:jc w:val="left"/>
        <w:outlineLvl w:val="1"/>
        <w:rPr>
          <w:ins w:id="4249" w:author="沐" w:date="2025-01-27T20:13:00Z"/>
          <w:rFonts w:ascii="Times New Roman" w:hAnsi="Times New Roman" w:cs="Times New Roman"/>
          <w:sz w:val="24"/>
          <w:szCs w:val="24"/>
          <w:lang w:eastAsia="zh"/>
          <w14:ligatures w14:val="standardContextual"/>
        </w:rPr>
        <w:pPrChange w:id="4248" w:author="几" w:date="2025-01-28T00:39:00Z">
          <w:pPr>
            <w:pStyle w:val="41"/>
            <w:numPr>
              <w:ilvl w:val="1"/>
              <w:numId w:val="3"/>
            </w:numPr>
            <w:tabs>
              <w:tab w:val="left" w:pos="1440"/>
            </w:tabs>
            <w:spacing w:before="240" w:after="60" w:line="312" w:lineRule="auto"/>
            <w:ind w:left="492" w:hanging="492"/>
            <w:jc w:val="left"/>
            <w:outlineLvl w:val="1"/>
          </w:pPr>
        </w:pPrChange>
      </w:pPr>
      <w:ins w:id="4250" w:author="沐" w:date="2025-01-27T20:19:00Z">
        <w:bookmarkStart w:id="138" w:name="_Toc188922296"/>
        <w:bookmarkStart w:id="139" w:name="_Toc54175195"/>
        <w:r>
          <w:rPr>
            <w:rFonts w:hint="eastAsia" w:ascii="Times New Roman" w:hAnsi="Times New Roman" w:cs="Times New Roman"/>
            <w:sz w:val="24"/>
            <w:szCs w:val="24"/>
            <w:lang w:eastAsia="zh"/>
            <w14:ligatures w14:val="standardContextual"/>
          </w:rPr>
          <w:t xml:space="preserve">Additionally, we observed that most smaller countries have seen an increase in their medal-winning efficiency. </w:t>
        </w:r>
      </w:ins>
      <w:ins w:id="4251" w:author="沐" w:date="2025-01-27T21:28:00Z">
        <w:r>
          <w:rPr>
            <w:rFonts w:hint="eastAsia" w:ascii="Times New Roman" w:hAnsi="Times New Roman" w:cs="Times New Roman"/>
            <w:sz w:val="24"/>
            <w:szCs w:val="24"/>
            <w:lang w:eastAsia="zh"/>
            <w14:ligatures w14:val="standardContextual"/>
          </w:rPr>
          <w:t xml:space="preserve">This reflects the Olympics' shift towards greater diversity. </w:t>
        </w:r>
      </w:ins>
      <w:ins w:id="4252" w:author="沐" w:date="2025-01-27T20:19:00Z">
        <w:r>
          <w:rPr>
            <w:rFonts w:hint="eastAsia" w:ascii="Times New Roman" w:hAnsi="Times New Roman" w:cs="Times New Roman"/>
            <w:sz w:val="24"/>
            <w:szCs w:val="24"/>
            <w:lang w:eastAsia="zh"/>
            <w14:ligatures w14:val="standardContextual"/>
          </w:rPr>
          <w:t>This could be due to the introduction of new events in the Olympics, allowing some smaller countries to break the medal monopoly of sporting powerhouses in emerging events, leading to an increase in medal-winning efficiency. We will discuss this point further below.</w:t>
        </w:r>
        <w:bookmarkEnd w:id="138"/>
        <w:r>
          <w:rPr>
            <w:rFonts w:hint="eastAsia" w:ascii="Times New Roman" w:hAnsi="Times New Roman" w:cs="Times New Roman"/>
            <w:sz w:val="24"/>
            <w:szCs w:val="24"/>
            <w:lang w:eastAsia="zh"/>
            <w14:ligatures w14:val="standardContextual"/>
          </w:rPr>
          <w:t xml:space="preserve"> </w:t>
        </w:r>
      </w:ins>
      <w:ins w:id="4253" w:author="沐" w:date="2025-01-27T20:18:00Z">
        <w:r>
          <w:rPr>
            <w:rFonts w:hint="eastAsia" w:ascii="Times New Roman" w:hAnsi="Times New Roman" w:cs="Times New Roman"/>
            <w:sz w:val="24"/>
            <w:szCs w:val="24"/>
            <w:lang w:eastAsia="zh"/>
            <w14:ligatures w14:val="standardContextual"/>
          </w:rPr>
          <w:br w:type="textWrapping"/>
        </w:r>
        <w:bookmarkEnd w:id="139"/>
      </w:ins>
      <w:ins w:id="4254" w:author="沐" w:date="2025-01-27T20:18:00Z">
        <w:r>
          <w:rPr>
            <w:rFonts w:hint="eastAsia" w:ascii="Times New Roman" w:hAnsi="Times New Roman" w:cs="Times New Roman"/>
            <w:sz w:val="24"/>
            <w:szCs w:val="24"/>
            <w:lang w:eastAsia="zh"/>
            <w14:ligatures w14:val="standardContextual"/>
          </w:rPr>
          <w:t xml:space="preserve">    </w:t>
        </w:r>
      </w:ins>
    </w:p>
    <w:p w14:paraId="72141AA8">
      <w:pPr>
        <w:pStyle w:val="41"/>
        <w:numPr>
          <w:ilvl w:val="1"/>
          <w:numId w:val="0"/>
        </w:numPr>
        <w:tabs>
          <w:tab w:val="left" w:pos="1440"/>
        </w:tabs>
        <w:spacing w:before="140" w:after="60" w:line="312" w:lineRule="auto"/>
        <w:ind w:left="0" w:firstLine="0"/>
        <w:jc w:val="left"/>
        <w:outlineLvl w:val="1"/>
        <w:rPr>
          <w:ins w:id="4256" w:author="沐" w:date="2025-01-27T20:33:00Z"/>
          <w:rFonts w:ascii="Times New Roman" w:hAnsi="Times New Roman" w:eastAsia="Times New Roman" w:cs="Times New Roman"/>
          <w:b/>
          <w:bCs/>
          <w:sz w:val="28"/>
          <w:szCs w:val="28"/>
          <w14:ligatures w14:val="standardContextual"/>
        </w:rPr>
        <w:pPrChange w:id="4255" w:author="几" w:date="2025-01-28T00:39:00Z">
          <w:pPr>
            <w:pStyle w:val="41"/>
            <w:numPr>
              <w:ilvl w:val="1"/>
              <w:numId w:val="3"/>
            </w:numPr>
            <w:tabs>
              <w:tab w:val="left" w:pos="1440"/>
            </w:tabs>
            <w:spacing w:before="240" w:after="60" w:line="312" w:lineRule="auto"/>
            <w:ind w:left="492" w:hanging="492"/>
            <w:jc w:val="left"/>
            <w:outlineLvl w:val="1"/>
          </w:pPr>
        </w:pPrChange>
      </w:pPr>
      <w:ins w:id="4257" w:author="沐" w:date="2025-01-27T17:10:00Z">
        <w:bookmarkStart w:id="140" w:name="_Toc188922297"/>
        <w:r>
          <w:rPr>
            <w:rFonts w:hint="eastAsia" w:ascii="Times New Roman" w:hAnsi="Times New Roman" w:cs="Times New Roman"/>
            <w:b/>
            <w:bCs/>
            <w:sz w:val="28"/>
            <w:szCs w:val="28"/>
            <w:lang w:eastAsia="zh"/>
            <w14:ligatures w14:val="standardContextual"/>
          </w:rPr>
          <w:t>7</w:t>
        </w:r>
      </w:ins>
      <w:ins w:id="4258" w:author="沐" w:date="2025-01-27T17:09:00Z">
        <w:r>
          <w:rPr>
            <w:rFonts w:ascii="Times New Roman" w:hAnsi="Times New Roman" w:cs="Times New Roman"/>
            <w:b/>
            <w:bCs/>
            <w:sz w:val="28"/>
            <w:szCs w:val="28"/>
            <w14:ligatures w14:val="standardContextual"/>
          </w:rPr>
          <w:t>.2</w:t>
        </w:r>
      </w:ins>
      <w:ins w:id="4259" w:author="沐" w:date="2025-01-27T17:10:00Z">
        <w:r>
          <w:rPr>
            <w:rFonts w:hint="eastAsia" w:ascii="Times New Roman" w:hAnsi="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 xml:space="preserve">Gender and </w:t>
      </w:r>
      <w:ins w:id="4260" w:author="沐" w:date="2025-01-27T20:24:00Z">
        <w:r>
          <w:rPr>
            <w:rFonts w:hint="eastAsia" w:ascii="Times New Roman" w:hAnsi="Times New Roman" w:eastAsia="Times New Roman" w:cs="Times New Roman"/>
            <w:b/>
            <w:bCs/>
            <w:sz w:val="28"/>
            <w:szCs w:val="28"/>
            <w:lang w:eastAsia="zh"/>
            <w14:ligatures w14:val="standardContextual"/>
          </w:rPr>
          <w:t>Olympic</w:t>
        </w:r>
        <w:bookmarkEnd w:id="140"/>
      </w:ins>
      <w:del w:id="4261" w:author="沐" w:date="2025-01-27T20:24:00Z">
        <w:r>
          <w:rPr>
            <w:rFonts w:hint="eastAsia" w:ascii="Times New Roman" w:hAnsi="Times New Roman" w:eastAsia="Times New Roman" w:cs="Times New Roman"/>
            <w:b/>
            <w:bCs/>
            <w:sz w:val="28"/>
            <w:szCs w:val="28"/>
            <w14:ligatures w14:val="standardContextual"/>
          </w:rPr>
          <w:delText>the Olympiad</w:delText>
        </w:r>
      </w:del>
    </w:p>
    <w:p w14:paraId="5F82F669">
      <w:pPr>
        <w:pStyle w:val="41"/>
        <w:numPr>
          <w:ilvl w:val="1"/>
          <w:numId w:val="0"/>
        </w:numPr>
        <w:tabs>
          <w:tab w:val="left" w:pos="1440"/>
        </w:tabs>
        <w:spacing w:line="312" w:lineRule="auto"/>
        <w:ind w:firstLine="480" w:firstLineChars="200"/>
        <w:jc w:val="left"/>
        <w:outlineLvl w:val="1"/>
        <w:rPr>
          <w:ins w:id="4263" w:author="沐" w:date="2025-01-27T20:37:00Z"/>
          <w:rFonts w:ascii="Times New Roman" w:hAnsi="Times New Roman" w:cs="Times New Roman" w:eastAsiaTheme="minorEastAsia"/>
          <w:sz w:val="24"/>
          <w:szCs w:val="24"/>
          <w:lang w:eastAsia="zh"/>
          <w:rPrChange w:id="4264" w:author="几" w:date="2025-01-28T00:39:00Z">
            <w:rPr>
              <w:ins w:id="4265" w:author="沐" w:date="2025-01-27T20:37:00Z"/>
              <w:rFonts w:ascii="Times New Roman" w:hAnsi="Times New Roman" w:eastAsia="Times New Roman" w:cs="Times New Roman"/>
              <w:sz w:val="24"/>
              <w:szCs w:val="24"/>
              <w:lang w:eastAsia="zh"/>
              <w14:ligatures w14:val="standardContextual"/>
            </w:rPr>
          </w:rPrChange>
          <w14:ligatures w14:val="standardContextual"/>
        </w:rPr>
        <w:pPrChange w:id="4262" w:author="几" w:date="2025-01-28T00:39:00Z">
          <w:pPr>
            <w:jc w:val="center"/>
          </w:pPr>
        </w:pPrChange>
      </w:pPr>
      <w:ins w:id="4266" w:author="沐" w:date="2025-01-27T20:33:00Z">
        <w:bookmarkStart w:id="141" w:name="_Toc930496327"/>
        <w:bookmarkStart w:id="142" w:name="_Toc188922298"/>
        <w:r>
          <w:rPr>
            <w:rFonts w:ascii="Times New Roman" w:hAnsi="Times New Roman" w:cs="Times New Roman" w:eastAsiaTheme="minorEastAsia"/>
            <w:b w:val="0"/>
            <w:bCs w:val="0"/>
            <w:sz w:val="24"/>
            <w:szCs w:val="24"/>
            <w:lang w:eastAsia="zh"/>
            <w:rPrChange w:id="4267" w:author="沐" w:date="2025-01-27T20:33:00Z">
              <w:rPr>
                <w:rFonts w:ascii="Times New Roman" w:hAnsi="Times New Roman" w:eastAsia="Times New Roman" w:cs="Times New Roman"/>
                <w:b/>
                <w:bCs/>
                <w:sz w:val="28"/>
                <w:szCs w:val="28"/>
                <w:lang w:eastAsia="zh"/>
                <w14:ligatures w14:val="standardContextual"/>
              </w:rPr>
            </w:rPrChange>
            <w14:ligatures w14:val="standardContextual"/>
          </w:rPr>
          <w:t>T</w:t>
        </w:r>
      </w:ins>
      <w:ins w:id="4268" w:author="几" w:date="2025-01-28T00:39:00Z">
        <w:del w:id="4269" w:author="沐" w:date="2025-01-28T01:02:00Z">
          <w:r>
            <w:rPr>
              <w:rFonts w:hint="eastAsia" w:ascii="Times New Roman" w:hAnsi="Times New Roman" w:cs="Times New Roman"/>
              <w:sz w:val="24"/>
              <w:szCs w:val="24"/>
              <w:lang w:eastAsia="zh"/>
              <w14:ligatures w14:val="standardContextual"/>
            </w:rPr>
            <w:delText xml:space="preserve">    </w:delText>
          </w:r>
        </w:del>
      </w:ins>
      <w:ins w:id="4270" w:author="沐" w:date="2025-01-27T20:33:00Z">
        <w:r>
          <w:rPr>
            <w:rFonts w:ascii="Times New Roman" w:hAnsi="Times New Roman" w:cs="Times New Roman" w:eastAsiaTheme="minorEastAsia"/>
            <w:b w:val="0"/>
            <w:bCs w:val="0"/>
            <w:sz w:val="24"/>
            <w:szCs w:val="24"/>
            <w:lang w:eastAsia="zh"/>
            <w:rPrChange w:id="4271" w:author="几" w:date="2025-01-28T00:39:00Z">
              <w:rPr>
                <w:rFonts w:ascii="Times New Roman" w:hAnsi="Times New Roman" w:eastAsia="Times New Roman" w:cs="Times New Roman"/>
                <w:b/>
                <w:bCs/>
                <w:sz w:val="28"/>
                <w:szCs w:val="28"/>
                <w:lang w:eastAsia="zh"/>
                <w14:ligatures w14:val="standardContextual"/>
              </w:rPr>
            </w:rPrChange>
            <w14:ligatures w14:val="standardContextual"/>
          </w:rPr>
          <w:t xml:space="preserve">he </w:t>
        </w:r>
      </w:ins>
      <w:ins w:id="4272" w:author="沐" w:date="2025-01-27T20:33:00Z">
        <w:r>
          <w:rPr>
            <w:rFonts w:ascii="Times New Roman" w:hAnsi="Times New Roman" w:cs="Times New Roman" w:eastAsiaTheme="minorEastAsia"/>
            <w:b/>
            <w:bCs/>
            <w:sz w:val="24"/>
            <w:szCs w:val="24"/>
            <w:lang w:eastAsia="zh"/>
            <w:rPrChange w:id="4273" w:author="几" w:date="2025-01-28T00:39:00Z">
              <w:rPr>
                <w:rFonts w:ascii="Times New Roman" w:hAnsi="Times New Roman" w:eastAsia="Times New Roman" w:cs="Times New Roman"/>
                <w:b/>
                <w:bCs/>
                <w:sz w:val="28"/>
                <w:szCs w:val="28"/>
                <w:lang w:eastAsia="zh"/>
                <w14:ligatures w14:val="standardContextual"/>
              </w:rPr>
            </w:rPrChange>
            <w14:ligatures w14:val="standardContextual"/>
          </w:rPr>
          <w:t>Olympic spirit</w:t>
        </w:r>
      </w:ins>
      <w:ins w:id="4274" w:author="沐" w:date="2025-01-27T20:33:00Z">
        <w:r>
          <w:rPr>
            <w:rFonts w:ascii="Times New Roman" w:hAnsi="Times New Roman" w:cs="Times New Roman" w:eastAsiaTheme="minorEastAsia"/>
            <w:b w:val="0"/>
            <w:bCs w:val="0"/>
            <w:sz w:val="24"/>
            <w:szCs w:val="24"/>
            <w:lang w:eastAsia="zh"/>
            <w:rPrChange w:id="4275" w:author="几" w:date="2025-01-28T00:39:00Z">
              <w:rPr>
                <w:rFonts w:ascii="Times New Roman" w:hAnsi="Times New Roman" w:eastAsia="Times New Roman" w:cs="Times New Roman"/>
                <w:b/>
                <w:bCs/>
                <w:sz w:val="28"/>
                <w:szCs w:val="28"/>
                <w:lang w:eastAsia="zh"/>
                <w14:ligatures w14:val="standardContextual"/>
              </w:rPr>
            </w:rPrChange>
            <w14:ligatures w14:val="standardContextual"/>
          </w:rPr>
          <w:t xml:space="preserve"> embodies the values of excellence, respect, friendship, peace, and fair play, promoting unity and understanding among nations through the power of sport.</w:t>
        </w:r>
        <w:bookmarkEnd w:id="141"/>
        <w:bookmarkEnd w:id="142"/>
      </w:ins>
      <w:ins w:id="4276" w:author="沐" w:date="2025-01-27T20:33:00Z">
        <w:r>
          <w:rPr>
            <w:rFonts w:ascii="Times New Roman" w:hAnsi="Times New Roman" w:cs="Times New Roman" w:eastAsiaTheme="minorEastAsia"/>
            <w:sz w:val="24"/>
            <w:szCs w:val="24"/>
            <w:lang w:eastAsia="zh"/>
            <w:rPrChange w:id="4277" w:author="几" w:date="2025-01-28T00:39:00Z">
              <w:rPr>
                <w:rFonts w:ascii="Times New Roman" w:hAnsi="Times New Roman" w:eastAsia="Times New Roman" w:cs="Times New Roman"/>
                <w:sz w:val="24"/>
                <w:szCs w:val="24"/>
                <w:lang w:eastAsia="zh"/>
                <w14:ligatures w14:val="standardContextual"/>
              </w:rPr>
            </w:rPrChange>
            <w14:ligatures w14:val="standardContextual"/>
          </w:rPr>
          <w:t xml:space="preserve"> </w:t>
        </w:r>
      </w:ins>
    </w:p>
    <w:p w14:paraId="50F631AF">
      <w:pPr>
        <w:pStyle w:val="41"/>
        <w:numPr>
          <w:ilvl w:val="1"/>
          <w:numId w:val="0"/>
        </w:numPr>
        <w:tabs>
          <w:tab w:val="left" w:pos="1440"/>
        </w:tabs>
        <w:spacing w:line="312" w:lineRule="auto"/>
        <w:ind w:firstLine="480" w:firstLineChars="200"/>
        <w:jc w:val="left"/>
        <w:outlineLvl w:val="1"/>
        <w:rPr>
          <w:ins w:id="4278" w:author="沐" w:date="2025-01-28T01:03:00Z"/>
          <w:rFonts w:ascii="Times New Roman" w:hAnsi="Times New Roman" w:cs="Times New Roman"/>
          <w:sz w:val="24"/>
          <w:szCs w:val="24"/>
          <w:lang w:eastAsia="zh"/>
          <w14:ligatures w14:val="standardContextual"/>
        </w:rPr>
      </w:pPr>
      <w:ins w:id="4279" w:author="沐" w:date="2025-01-27T20:37:00Z">
        <w:bookmarkStart w:id="143" w:name="_Toc188922299"/>
        <w:bookmarkStart w:id="144" w:name="_Toc212708104"/>
        <w:r>
          <w:rPr>
            <w:rFonts w:ascii="Times New Roman" w:hAnsi="Times New Roman" w:cs="Times New Roman"/>
            <w:sz w:val="24"/>
            <w:szCs w:val="24"/>
            <w:lang w:eastAsia="zh"/>
            <w:rPrChange w:id="4280" w:author="几" w:date="2025-01-28T00:39:00Z">
              <w:rPr/>
            </w:rPrChange>
            <w14:ligatures w14:val="standardContextual"/>
          </w:rPr>
          <w:t>T</w:t>
        </w:r>
      </w:ins>
      <w:ins w:id="4281" w:author="几" w:date="2025-01-28T00:39:00Z">
        <w:del w:id="4282" w:author="沐" w:date="2025-01-28T01:02:00Z">
          <w:r>
            <w:rPr>
              <w:rFonts w:hint="eastAsia" w:ascii="Times New Roman" w:hAnsi="Times New Roman" w:cs="Times New Roman"/>
              <w:sz w:val="24"/>
              <w:szCs w:val="24"/>
              <w:lang w:eastAsia="zh"/>
              <w14:ligatures w14:val="standardContextual"/>
            </w:rPr>
            <w:delText xml:space="preserve">    </w:delText>
          </w:r>
        </w:del>
      </w:ins>
      <w:ins w:id="4283" w:author="沐" w:date="2025-01-27T20:37:00Z">
        <w:r>
          <w:rPr>
            <w:rFonts w:ascii="Times New Roman" w:hAnsi="Times New Roman" w:cs="Times New Roman"/>
            <w:sz w:val="24"/>
            <w:szCs w:val="24"/>
            <w:lang w:eastAsia="zh"/>
            <w:rPrChange w:id="4284" w:author="几" w:date="2025-01-28T00:39:00Z">
              <w:rPr/>
            </w:rPrChange>
            <w14:ligatures w14:val="standardContextual"/>
          </w:rPr>
          <w:t>he Olympics advocates the spirit of equality, which is why we have studied the number of male and female athletes participating in the Games, as shown in the figure below.</w:t>
        </w:r>
        <w:bookmarkEnd w:id="143"/>
        <w:bookmarkEnd w:id="144"/>
      </w:ins>
      <w:ins w:id="4285" w:author="沐" w:date="2025-01-27T20:37:00Z">
        <w:r>
          <w:rPr>
            <w:rFonts w:ascii="Times New Roman" w:hAnsi="Times New Roman" w:cs="Times New Roman"/>
            <w:sz w:val="24"/>
            <w:szCs w:val="24"/>
            <w:lang w:eastAsia="zh"/>
            <w:rPrChange w:id="4286" w:author="几" w:date="2025-01-28T00:39:00Z">
              <w:rPr/>
            </w:rPrChange>
            <w14:ligatures w14:val="standardContextual"/>
          </w:rPr>
          <w:t xml:space="preserve"> </w:t>
        </w:r>
      </w:ins>
    </w:p>
    <w:p w14:paraId="3D7A0C7A">
      <w:pPr>
        <w:pStyle w:val="41"/>
        <w:numPr>
          <w:ilvl w:val="1"/>
          <w:numId w:val="0"/>
        </w:numPr>
        <w:tabs>
          <w:tab w:val="left" w:pos="1440"/>
        </w:tabs>
        <w:spacing w:line="312" w:lineRule="auto"/>
        <w:ind w:firstLine="480" w:firstLineChars="200"/>
        <w:jc w:val="left"/>
        <w:outlineLvl w:val="1"/>
        <w:rPr>
          <w:ins w:id="4287" w:author="沐" w:date="2025-01-28T00:43:00Z"/>
          <w:rFonts w:ascii="Times New Roman" w:hAnsi="Times New Roman" w:cs="Times New Roman"/>
          <w:sz w:val="24"/>
          <w:szCs w:val="24"/>
          <w:lang w:eastAsia="zh"/>
          <w14:ligatures w14:val="standardContextual"/>
        </w:rPr>
      </w:pPr>
      <w:ins w:id="4288" w:author="沐" w:date="2025-01-28T01:03:00Z">
        <w:bookmarkStart w:id="145" w:name="_Toc188922300"/>
        <w:bookmarkStart w:id="146" w:name="_Toc2073612223"/>
        <w:r>
          <w:rPr>
            <w:rFonts w:ascii="Times New Roman" w:hAnsi="Times New Roman" w:cs="Times New Roman"/>
            <w:sz w:val="24"/>
            <w:szCs w:val="24"/>
            <w14:ligatures w14:val="standardContextual"/>
          </w:rPr>
          <w:drawing>
            <wp:inline distT="0" distB="0" distL="114300" distR="114300">
              <wp:extent cx="2326005" cy="1731010"/>
              <wp:effectExtent l="0" t="0" r="1714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1"/>
                      <a:stretch>
                        <a:fillRect/>
                      </a:stretch>
                    </pic:blipFill>
                    <pic:spPr>
                      <a:xfrm>
                        <a:off x="0" y="0"/>
                        <a:ext cx="2326005" cy="1731010"/>
                      </a:xfrm>
                      <a:prstGeom prst="rect">
                        <a:avLst/>
                      </a:prstGeom>
                    </pic:spPr>
                  </pic:pic>
                </a:graphicData>
              </a:graphic>
            </wp:inline>
          </w:drawing>
        </w:r>
      </w:ins>
      <w:ins w:id="4290" w:author="沐" w:date="2025-01-28T01:03:00Z">
        <w:r>
          <w:rPr>
            <w:rFonts w:ascii="Times New Roman" w:hAnsi="Times New Roman" w:cs="Times New Roman"/>
            <w:sz w:val="24"/>
            <w:szCs w:val="24"/>
            <w14:ligatures w14:val="standardContextual"/>
          </w:rPr>
          <w:drawing>
            <wp:inline distT="0" distB="0" distL="114300" distR="114300">
              <wp:extent cx="2928620" cy="1691640"/>
              <wp:effectExtent l="0" t="0" r="508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2"/>
                      <a:stretch>
                        <a:fillRect/>
                      </a:stretch>
                    </pic:blipFill>
                    <pic:spPr>
                      <a:xfrm>
                        <a:off x="0" y="0"/>
                        <a:ext cx="2928620" cy="1691640"/>
                      </a:xfrm>
                      <a:prstGeom prst="rect">
                        <a:avLst/>
                      </a:prstGeom>
                    </pic:spPr>
                  </pic:pic>
                </a:graphicData>
              </a:graphic>
            </wp:inline>
          </w:drawing>
        </w:r>
        <w:bookmarkEnd w:id="145"/>
        <w:bookmarkEnd w:id="146"/>
      </w:ins>
    </w:p>
    <w:p w14:paraId="21B1B8BA">
      <w:pPr>
        <w:pStyle w:val="41"/>
        <w:numPr>
          <w:ilvl w:val="1"/>
          <w:numId w:val="0"/>
        </w:numPr>
        <w:tabs>
          <w:tab w:val="left" w:pos="1440"/>
        </w:tabs>
        <w:spacing w:line="312" w:lineRule="auto"/>
        <w:ind w:firstLine="480" w:firstLineChars="200"/>
        <w:jc w:val="left"/>
        <w:outlineLvl w:val="1"/>
        <w:rPr>
          <w:del w:id="4293" w:author="沐" w:date="2025-01-28T00:43:00Z"/>
          <w:rFonts w:ascii="Times New Roman" w:hAnsi="Times New Roman" w:cs="Times New Roman"/>
          <w:sz w:val="24"/>
          <w:szCs w:val="24"/>
          <w:lang w:eastAsia="zh"/>
          <w14:ligatures w14:val="standardContextual"/>
        </w:rPr>
        <w:pPrChange w:id="4292" w:author="几" w:date="2025-01-28T00:39:00Z">
          <w:pPr>
            <w:jc w:val="center"/>
          </w:pPr>
        </w:pPrChange>
      </w:pPr>
      <w:del w:id="4294" w:author="几" w:date="2025-01-28T00:44:00Z">
        <w:r>
          <w:rPr>
            <w:rFonts w:hint="eastAsia" w:ascii="Times New Roman" w:hAnsi="Times New Roman" w:cs="Times New Roman"/>
            <w:sz w:val="24"/>
            <w:szCs w:val="24"/>
            <w14:ligatures w14:val="standardContextual"/>
          </w:rPr>
          <mc:AlternateContent>
            <mc:Choice Requires="wpg">
              <w:drawing>
                <wp:anchor distT="0" distB="0" distL="114300" distR="114300" simplePos="0" relativeHeight="251672576" behindDoc="0" locked="0" layoutInCell="1" allowOverlap="1">
                  <wp:simplePos x="0" y="0"/>
                  <wp:positionH relativeFrom="column">
                    <wp:posOffset>647065</wp:posOffset>
                  </wp:positionH>
                  <wp:positionV relativeFrom="paragraph">
                    <wp:posOffset>-7697470</wp:posOffset>
                  </wp:positionV>
                  <wp:extent cx="5531485" cy="1866900"/>
                  <wp:effectExtent l="0" t="0" r="12065" b="0"/>
                  <wp:wrapTopAndBottom/>
                  <wp:docPr id="131" name="组合 131"/>
                  <wp:cNvGraphicFramePr/>
                  <a:graphic xmlns:a="http://schemas.openxmlformats.org/drawingml/2006/main">
                    <a:graphicData uri="http://schemas.microsoft.com/office/word/2010/wordprocessingGroup">
                      <wpg:wgp>
                        <wpg:cNvGrpSpPr/>
                        <wpg:grpSpPr>
                          <a:xfrm>
                            <a:off x="0" y="0"/>
                            <a:ext cx="5531485" cy="1866900"/>
                            <a:chOff x="1145" y="415147"/>
                            <a:chExt cx="10451" cy="3600"/>
                          </a:xfrm>
                        </wpg:grpSpPr>
                        <pic:pic xmlns:pic="http://schemas.openxmlformats.org/drawingml/2006/picture">
                          <pic:nvPicPr>
                            <pic:cNvPr id="126" name="图片 126"/>
                            <pic:cNvPicPr>
                              <a:picLocks noChangeAspect="1"/>
                            </pic:cNvPicPr>
                          </pic:nvPicPr>
                          <pic:blipFill>
                            <a:blip r:embed="rId51"/>
                            <a:stretch>
                              <a:fillRect/>
                            </a:stretch>
                          </pic:blipFill>
                          <pic:spPr>
                            <a:xfrm>
                              <a:off x="1145" y="415147"/>
                              <a:ext cx="4834" cy="3600"/>
                            </a:xfrm>
                            <a:prstGeom prst="rect">
                              <a:avLst/>
                            </a:prstGeom>
                          </pic:spPr>
                        </pic:pic>
                        <pic:pic xmlns:pic="http://schemas.openxmlformats.org/drawingml/2006/picture">
                          <pic:nvPicPr>
                            <pic:cNvPr id="127" name="图片 127"/>
                            <pic:cNvPicPr>
                              <a:picLocks noChangeAspect="1"/>
                            </pic:cNvPicPr>
                          </pic:nvPicPr>
                          <pic:blipFill>
                            <a:blip r:embed="rId52"/>
                            <a:stretch>
                              <a:fillRect/>
                            </a:stretch>
                          </pic:blipFill>
                          <pic:spPr>
                            <a:xfrm>
                              <a:off x="5822" y="415181"/>
                              <a:ext cx="5775" cy="3562"/>
                            </a:xfrm>
                            <a:prstGeom prst="rect">
                              <a:avLst/>
                            </a:prstGeom>
                          </pic:spPr>
                        </pic:pic>
                      </wpg:wgp>
                    </a:graphicData>
                  </a:graphic>
                </wp:anchor>
              </w:drawing>
            </mc:Choice>
            <mc:Fallback>
              <w:pict>
                <v:group id="_x0000_s1026" o:spid="_x0000_s1026" o:spt="203" style="position:absolute;left:0pt;margin-left:50.95pt;margin-top:-606.1pt;height:147pt;width:435.55pt;mso-wrap-distance-bottom:0pt;mso-wrap-distance-top:0pt;z-index:251672576;mso-width-relative:page;mso-height-relative:page;" coordorigin="1145,415147" coordsize="10451,3600" o:gfxdata="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">
                  <o:lock v:ext="edit" aspectratio="f"/>
                  <v:shape id="_x0000_s1026" o:spid="_x0000_s1026" o:spt="75" type="#_x0000_t75" style="position:absolute;left:1145;top:415147;height:3600;width:4834;" filled="f" o:preferrelative="t" stroked="f" coordsize="21600,21600" o:gfxdata="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B8PGugAAANwA&#10;AAAPAAAAAAAAAAEAIAAAACIAAABkcnMvZG93bnJldi54bWxQSwECFAAUAAAACACHTuJAMy8FnjsA&#10;AAA5AAAAEAAAAAAAAAABACAAAAAJAQAAZHJzL3NoYXBleG1sLnhtbFBLBQYAAAAABgAGAFsBAACz&#10;AwAAAAA=&#10;">
                    <v:fill on="f" focussize="0,0"/>
                    <v:stroke on="f"/>
                    <v:imagedata r:id="rId51" o:title=""/>
                    <o:lock v:ext="edit" aspectratio="t"/>
                  </v:shape>
                  <v:shape id="_x0000_s1026" o:spid="_x0000_s1026" o:spt="75" type="#_x0000_t75" style="position:absolute;left:5822;top:415181;height:3562;width:5775;" filled="f" o:preferrelative="t" stroked="f" coordsize="21600,21600" o:gfxdata="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gqbLsAAADc&#10;AAAADwAAAAAAAAABACAAAAAiAAAAZHJzL2Rvd25yZXYueG1sUEsBAhQAFAAAAAgAh07iQDMvBZ47&#10;AAAAOQAAABAAAAAAAAAAAQAgAAAACgEAAGRycy9zaGFwZXhtbC54bWxQSwUGAAAAAAYABgBbAQAA&#10;tAMAAAAA&#10;">
                    <v:fill on="f" focussize="0,0"/>
                    <v:stroke on="f"/>
                    <v:imagedata r:id="rId52" o:title=""/>
                    <o:lock v:ext="edit" aspectratio="t"/>
                  </v:shape>
                  <w10:wrap type="topAndBottom"/>
                </v:group>
              </w:pict>
            </mc:Fallback>
          </mc:AlternateContent>
        </w:r>
      </w:del>
    </w:p>
    <w:p w14:paraId="120C66CC">
      <w:pPr>
        <w:pStyle w:val="41"/>
        <w:numPr>
          <w:ilvl w:val="1"/>
          <w:numId w:val="0"/>
        </w:numPr>
        <w:tabs>
          <w:tab w:val="left" w:pos="1440"/>
        </w:tabs>
        <w:spacing w:line="312" w:lineRule="auto"/>
        <w:ind w:firstLine="840" w:firstLineChars="400"/>
        <w:jc w:val="left"/>
        <w:outlineLvl w:val="1"/>
        <w:rPr>
          <w:rFonts w:ascii="Times New Roman" w:hAnsi="Times New Roman" w:eastAsia="Times New Roman" w:cs="Times New Roman"/>
          <w:szCs w:val="21"/>
          <w14:ligatures w14:val="standardContextual"/>
        </w:rPr>
        <w:pPrChange w:id="4296" w:author="沐" w:date="2025-01-28T01:04:00Z">
          <w:pPr>
            <w:jc w:val="center"/>
          </w:pPr>
        </w:pPrChange>
      </w:pPr>
      <w:del w:id="4297" w:author="几" w:date="2025-01-28T00:44:00Z">
        <w:bookmarkStart w:id="147" w:name="_Toc1386455172"/>
        <w:r>
          <w:rPr>
            <w:rFonts w:hint="eastAsia" w:ascii="Times New Roman" w:hAnsi="Times New Roman" w:eastAsia="Times New Roman" w:cs="Times New Roman"/>
            <w:szCs w:val="21"/>
            <w14:ligatures w14:val="standardContextual"/>
          </w:rPr>
          <w:delText>F</w:delText>
        </w:r>
      </w:del>
      <w:ins w:id="4298" w:author="沐" w:date="2025-01-28T01:04:00Z">
        <w:r>
          <w:rPr>
            <w:rFonts w:hint="eastAsia" w:ascii="Times New Roman" w:hAnsi="Times New Roman" w:eastAsia="Times New Roman" w:cs="Times New Roman"/>
            <w:szCs w:val="21"/>
            <w:lang w:eastAsia="zh"/>
            <w14:ligatures w14:val="standardContextual"/>
          </w:rPr>
          <w:t xml:space="preserve">               </w:t>
        </w:r>
        <w:bookmarkStart w:id="148" w:name="_Toc188922301"/>
        <w:r>
          <w:rPr>
            <w:rFonts w:hint="eastAsia" w:ascii="Times New Roman" w:hAnsi="Times New Roman" w:eastAsia="Times New Roman" w:cs="Times New Roman"/>
            <w:szCs w:val="21"/>
            <w:lang w:eastAsia="zh"/>
            <w14:ligatures w14:val="standardContextual"/>
          </w:rPr>
          <w:t>F</w:t>
        </w:r>
      </w:ins>
      <w:r>
        <w:rPr>
          <w:rFonts w:hint="eastAsia" w:ascii="Times New Roman" w:hAnsi="Times New Roman" w:eastAsia="Times New Roman" w:cs="Times New Roman"/>
          <w:szCs w:val="21"/>
          <w14:ligatures w14:val="standardContextual"/>
        </w:rPr>
        <w:t xml:space="preserve">igure </w:t>
      </w:r>
      <w:r>
        <w:rPr>
          <w:rFonts w:hint="eastAsia" w:ascii="Times New Roman" w:hAnsi="Times New Roman" w:cs="Times New Roman"/>
          <w:szCs w:val="21"/>
          <w14:ligatures w14:val="standardContextual"/>
        </w:rPr>
        <w:t>1</w:t>
      </w:r>
      <w:ins w:id="4299" w:author="沐" w:date="2025-01-28T01:03:00Z">
        <w:del w:id="4300" w:author="asus" w:date="2025-01-28T02:17:00Z">
          <w:r>
            <w:rPr>
              <w:rFonts w:hint="eastAsia" w:ascii="Times New Roman" w:hAnsi="Times New Roman" w:cs="Times New Roman"/>
              <w:szCs w:val="21"/>
              <w:lang w:eastAsia="zh"/>
              <w14:ligatures w14:val="standardContextual"/>
            </w:rPr>
            <w:delText>2</w:delText>
          </w:r>
        </w:del>
      </w:ins>
      <w:ins w:id="4301" w:author="asus" w:date="2025-01-28T02:21:00Z">
        <w:r>
          <w:rPr>
            <w:rFonts w:ascii="Times New Roman" w:hAnsi="Times New Roman" w:cs="Times New Roman"/>
            <w:szCs w:val="21"/>
            <w:lang w:eastAsia="zh"/>
            <w14:ligatures w14:val="standardContextual"/>
          </w:rPr>
          <w:t>2</w:t>
        </w:r>
      </w:ins>
      <w:del w:id="4302" w:author="沐" w:date="2025-01-28T01:03:00Z">
        <w:r>
          <w:rPr>
            <w:rFonts w:hint="eastAsia" w:ascii="Times New Roman" w:hAnsi="Times New Roman" w:cs="Times New Roman"/>
            <w:szCs w:val="21"/>
            <w14:ligatures w14:val="standardContextual"/>
          </w:rPr>
          <w:delText>0</w:delText>
        </w:r>
      </w:del>
      <w:r>
        <w:rPr>
          <w:rFonts w:hint="eastAsia" w:ascii="Times New Roman" w:hAnsi="Times New Roman" w:cs="Times New Roman"/>
          <w:szCs w:val="21"/>
          <w14:ligatures w14:val="standardContextual"/>
        </w:rPr>
        <w:t xml:space="preserve"> </w:t>
      </w:r>
      <w:r>
        <w:rPr>
          <w:rFonts w:hint="eastAsia" w:ascii="Times New Roman" w:hAnsi="Times New Roman" w:eastAsia="Times New Roman" w:cs="Times New Roman"/>
          <w:szCs w:val="21"/>
          <w14:ligatures w14:val="standardContextual"/>
        </w:rPr>
        <w:t>Number of men and women participating</w:t>
      </w:r>
      <w:bookmarkEnd w:id="147"/>
      <w:bookmarkEnd w:id="148"/>
    </w:p>
    <w:p w14:paraId="7E2C57C0">
      <w:pPr>
        <w:rPr>
          <w:ins w:id="4303" w:author="沐" w:date="2025-01-27T20:38:00Z"/>
          <w:lang w:eastAsia="zh"/>
        </w:rPr>
      </w:pPr>
      <w:ins w:id="4304" w:author="沐" w:date="2025-01-27T20:35:00Z">
        <w:r>
          <w:rPr>
            <w:rFonts w:hint="eastAsia"/>
            <w:lang w:eastAsia="zh"/>
          </w:rPr>
          <w:t xml:space="preserve">  </w:t>
        </w:r>
      </w:ins>
      <w:ins w:id="4305" w:author="沐" w:date="2025-01-27T20:38:00Z">
        <w:r>
          <w:rPr>
            <w:rFonts w:hint="eastAsia"/>
            <w:lang w:eastAsia="zh"/>
          </w:rPr>
          <w:t xml:space="preserve">  </w:t>
        </w:r>
      </w:ins>
    </w:p>
    <w:p w14:paraId="3AA77E21">
      <w:pPr>
        <w:ind w:firstLine="480" w:firstLineChars="200"/>
        <w:rPr>
          <w:del w:id="4307" w:author="沐" w:date="2025-01-28T01:27:00Z"/>
          <w:rFonts w:ascii="Times New Roman" w:hAnsi="Times New Roman" w:cs="Times New Roman" w:eastAsiaTheme="minorEastAsia"/>
          <w:b w:val="0"/>
          <w:bCs w:val="0"/>
          <w:kern w:val="2"/>
          <w:sz w:val="24"/>
          <w:szCs w:val="24"/>
          <w:lang w:val="en-US" w:eastAsia="zh" w:bidi="ar-SA"/>
          <w14:ligatures w14:val="standardContextual"/>
        </w:rPr>
        <w:pPrChange w:id="4306" w:author="沐" w:date="2025-01-27T20:38:00Z">
          <w:pPr/>
        </w:pPrChange>
      </w:pPr>
      <w:ins w:id="4308" w:author="沐" w:date="2025-01-27T20:37:00Z">
        <w:bookmarkStart w:id="149" w:name="_Toc188922302"/>
        <w:r>
          <w:rPr>
            <w:rFonts w:ascii="Times New Roman" w:hAnsi="Times New Roman" w:cs="Times New Roman"/>
            <w:sz w:val="24"/>
            <w:szCs w:val="24"/>
            <w:lang w:eastAsia="zh"/>
            <w:rPrChange w:id="4309" w:author="沐" w:date="2025-01-27T20:38:00Z">
              <w:rPr>
                <w:lang w:eastAsia="zh"/>
              </w:rPr>
            </w:rPrChange>
            <w14:ligatures w14:val="standardContextual"/>
          </w:rPr>
          <w:t>We found that the number of female athletes participating in the Olympics is steadily increasing and is beginning to match that of male athletes.</w:t>
        </w:r>
        <w:bookmarkEnd w:id="149"/>
      </w:ins>
      <w:ins w:id="4310" w:author="沐" w:date="2025-01-27T20:37:00Z">
        <w:r>
          <w:rPr>
            <w:rFonts w:ascii="Times New Roman" w:hAnsi="Times New Roman" w:cs="Times New Roman"/>
            <w:sz w:val="24"/>
            <w:szCs w:val="24"/>
            <w:lang w:eastAsia="zh"/>
            <w:rPrChange w:id="4311" w:author="沐" w:date="2025-01-27T20:38:00Z">
              <w:rPr>
                <w:lang w:eastAsia="zh"/>
              </w:rPr>
            </w:rPrChange>
            <w14:ligatures w14:val="standardContextual"/>
          </w:rPr>
          <w:t xml:space="preserve"> </w:t>
        </w:r>
      </w:ins>
    </w:p>
    <w:p w14:paraId="594284E8">
      <w:pPr>
        <w:ind w:firstLine="480" w:firstLineChars="200"/>
        <w:jc w:val="left"/>
        <w:rPr>
          <w:del w:id="4313" w:author="沐" w:date="2025-01-28T01:28:00Z"/>
          <w:rFonts w:ascii="Times New Roman" w:hAnsi="Times New Roman" w:cs="Times New Roman" w:eastAsiaTheme="minorEastAsia"/>
          <w:b w:val="0"/>
          <w:bCs w:val="0"/>
          <w:kern w:val="2"/>
          <w:sz w:val="24"/>
          <w:szCs w:val="24"/>
          <w:lang w:val="en-US" w:eastAsia="zh" w:bidi="ar-SA"/>
          <w14:ligatures w14:val="standardContextual"/>
        </w:rPr>
        <w:pPrChange w:id="4312" w:author="沐" w:date="2025-01-28T01:28:00Z">
          <w:pPr>
            <w:jc w:val="center"/>
          </w:pPr>
        </w:pPrChange>
      </w:pPr>
      <w:del w:id="4314" w:author="沐" w:date="2025-01-27T20:28:00Z">
        <w:r>
          <w:rPr>
            <w:rFonts w:hint="eastAsia" w:ascii="Times New Roman" w:hAnsi="Times New Roman" w:cs="Times New Roman" w:eastAsiaTheme="minorEastAsia"/>
            <w:b w:val="0"/>
            <w:bCs w:val="0"/>
            <w:kern w:val="2"/>
            <w:sz w:val="24"/>
            <w:szCs w:val="24"/>
            <w:lang w:val="en-US" w:eastAsia="zh" w:bidi="ar-SA"/>
            <w14:ligatures w14:val="standardContextual"/>
          </w:rPr>
          <w:drawing>
            <wp:inline distT="0" distB="0" distL="0" distR="0">
              <wp:extent cx="2764790" cy="1681480"/>
              <wp:effectExtent l="0" t="0" r="0" b="0"/>
              <wp:docPr id="80667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41"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774030" cy="1687625"/>
                      </a:xfrm>
                      <a:prstGeom prst="rect">
                        <a:avLst/>
                      </a:prstGeom>
                      <a:noFill/>
                    </pic:spPr>
                  </pic:pic>
                </a:graphicData>
              </a:graphic>
            </wp:inline>
          </w:drawing>
        </w:r>
      </w:del>
      <w:del w:id="4316" w:author="沐" w:date="2025-01-27T20:28:00Z">
        <w:r>
          <w:rPr>
            <w:rFonts w:hint="eastAsia" w:ascii="Times New Roman" w:hAnsi="Times New Roman" w:cs="Times New Roman" w:eastAsiaTheme="minorEastAsia"/>
            <w:b w:val="0"/>
            <w:bCs w:val="0"/>
            <w:kern w:val="2"/>
            <w:sz w:val="24"/>
            <w:szCs w:val="24"/>
            <w:lang w:val="en-US" w:eastAsia="zh" w:bidi="ar-SA"/>
            <w14:ligatures w14:val="standardContextual"/>
          </w:rPr>
          <w:drawing>
            <wp:inline distT="0" distB="0" distL="0" distR="0">
              <wp:extent cx="2525395" cy="1457960"/>
              <wp:effectExtent l="0" t="0" r="8255" b="8890"/>
              <wp:docPr id="7020578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831" name="图片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39413" cy="1466008"/>
                      </a:xfrm>
                      <a:prstGeom prst="rect">
                        <a:avLst/>
                      </a:prstGeom>
                      <a:noFill/>
                    </pic:spPr>
                  </pic:pic>
                </a:graphicData>
              </a:graphic>
            </wp:inline>
          </w:drawing>
        </w:r>
      </w:del>
    </w:p>
    <w:p w14:paraId="631E1225">
      <w:pPr>
        <w:ind w:firstLine="480" w:firstLineChars="200"/>
        <w:jc w:val="left"/>
        <w:rPr>
          <w:ins w:id="4319" w:author="沐" w:date="2025-01-27T20:38:00Z"/>
          <w:del w:id="4320" w:author="几" w:date="2025-01-28T00:51:00Z"/>
          <w:rFonts w:ascii="Times New Roman" w:hAnsi="Times New Roman" w:cs="Times New Roman" w:eastAsiaTheme="minorEastAsia"/>
          <w:b w:val="0"/>
          <w:bCs w:val="0"/>
          <w:kern w:val="2"/>
          <w:sz w:val="24"/>
          <w:szCs w:val="24"/>
          <w:lang w:val="en-US" w:eastAsia="zh" w:bidi="ar-SA"/>
          <w14:ligatures w14:val="standardContextual"/>
        </w:rPr>
        <w:pPrChange w:id="4318" w:author="沐" w:date="2025-01-28T01:28:00Z">
          <w:pPr>
            <w:jc w:val="center"/>
          </w:pPr>
        </w:pPrChange>
      </w:pPr>
      <w:del w:id="4321" w:author="沐" w:date="2025-01-28T01:27:00Z">
        <w:r>
          <w:rPr>
            <w:rFonts w:ascii="Times New Roman" w:hAnsi="Times New Roman" w:cs="Times New Roman" w:eastAsiaTheme="minorEastAsia"/>
            <w:b w:val="0"/>
            <w:bCs w:val="0"/>
            <w:kern w:val="2"/>
            <w:sz w:val="24"/>
            <w:szCs w:val="24"/>
            <w:lang w:val="en-US" w:eastAsia="zh" w:bidi="ar-SA"/>
            <w14:ligatures w14:val="standardContextual"/>
          </w:rPr>
          <mc:AlternateContent>
            <mc:Choice Requires="wpg">
              <w:drawing>
                <wp:anchor distT="0" distB="0" distL="114300" distR="114300" simplePos="0" relativeHeight="251673600" behindDoc="0" locked="0" layoutInCell="1" allowOverlap="1">
                  <wp:simplePos x="0" y="0"/>
                  <wp:positionH relativeFrom="column">
                    <wp:posOffset>109220</wp:posOffset>
                  </wp:positionH>
                  <wp:positionV relativeFrom="paragraph">
                    <wp:posOffset>71755</wp:posOffset>
                  </wp:positionV>
                  <wp:extent cx="5053965" cy="1330325"/>
                  <wp:effectExtent l="0" t="0" r="13335" b="3175"/>
                  <wp:wrapTopAndBottom/>
                  <wp:docPr id="143" name="组合 143"/>
                  <wp:cNvGraphicFramePr/>
                  <a:graphic xmlns:a="http://schemas.openxmlformats.org/drawingml/2006/main">
                    <a:graphicData uri="http://schemas.microsoft.com/office/word/2010/wordprocessingGroup">
                      <wpg:wgp>
                        <wpg:cNvGrpSpPr/>
                        <wpg:grpSpPr>
                          <a:xfrm>
                            <a:off x="0" y="0"/>
                            <a:ext cx="5053965" cy="1330325"/>
                            <a:chOff x="808" y="428308"/>
                            <a:chExt cx="10824" cy="3476"/>
                          </a:xfrm>
                        </wpg:grpSpPr>
                        <pic:pic xmlns:pic="http://schemas.openxmlformats.org/drawingml/2006/picture">
                          <pic:nvPicPr>
                            <pic:cNvPr id="140" name="图片 140"/>
                            <pic:cNvPicPr>
                              <a:picLocks noChangeAspect="1"/>
                            </pic:cNvPicPr>
                          </pic:nvPicPr>
                          <pic:blipFill>
                            <a:blip r:embed="rId55"/>
                            <a:stretch>
                              <a:fillRect/>
                            </a:stretch>
                          </pic:blipFill>
                          <pic:spPr>
                            <a:xfrm>
                              <a:off x="808" y="428308"/>
                              <a:ext cx="5030" cy="3476"/>
                            </a:xfrm>
                            <a:prstGeom prst="rect">
                              <a:avLst/>
                            </a:prstGeom>
                          </pic:spPr>
                        </pic:pic>
                        <pic:pic xmlns:pic="http://schemas.openxmlformats.org/drawingml/2006/picture">
                          <pic:nvPicPr>
                            <pic:cNvPr id="142" name="图片 142"/>
                            <pic:cNvPicPr>
                              <a:picLocks noChangeAspect="1"/>
                            </pic:cNvPicPr>
                          </pic:nvPicPr>
                          <pic:blipFill>
                            <a:blip r:embed="rId56"/>
                            <a:stretch>
                              <a:fillRect/>
                            </a:stretch>
                          </pic:blipFill>
                          <pic:spPr>
                            <a:xfrm>
                              <a:off x="5800" y="428353"/>
                              <a:ext cx="5833" cy="3369"/>
                            </a:xfrm>
                            <a:prstGeom prst="rect">
                              <a:avLst/>
                            </a:prstGeom>
                          </pic:spPr>
                        </pic:pic>
                      </wpg:wgp>
                    </a:graphicData>
                  </a:graphic>
                </wp:anchor>
              </w:drawing>
            </mc:Choice>
            <mc:Fallback>
              <w:pict>
                <v:group id="_x0000_s1026" o:spid="_x0000_s1026" o:spt="203" style="position:absolute;left:0pt;margin-left:8.6pt;margin-top:5.65pt;height:104.75pt;width:397.95pt;mso-wrap-distance-bottom:0pt;mso-wrap-distance-top:0pt;z-index:251673600;mso-width-relative:page;mso-height-relative:page;" coordorigin="808,428308" coordsize="10824,3476" o:gfxdata="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">
                  <o:lock v:ext="edit" aspectratio="f"/>
                  <v:shape id="_x0000_s1026" o:spid="_x0000_s1026" o:spt="75" type="#_x0000_t75" style="position:absolute;left:808;top:428308;height:3476;width:5030;" filled="f" o:preferrelative="t" stroked="f" coordsize="21600,21600" o:gfxdata="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6qMyvQAA&#10;ANwAAAAPAAAAAAAAAAEAIAAAACIAAABkcnMvZG93bnJldi54bWxQSwECFAAUAAAACACHTuJAMy8F&#10;njsAAAA5AAAAEAAAAAAAAAABACAAAAAMAQAAZHJzL3NoYXBleG1sLnhtbFBLBQYAAAAABgAGAFsB&#10;AAC2AwAAAAA=&#10;">
                    <v:fill on="f" focussize="0,0"/>
                    <v:stroke on="f"/>
                    <v:imagedata r:id="rId55" o:title=""/>
                    <o:lock v:ext="edit" aspectratio="t"/>
                  </v:shape>
                  <v:shape id="_x0000_s1026" o:spid="_x0000_s1026" o:spt="75" type="#_x0000_t75" style="position:absolute;left:5800;top:428353;height:3369;width:5833;" filled="f" o:preferrelative="t" stroked="f" coordsize="21600,21600" o:gfxdata="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BlfWvQAA&#10;ANwAAAAPAAAAAAAAAAEAIAAAACIAAABkcnMvZG93bnJldi54bWxQSwECFAAUAAAACACHTuJAMy8F&#10;njsAAAA5AAAAEAAAAAAAAAABACAAAAAMAQAAZHJzL3NoYXBleG1sLnhtbFBLBQYAAAAABgAGAFsB&#10;AAC2AwAAAAA=&#10;">
                    <v:fill on="f" focussize="0,0"/>
                    <v:stroke on="f"/>
                    <v:imagedata r:id="rId56" o:title=""/>
                    <o:lock v:ext="edit" aspectratio="t"/>
                  </v:shape>
                  <w10:wrap type="topAndBottom"/>
                </v:group>
              </w:pict>
            </mc:Fallback>
          </mc:AlternateContent>
        </w:r>
      </w:del>
    </w:p>
    <w:p w14:paraId="429A4B03">
      <w:pPr>
        <w:ind w:firstLine="480" w:firstLineChars="200"/>
        <w:jc w:val="left"/>
        <w:rPr>
          <w:ins w:id="4324" w:author="沐" w:date="2025-01-27T20:38:00Z"/>
          <w:del w:id="4325" w:author="几" w:date="2025-01-28T00:51:00Z"/>
          <w:rFonts w:ascii="Times New Roman" w:hAnsi="Times New Roman" w:cs="Times New Roman" w:eastAsiaTheme="minorEastAsia"/>
          <w:b w:val="0"/>
          <w:bCs w:val="0"/>
          <w:kern w:val="2"/>
          <w:sz w:val="24"/>
          <w:szCs w:val="24"/>
          <w:lang w:val="en-US" w:eastAsia="zh" w:bidi="ar-SA"/>
          <w14:ligatures w14:val="standardContextual"/>
        </w:rPr>
        <w:pPrChange w:id="4323" w:author="沐" w:date="2025-01-28T01:28:00Z">
          <w:pPr>
            <w:jc w:val="center"/>
          </w:pPr>
        </w:pPrChange>
      </w:pPr>
    </w:p>
    <w:p w14:paraId="06AD19B7">
      <w:pPr>
        <w:ind w:firstLine="480" w:firstLineChars="200"/>
        <w:jc w:val="left"/>
        <w:rPr>
          <w:ins w:id="4327" w:author="沐" w:date="2025-01-27T20:38:00Z"/>
          <w:del w:id="4328" w:author="几" w:date="2025-01-28T00:51:00Z"/>
          <w:rFonts w:ascii="Times New Roman" w:hAnsi="Times New Roman" w:cs="Times New Roman" w:eastAsiaTheme="minorEastAsia"/>
          <w:b w:val="0"/>
          <w:bCs w:val="0"/>
          <w:kern w:val="2"/>
          <w:sz w:val="24"/>
          <w:szCs w:val="24"/>
          <w:lang w:val="en-US" w:eastAsia="zh" w:bidi="ar-SA"/>
          <w14:ligatures w14:val="standardContextual"/>
        </w:rPr>
        <w:pPrChange w:id="4326" w:author="沐" w:date="2025-01-28T01:28:00Z">
          <w:pPr>
            <w:jc w:val="center"/>
          </w:pPr>
        </w:pPrChange>
      </w:pPr>
    </w:p>
    <w:p w14:paraId="5038BD1E">
      <w:pPr>
        <w:ind w:firstLine="480" w:firstLineChars="200"/>
        <w:jc w:val="left"/>
        <w:rPr>
          <w:ins w:id="4330" w:author="沐" w:date="2025-01-27T20:38:00Z"/>
          <w:del w:id="4331" w:author="几" w:date="2025-01-28T00:51:00Z"/>
          <w:rFonts w:ascii="Times New Roman" w:hAnsi="Times New Roman" w:cs="Times New Roman" w:eastAsiaTheme="minorEastAsia"/>
          <w:b w:val="0"/>
          <w:bCs w:val="0"/>
          <w:kern w:val="2"/>
          <w:sz w:val="24"/>
          <w:szCs w:val="24"/>
          <w:lang w:val="en-US" w:eastAsia="zh" w:bidi="ar-SA"/>
          <w14:ligatures w14:val="standardContextual"/>
        </w:rPr>
        <w:pPrChange w:id="4329" w:author="沐" w:date="2025-01-28T01:28:00Z">
          <w:pPr>
            <w:jc w:val="center"/>
          </w:pPr>
        </w:pPrChange>
      </w:pPr>
    </w:p>
    <w:p w14:paraId="7FEBBF70">
      <w:pPr>
        <w:ind w:firstLine="480" w:firstLineChars="200"/>
        <w:jc w:val="left"/>
        <w:rPr>
          <w:del w:id="4333" w:author="沐" w:date="2025-01-28T01:28:00Z"/>
          <w:rFonts w:ascii="Times New Roman" w:hAnsi="Times New Roman" w:cs="Times New Roman" w:eastAsiaTheme="minorEastAsia"/>
          <w:b w:val="0"/>
          <w:bCs w:val="0"/>
          <w:kern w:val="2"/>
          <w:sz w:val="24"/>
          <w:szCs w:val="24"/>
          <w:lang w:val="en-US" w:eastAsia="zh" w:bidi="ar-SA"/>
          <w14:ligatures w14:val="standardContextual"/>
        </w:rPr>
        <w:pPrChange w:id="4332" w:author="沐" w:date="2025-01-28T01:28:00Z">
          <w:pPr>
            <w:jc w:val="center"/>
          </w:pPr>
        </w:pPrChange>
      </w:pPr>
      <w:del w:id="4334" w:author="沐" w:date="2025-01-28T01:28:00Z">
        <w:r>
          <w:rPr>
            <w:rFonts w:hint="eastAsia" w:ascii="Times New Roman" w:hAnsi="Times New Roman" w:cs="Times New Roman" w:eastAsiaTheme="minorEastAsia"/>
            <w:b w:val="0"/>
            <w:bCs w:val="0"/>
            <w:kern w:val="2"/>
            <w:sz w:val="24"/>
            <w:szCs w:val="24"/>
            <w:lang w:val="en-US" w:eastAsia="zh" w:bidi="ar-SA"/>
            <w14:ligatures w14:val="standardContextual"/>
          </w:rPr>
          <w:delText>Figure 11 Male and female winning rates</w:delText>
        </w:r>
      </w:del>
    </w:p>
    <w:p w14:paraId="4181D4DF">
      <w:pPr>
        <w:tabs>
          <w:tab w:val="left" w:pos="1440"/>
        </w:tabs>
        <w:spacing w:before="240" w:after="60" w:line="312" w:lineRule="auto"/>
        <w:ind w:left="0" w:firstLine="480" w:firstLineChars="200"/>
        <w:jc w:val="left"/>
        <w:outlineLvl w:val="1"/>
        <w:rPr>
          <w:ins w:id="4336" w:author="沐" w:date="2025-01-27T20:38:00Z"/>
          <w:rFonts w:ascii="Times New Roman" w:hAnsi="Times New Roman" w:cs="Times New Roman" w:eastAsiaTheme="minorEastAsia"/>
          <w:b w:val="0"/>
          <w:bCs w:val="0"/>
          <w:kern w:val="2"/>
          <w:sz w:val="24"/>
          <w:szCs w:val="24"/>
          <w:lang w:val="en-US" w:eastAsia="zh" w:bidi="ar-SA"/>
          <w14:ligatures w14:val="standardContextual"/>
        </w:rPr>
        <w:pPrChange w:id="4335" w:author="沐" w:date="2025-01-28T01:28:00Z">
          <w:pPr>
            <w:pStyle w:val="41"/>
            <w:numPr>
              <w:ilvl w:val="1"/>
              <w:numId w:val="3"/>
            </w:numPr>
            <w:tabs>
              <w:tab w:val="left" w:pos="1440"/>
            </w:tabs>
            <w:spacing w:before="240" w:after="60" w:line="312" w:lineRule="auto"/>
            <w:ind w:left="492" w:hanging="492"/>
            <w:jc w:val="left"/>
            <w:outlineLvl w:val="1"/>
          </w:pPr>
        </w:pPrChange>
      </w:pPr>
      <w:ins w:id="4337" w:author="沐" w:date="2025-01-27T20:41:00Z">
        <w:bookmarkStart w:id="150" w:name="_Toc1597419422"/>
        <w:bookmarkStart w:id="151" w:name="_Toc188922303"/>
        <w:r>
          <w:rPr>
            <w:rFonts w:ascii="Times New Roman" w:hAnsi="Times New Roman" w:cs="Times New Roman" w:eastAsiaTheme="minorEastAsia"/>
            <w:b w:val="0"/>
            <w:bCs w:val="0"/>
            <w:sz w:val="24"/>
            <w:szCs w:val="24"/>
            <w:lang w:eastAsia="zh"/>
            <w:rPrChange w:id="4338" w:author="沐" w:date="2025-01-27T20:41:00Z">
              <w:rPr>
                <w:rFonts w:ascii="Times New Roman" w:hAnsi="Times New Roman" w:eastAsia="Times New Roman" w:cs="Times New Roman"/>
                <w:b/>
                <w:bCs/>
                <w:sz w:val="28"/>
                <w:szCs w:val="28"/>
                <w:lang w:eastAsia="zh"/>
                <w14:ligatures w14:val="standardContextual"/>
              </w:rPr>
            </w:rPrChange>
            <w14:ligatures w14:val="standardContextual"/>
          </w:rPr>
          <w:t>This is a positive trend, signaling the increasing gender equality in sports and reflecting the growing recognition and opportunities for female athletes in the Olympic Games.</w:t>
        </w:r>
        <w:bookmarkEnd w:id="150"/>
        <w:bookmarkEnd w:id="151"/>
      </w:ins>
    </w:p>
    <w:p w14:paraId="0BE9F251">
      <w:pPr>
        <w:pStyle w:val="41"/>
        <w:numPr>
          <w:ilvl w:val="1"/>
          <w:numId w:val="0"/>
        </w:numPr>
        <w:tabs>
          <w:tab w:val="left" w:pos="1440"/>
        </w:tabs>
        <w:spacing w:before="240" w:after="60" w:line="312" w:lineRule="auto"/>
        <w:ind w:left="720" w:firstLine="280" w:firstLineChars="100"/>
        <w:jc w:val="left"/>
        <w:outlineLvl w:val="1"/>
        <w:rPr>
          <w:ins w:id="4340" w:author="沐" w:date="2025-01-27T21:53:00Z"/>
          <w:del w:id="4341" w:author="几" w:date="2025-01-28T00:50:00Z"/>
          <w:rFonts w:ascii="Times New Roman" w:hAnsi="Times New Roman" w:eastAsia="Times New Roman" w:cs="Times New Roman"/>
          <w:b/>
          <w:bCs/>
          <w:sz w:val="28"/>
          <w:szCs w:val="28"/>
          <w14:ligatures w14:val="standardContextual"/>
        </w:rPr>
        <w:pPrChange w:id="4339" w:author="几" w:date="2025-01-28T00:50:00Z">
          <w:pPr>
            <w:pStyle w:val="41"/>
            <w:numPr>
              <w:ilvl w:val="1"/>
              <w:numId w:val="3"/>
            </w:numPr>
            <w:tabs>
              <w:tab w:val="left" w:pos="1440"/>
            </w:tabs>
            <w:spacing w:before="240" w:after="60" w:line="312" w:lineRule="auto"/>
            <w:ind w:left="492" w:hanging="492"/>
            <w:jc w:val="left"/>
            <w:outlineLvl w:val="1"/>
          </w:pPr>
        </w:pPrChange>
      </w:pPr>
    </w:p>
    <w:p w14:paraId="27743BB0">
      <w:pPr>
        <w:pStyle w:val="41"/>
        <w:numPr>
          <w:ilvl w:val="255"/>
          <w:numId w:val="0"/>
        </w:numPr>
        <w:tabs>
          <w:tab w:val="left" w:pos="1440"/>
        </w:tabs>
        <w:spacing w:before="240" w:after="60" w:line="312" w:lineRule="auto"/>
        <w:ind w:left="0" w:firstLine="281" w:firstLineChars="100"/>
        <w:jc w:val="left"/>
        <w:outlineLvl w:val="1"/>
        <w:rPr>
          <w:ins w:id="4343" w:author="沐" w:date="2025-01-27T21:53:00Z"/>
          <w:rFonts w:ascii="Times New Roman" w:hAnsi="Times New Roman" w:cs="Times New Roman"/>
          <w:b/>
          <w:bCs/>
          <w:sz w:val="28"/>
          <w:szCs w:val="28"/>
          <w:lang w:eastAsia="zh"/>
          <w14:ligatures w14:val="standardContextual"/>
        </w:rPr>
        <w:pPrChange w:id="4342" w:author="几" w:date="2025-01-28T00:50:00Z">
          <w:pPr>
            <w:pStyle w:val="41"/>
            <w:numPr>
              <w:ilvl w:val="255"/>
              <w:numId w:val="0"/>
            </w:numPr>
            <w:tabs>
              <w:tab w:val="left" w:pos="1440"/>
            </w:tabs>
            <w:spacing w:before="240" w:after="60" w:line="312" w:lineRule="auto"/>
            <w:ind w:left="0"/>
            <w:jc w:val="left"/>
            <w:outlineLvl w:val="1"/>
          </w:pPr>
        </w:pPrChange>
      </w:pPr>
      <w:ins w:id="4344" w:author="沐" w:date="2025-01-27T21:53:00Z">
        <w:bookmarkStart w:id="152" w:name="_Toc188922304"/>
        <w:r>
          <w:rPr>
            <w:rFonts w:ascii="Times New Roman" w:hAnsi="Times New Roman" w:eastAsia="宋体" w:cs="Times New Roman"/>
            <w:b/>
            <w:bCs/>
            <w:sz w:val="28"/>
            <w:szCs w:val="28"/>
          </w:rPr>
          <w:t>7.</w:t>
        </w:r>
      </w:ins>
      <w:ins w:id="4345" w:author="沐" w:date="2025-01-27T21:53:00Z">
        <w:r>
          <w:rPr>
            <w:rFonts w:hint="eastAsia" w:ascii="Times New Roman" w:hAnsi="Times New Roman" w:eastAsia="宋体" w:cs="Times New Roman"/>
            <w:b/>
            <w:bCs/>
            <w:sz w:val="28"/>
            <w:szCs w:val="28"/>
            <w:lang w:eastAsia="zh"/>
          </w:rPr>
          <w:t>3</w:t>
        </w:r>
      </w:ins>
      <w:ins w:id="4346" w:author="沐" w:date="2025-01-27T21:53:00Z">
        <w:r>
          <w:rPr>
            <w:rFonts w:ascii="Times New Roman" w:hAnsi="Times New Roman" w:eastAsia="宋体" w:cs="Times New Roman"/>
            <w:b/>
            <w:bCs/>
            <w:sz w:val="28"/>
            <w:szCs w:val="28"/>
          </w:rPr>
          <w:t xml:space="preserve"> Host Country as a Key Medal Factor</w:t>
        </w:r>
        <w:bookmarkEnd w:id="152"/>
      </w:ins>
      <w:ins w:id="4347" w:author="沐" w:date="2025-01-27T21:53:00Z">
        <w:r>
          <w:rPr>
            <w:rFonts w:ascii="宋体" w:hAnsi="宋体" w:eastAsia="宋体" w:cs="宋体"/>
            <w:b/>
            <w:bCs/>
            <w:sz w:val="24"/>
            <w:szCs w:val="24"/>
          </w:rPr>
          <w:t xml:space="preserve"> </w:t>
        </w:r>
      </w:ins>
      <w:ins w:id="4348" w:author="沐" w:date="2025-01-27T21:53:00Z">
        <w:r>
          <w:rPr>
            <w:rFonts w:ascii="宋体" w:hAnsi="宋体" w:eastAsia="宋体" w:cs="宋体"/>
            <w:sz w:val="24"/>
            <w:szCs w:val="24"/>
          </w:rPr>
          <w:t xml:space="preserve"> </w:t>
        </w:r>
      </w:ins>
      <w:ins w:id="4349" w:author="沐" w:date="2025-01-27T21:53:00Z">
        <w:r>
          <w:rPr>
            <w:rFonts w:hint="eastAsia" w:ascii="Times New Roman" w:hAnsi="Times New Roman" w:cs="Times New Roman"/>
            <w:b/>
            <w:bCs/>
            <w:sz w:val="28"/>
            <w:szCs w:val="28"/>
            <w:lang w:eastAsia="zh"/>
            <w14:ligatures w14:val="standardContextual"/>
          </w:rPr>
          <w:t xml:space="preserve"> </w:t>
        </w:r>
      </w:ins>
    </w:p>
    <w:p w14:paraId="08AC73CC">
      <w:pPr>
        <w:pStyle w:val="41"/>
        <w:numPr>
          <w:ilvl w:val="255"/>
          <w:numId w:val="0"/>
        </w:numPr>
        <w:tabs>
          <w:tab w:val="left" w:pos="1440"/>
        </w:tabs>
        <w:spacing w:before="240" w:after="60" w:line="312" w:lineRule="auto"/>
        <w:jc w:val="left"/>
        <w:outlineLvl w:val="1"/>
        <w:rPr>
          <w:ins w:id="4350" w:author="沐" w:date="2025-01-27T21:54:00Z"/>
          <w:rFonts w:ascii="Times New Roman" w:hAnsi="Times New Roman" w:cs="Times New Roman"/>
          <w:b/>
          <w:bCs/>
          <w:sz w:val="28"/>
          <w:szCs w:val="28"/>
          <w:lang w:eastAsia="zh"/>
          <w14:ligatures w14:val="standardContextual"/>
        </w:rPr>
      </w:pPr>
      <w:ins w:id="4351" w:author="沐" w:date="2025-01-27T21:53:00Z">
        <w:r>
          <w:rPr>
            <w:rFonts w:hint="eastAsia" w:ascii="Times New Roman" w:hAnsi="Times New Roman" w:cs="Times New Roman"/>
            <w:b/>
            <w:bCs/>
            <w:sz w:val="28"/>
            <w:szCs w:val="28"/>
            <w:lang w:eastAsia="zh"/>
            <w14:ligatures w14:val="standardContextual"/>
          </w:rPr>
          <w:t xml:space="preserve">   </w:t>
        </w:r>
      </w:ins>
      <w:ins w:id="4352" w:author="沐" w:date="2025-01-27T21:58:00Z">
        <w:bookmarkStart w:id="153" w:name="_Toc1477714800"/>
        <w:bookmarkStart w:id="154" w:name="_Toc188922305"/>
        <w:r>
          <w:rPr>
            <w:rFonts w:ascii="Times New Roman" w:hAnsi="Times New Roman" w:cs="Times New Roman"/>
            <w:b w:val="0"/>
            <w:bCs w:val="0"/>
            <w:sz w:val="24"/>
            <w:szCs w:val="24"/>
            <w:lang w:eastAsia="zh"/>
            <w:rPrChange w:id="4353" w:author="沐" w:date="2025-01-27T21:58:00Z">
              <w:rPr>
                <w:rFonts w:ascii="Times New Roman" w:hAnsi="Times New Roman" w:cs="Times New Roman"/>
                <w:b/>
                <w:bCs/>
                <w:sz w:val="28"/>
                <w:szCs w:val="28"/>
                <w:lang w:eastAsia="zh"/>
                <w14:ligatures w14:val="standardContextual"/>
              </w:rPr>
            </w:rPrChange>
            <w14:ligatures w14:val="standardContextual"/>
          </w:rPr>
          <w:t>Our model analyzes whether being the host country is an important factor for a nation in winning more medals at a particular Olympics. We first visualized the medal data for the United States and China, as shown in the figure below</w:t>
        </w:r>
      </w:ins>
      <w:ins w:id="4354" w:author="沐" w:date="2025-01-27T21:58:00Z">
        <w:r>
          <w:rPr>
            <w:rFonts w:hint="eastAsia" w:ascii="Times New Roman" w:hAnsi="Times New Roman" w:cs="Times New Roman"/>
            <w:sz w:val="24"/>
            <w:szCs w:val="24"/>
            <w:lang w:eastAsia="zh"/>
            <w14:ligatures w14:val="standardContextual"/>
          </w:rPr>
          <w:t>:</w:t>
        </w:r>
        <w:bookmarkEnd w:id="153"/>
        <w:bookmarkEnd w:id="154"/>
      </w:ins>
    </w:p>
    <w:p w14:paraId="64941397">
      <w:pPr>
        <w:tabs>
          <w:tab w:val="left" w:pos="1440"/>
        </w:tabs>
        <w:spacing w:before="240" w:after="60" w:line="312" w:lineRule="auto"/>
        <w:ind w:left="0"/>
        <w:jc w:val="center"/>
        <w:outlineLvl w:val="1"/>
        <w:rPr>
          <w:ins w:id="4356" w:author="沐" w:date="2025-01-28T00:53:00Z"/>
          <w:sz w:val="28"/>
          <w:lang w:eastAsia="zh"/>
        </w:rPr>
        <w:pPrChange w:id="4355" w:author="沐" w:date="2025-01-28T00:55:00Z">
          <w:pPr>
            <w:pStyle w:val="41"/>
            <w:numPr>
              <w:ilvl w:val="255"/>
              <w:numId w:val="0"/>
            </w:numPr>
            <w:tabs>
              <w:tab w:val="left" w:pos="1440"/>
            </w:tabs>
            <w:spacing w:before="240" w:after="60" w:line="312" w:lineRule="auto"/>
            <w:ind w:left="0"/>
            <w:jc w:val="left"/>
            <w:outlineLvl w:val="1"/>
          </w:pPr>
        </w:pPrChange>
      </w:pPr>
      <w:bookmarkStart w:id="155" w:name="_Toc188922306"/>
      <w:r>
        <w:rPr>
          <w:sz w:val="28"/>
        </w:rPr>
        <mc:AlternateContent>
          <mc:Choice Requires="wpg">
            <w:drawing>
              <wp:anchor distT="0" distB="0" distL="114300" distR="114300" simplePos="0" relativeHeight="251675648" behindDoc="0" locked="0" layoutInCell="1" allowOverlap="1">
                <wp:simplePos x="0" y="0"/>
                <wp:positionH relativeFrom="column">
                  <wp:posOffset>-66675</wp:posOffset>
                </wp:positionH>
                <wp:positionV relativeFrom="paragraph">
                  <wp:posOffset>205105</wp:posOffset>
                </wp:positionV>
                <wp:extent cx="6101715" cy="1903730"/>
                <wp:effectExtent l="0" t="0" r="13335" b="1270"/>
                <wp:wrapTopAndBottom/>
                <wp:docPr id="160" name="组合 160"/>
                <wp:cNvGraphicFramePr/>
                <a:graphic xmlns:a="http://schemas.openxmlformats.org/drawingml/2006/main">
                  <a:graphicData uri="http://schemas.microsoft.com/office/word/2010/wordprocessingGroup">
                    <wpg:wgp>
                      <wpg:cNvGrpSpPr/>
                      <wpg:grpSpPr>
                        <a:xfrm>
                          <a:off x="0" y="0"/>
                          <a:ext cx="6101715" cy="1903730"/>
                          <a:chOff x="1221" y="437067"/>
                          <a:chExt cx="9609" cy="2998"/>
                        </a:xfrm>
                      </wpg:grpSpPr>
                      <pic:pic xmlns:pic="http://schemas.openxmlformats.org/drawingml/2006/picture">
                        <pic:nvPicPr>
                          <pic:cNvPr id="156" name="图片 156"/>
                          <pic:cNvPicPr>
                            <a:picLocks noChangeAspect="1"/>
                          </pic:cNvPicPr>
                        </pic:nvPicPr>
                        <pic:blipFill>
                          <a:blip r:embed="rId57"/>
                          <a:stretch>
                            <a:fillRect/>
                          </a:stretch>
                        </pic:blipFill>
                        <pic:spPr>
                          <a:xfrm>
                            <a:off x="5796" y="437067"/>
                            <a:ext cx="5034" cy="2998"/>
                          </a:xfrm>
                          <a:prstGeom prst="rect">
                            <a:avLst/>
                          </a:prstGeom>
                        </pic:spPr>
                      </pic:pic>
                      <pic:pic xmlns:pic="http://schemas.openxmlformats.org/drawingml/2006/picture">
                        <pic:nvPicPr>
                          <pic:cNvPr id="155" name="图片 155"/>
                          <pic:cNvPicPr>
                            <a:picLocks noChangeAspect="1"/>
                          </pic:cNvPicPr>
                        </pic:nvPicPr>
                        <pic:blipFill>
                          <a:blip r:embed="rId58"/>
                          <a:stretch>
                            <a:fillRect/>
                          </a:stretch>
                        </pic:blipFill>
                        <pic:spPr>
                          <a:xfrm>
                            <a:off x="1221" y="437122"/>
                            <a:ext cx="4907" cy="2923"/>
                          </a:xfrm>
                          <a:prstGeom prst="rect">
                            <a:avLst/>
                          </a:prstGeom>
                        </pic:spPr>
                      </pic:pic>
                    </wpg:wgp>
                  </a:graphicData>
                </a:graphic>
              </wp:anchor>
            </w:drawing>
          </mc:Choice>
          <mc:Fallback>
            <w:pict>
              <v:group id="_x0000_s1026" o:spid="_x0000_s1026" o:spt="203" style="position:absolute;left:0pt;margin-left:-5.25pt;margin-top:16.15pt;height:149.9pt;width:480.45pt;mso-wrap-distance-bottom:0pt;mso-wrap-distance-top:0pt;z-index:251675648;mso-width-relative:page;mso-height-relative:page;" coordorigin="1221,437067" coordsize="9609,2998" o:gfxdata="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">
                <o:lock v:ext="edit" aspectratio="f"/>
                <v:shape id="_x0000_s1026" o:spid="_x0000_s1026" o:spt="75" type="#_x0000_t75" style="position:absolute;left:5796;top:437067;height:2998;width:5034;" filled="f" o:preferrelative="t" stroked="f" coordsize="21600,21600" o:gfxdata="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QuH67sAAADc&#10;AAAADwAAAAAAAAABACAAAAAiAAAAZHJzL2Rvd25yZXYueG1sUEsBAhQAFAAAAAgAh07iQDMvBZ47&#10;AAAAOQAAABAAAAAAAAAAAQAgAAAACgEAAGRycy9zaGFwZXhtbC54bWxQSwUGAAAAAAYABgBbAQAA&#10;tAMAAAAA&#10;">
                  <v:fill on="f" focussize="0,0"/>
                  <v:stroke on="f"/>
                  <v:imagedata r:id="rId57" o:title=""/>
                  <o:lock v:ext="edit" aspectratio="t"/>
                </v:shape>
                <v:shape id="_x0000_s1026" o:spid="_x0000_s1026" o:spt="75" type="#_x0000_t75" style="position:absolute;left:1221;top:437122;height:2923;width:4907;" filled="f" o:preferrelative="t" stroked="f" coordsize="21600,21600" o:gfxdata="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FokLsAAADc&#10;AAAADwAAAAAAAAABACAAAAAiAAAAZHJzL2Rvd25yZXYueG1sUEsBAhQAFAAAAAgAh07iQDMvBZ47&#10;AAAAOQAAABAAAAAAAAAAAQAgAAAACgEAAGRycy9zaGFwZXhtbC54bWxQSwUGAAAAAAYABgBbAQAA&#10;tAMAAAAA&#10;">
                  <v:fill on="f" focussize="0,0"/>
                  <v:stroke on="f"/>
                  <v:imagedata r:id="rId58" o:title=""/>
                  <o:lock v:ext="edit" aspectratio="t"/>
                </v:shape>
                <w10:wrap type="topAndBottom"/>
              </v:group>
            </w:pict>
          </mc:Fallback>
        </mc:AlternateContent>
      </w:r>
      <w:ins w:id="4357" w:author="沐" w:date="2025-01-28T00:53:00Z">
        <w:r>
          <w:rPr>
            <w:rFonts w:hint="eastAsia" w:ascii="Times New Roman" w:hAnsi="Times New Roman" w:eastAsia="Times New Roman" w:cs="Times New Roman"/>
            <w:szCs w:val="21"/>
            <w14:ligatures w14:val="standardContextual"/>
          </w:rPr>
          <w:t xml:space="preserve">Figure </w:t>
        </w:r>
      </w:ins>
      <w:ins w:id="4358" w:author="沐" w:date="2025-01-28T00:53:00Z">
        <w:r>
          <w:rPr>
            <w:rFonts w:hint="eastAsia" w:ascii="Times New Roman" w:hAnsi="Times New Roman" w:cs="Times New Roman"/>
            <w:szCs w:val="21"/>
            <w14:ligatures w14:val="standardContextual"/>
          </w:rPr>
          <w:t>1</w:t>
        </w:r>
      </w:ins>
      <w:ins w:id="4359" w:author="沐" w:date="2025-01-28T01:30:00Z">
        <w:del w:id="4360" w:author="asus" w:date="2025-01-28T02:17:00Z">
          <w:r>
            <w:rPr>
              <w:rFonts w:hint="eastAsia" w:ascii="Times New Roman" w:hAnsi="Times New Roman" w:cs="Times New Roman"/>
              <w:szCs w:val="21"/>
              <w:lang w:eastAsia="zh"/>
              <w14:ligatures w14:val="standardContextual"/>
            </w:rPr>
            <w:delText>3</w:delText>
          </w:r>
        </w:del>
      </w:ins>
      <w:ins w:id="4361" w:author="asus" w:date="2025-01-28T02:21:00Z">
        <w:r>
          <w:rPr>
            <w:rFonts w:ascii="Times New Roman" w:hAnsi="Times New Roman" w:cs="Times New Roman"/>
            <w:szCs w:val="21"/>
            <w:lang w:eastAsia="zh"/>
            <w14:ligatures w14:val="standardContextual"/>
          </w:rPr>
          <w:t>3</w:t>
        </w:r>
      </w:ins>
      <w:ins w:id="4362" w:author="沐" w:date="2025-01-28T00:53:00Z">
        <w:r>
          <w:rPr>
            <w:rFonts w:hint="eastAsia" w:ascii="Times New Roman" w:hAnsi="Times New Roman" w:cs="Times New Roman"/>
            <w:szCs w:val="21"/>
            <w14:ligatures w14:val="standardContextual"/>
          </w:rPr>
          <w:t xml:space="preserve"> </w:t>
        </w:r>
      </w:ins>
      <w:ins w:id="4363" w:author="沐" w:date="2025-01-28T00:54:00Z">
        <w:r>
          <w:rPr>
            <w:rFonts w:hint="eastAsia" w:ascii="Times New Roman" w:hAnsi="Times New Roman" w:cs="Times New Roman"/>
            <w:szCs w:val="21"/>
            <w:lang w:eastAsia="zh"/>
            <w14:ligatures w14:val="standardContextual"/>
          </w:rPr>
          <w:t xml:space="preserve">Host </w:t>
        </w:r>
      </w:ins>
      <w:ins w:id="4364" w:author="沐" w:date="2025-01-28T00:55:00Z">
        <w:r>
          <w:rPr>
            <w:rFonts w:hint="eastAsia" w:ascii="Times New Roman" w:hAnsi="Times New Roman" w:cs="Times New Roman"/>
            <w:szCs w:val="21"/>
            <w:lang w:eastAsia="zh"/>
            <w14:ligatures w14:val="standardContextual"/>
          </w:rPr>
          <w:t>factor</w:t>
        </w:r>
        <w:bookmarkEnd w:id="155"/>
      </w:ins>
      <w:ins w:id="4365" w:author="沐" w:date="2025-01-28T00:54:00Z">
        <w:r>
          <w:rPr>
            <w:rFonts w:hint="eastAsia" w:ascii="Times New Roman" w:hAnsi="Times New Roman" w:cs="Times New Roman"/>
            <w:szCs w:val="21"/>
            <w:lang w:eastAsia="zh"/>
            <w14:ligatures w14:val="standardContextual"/>
          </w:rPr>
          <w:t xml:space="preserve"> </w:t>
        </w:r>
      </w:ins>
      <w:del w:id="4366" w:author="沐" w:date="2025-01-27T22:03:00Z">
        <w:r>
          <w:rPr>
            <w:sz w:val="28"/>
          </w:rPr>
          <mc:AlternateContent>
            <mc:Choice Requires="wpg">
              <w:drawing>
                <wp:anchor distT="0" distB="0" distL="114300" distR="114300" simplePos="0" relativeHeight="251674624" behindDoc="0" locked="0" layoutInCell="1" allowOverlap="1">
                  <wp:simplePos x="0" y="0"/>
                  <wp:positionH relativeFrom="column">
                    <wp:posOffset>-57150</wp:posOffset>
                  </wp:positionH>
                  <wp:positionV relativeFrom="paragraph">
                    <wp:posOffset>157480</wp:posOffset>
                  </wp:positionV>
                  <wp:extent cx="5897245" cy="1817370"/>
                  <wp:effectExtent l="0" t="0" r="0" b="0"/>
                  <wp:wrapTopAndBottom/>
                  <wp:docPr id="154" name="组合 154"/>
                  <wp:cNvGraphicFramePr/>
                  <a:graphic xmlns:a="http://schemas.openxmlformats.org/drawingml/2006/main">
                    <a:graphicData uri="http://schemas.microsoft.com/office/word/2010/wordprocessingGroup">
                      <wpg:wgp>
                        <wpg:cNvGrpSpPr/>
                        <wpg:grpSpPr>
                          <a:xfrm>
                            <a:off x="0" y="0"/>
                            <a:ext cx="5897245" cy="1817370"/>
                            <a:chOff x="1431" y="437901"/>
                            <a:chExt cx="9287" cy="2862"/>
                          </a:xfrm>
                        </wpg:grpSpPr>
                        <pic:pic xmlns:pic="http://schemas.openxmlformats.org/drawingml/2006/picture">
                          <pic:nvPicPr>
                            <pic:cNvPr id="152" name="图片 152"/>
                            <pic:cNvPicPr>
                              <a:picLocks noChangeAspect="1"/>
                            </pic:cNvPicPr>
                          </pic:nvPicPr>
                          <pic:blipFill>
                            <a:blip r:embed="rId59"/>
                            <a:stretch>
                              <a:fillRect/>
                            </a:stretch>
                          </pic:blipFill>
                          <pic:spPr>
                            <a:xfrm>
                              <a:off x="1431" y="437901"/>
                              <a:ext cx="4774" cy="2841"/>
                            </a:xfrm>
                            <a:prstGeom prst="rect">
                              <a:avLst/>
                            </a:prstGeom>
                          </pic:spPr>
                        </pic:pic>
                      </wpg:wgp>
                    </a:graphicData>
                  </a:graphic>
                </wp:anchor>
              </w:drawing>
            </mc:Choice>
            <mc:Fallback>
              <w:pict>
                <v:group id="_x0000_s1026" o:spid="_x0000_s1026" o:spt="203" style="position:absolute;left:0pt;margin-left:-4.5pt;margin-top:12.4pt;height:143.1pt;width:464.35pt;mso-wrap-distance-bottom:0pt;mso-wrap-distance-top:0pt;z-index:251674624;mso-width-relative:page;mso-height-relative:page;" coordorigin="1431,437901" coordsize="9287,2862" o:gfxdata="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">
                  <o:lock v:ext="edit" aspectratio="f"/>
                  <v:shape id="_x0000_s1026" o:spid="_x0000_s1026" o:spt="75" type="#_x0000_t75" style="position:absolute;left:1431;top:437901;height:2841;width:4774;" filled="f" o:preferrelative="t" stroked="f" coordsize="21600,21600" o:gfxdata="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mk3LsAAADc&#10;AAAADwAAAAAAAAABACAAAAAiAAAAZHJzL2Rvd25yZXYueG1sUEsBAhQAFAAAAAgAh07iQDMvBZ47&#10;AAAAOQAAABAAAAAAAAAAAQAgAAAACgEAAGRycy9zaGFwZXhtbC54bWxQSwUGAAAAAAYABgBbAQAA&#10;tAMAAAAA&#10;">
                    <v:fill on="f" focussize="0,0"/>
                    <v:stroke on="f"/>
                    <v:imagedata r:id="rId59" o:title=""/>
                    <o:lock v:ext="edit" aspectratio="t"/>
                  </v:shape>
                  <w10:wrap type="topAndBottom"/>
                </v:group>
              </w:pict>
            </mc:Fallback>
          </mc:AlternateContent>
        </w:r>
      </w:del>
    </w:p>
    <w:p w14:paraId="345EBB06">
      <w:pPr>
        <w:pStyle w:val="41"/>
        <w:numPr>
          <w:ilvl w:val="255"/>
          <w:numId w:val="0"/>
        </w:numPr>
        <w:tabs>
          <w:tab w:val="left" w:pos="1440"/>
        </w:tabs>
        <w:spacing w:before="240" w:after="60" w:line="312" w:lineRule="auto"/>
        <w:ind w:left="720" w:firstLine="480" w:firstLineChars="200"/>
        <w:jc w:val="left"/>
        <w:outlineLvl w:val="1"/>
        <w:rPr>
          <w:ins w:id="4369" w:author="沐" w:date="2025-01-27T22:06:00Z"/>
          <w:sz w:val="28"/>
          <w:lang w:eastAsia="zh"/>
        </w:rPr>
        <w:pPrChange w:id="4368" w:author="沐" w:date="2025-01-28T00:55:00Z">
          <w:pPr>
            <w:pStyle w:val="41"/>
            <w:numPr>
              <w:ilvl w:val="255"/>
              <w:numId w:val="0"/>
            </w:numPr>
            <w:tabs>
              <w:tab w:val="left" w:pos="1440"/>
            </w:tabs>
            <w:spacing w:before="240" w:after="60" w:line="312" w:lineRule="auto"/>
            <w:ind w:left="0"/>
            <w:jc w:val="left"/>
            <w:outlineLvl w:val="1"/>
          </w:pPr>
        </w:pPrChange>
      </w:pPr>
      <w:ins w:id="4370" w:author="沐" w:date="2025-01-27T22:06:00Z">
        <w:bookmarkStart w:id="156" w:name="_Toc188922307"/>
        <w:bookmarkStart w:id="157" w:name="_Toc1322827708"/>
        <w:r>
          <w:rPr>
            <w:rFonts w:ascii="Times New Roman" w:hAnsi="Times New Roman" w:cs="Times New Roman"/>
            <w:sz w:val="24"/>
            <w:szCs w:val="24"/>
            <w:lang w:eastAsia="zh"/>
            <w:rPrChange w:id="4371" w:author="沐" w:date="2025-01-27T22:06:00Z">
              <w:rPr>
                <w:sz w:val="28"/>
                <w:lang w:eastAsia="zh"/>
              </w:rPr>
            </w:rPrChange>
          </w:rPr>
          <w:t xml:space="preserve">It is clear that the host country has a significant impact on the nation's medal share. In Section 4, we used the </w:t>
        </w:r>
      </w:ins>
      <w:ins w:id="4372" w:author="沐" w:date="2025-01-27T22:12:00Z">
        <w:r>
          <w:rPr>
            <w:rFonts w:hint="eastAsia" w:ascii="Times New Roman" w:hAnsi="Times New Roman" w:cs="Times New Roman"/>
            <w:sz w:val="24"/>
            <w:szCs w:val="24"/>
            <w:lang w:eastAsia="zh"/>
          </w:rPr>
          <w:t>TOPSIS</w:t>
        </w:r>
      </w:ins>
      <w:ins w:id="4373" w:author="沐" w:date="2025-01-27T22:13:00Z">
        <w:r>
          <w:rPr>
            <w:rFonts w:hint="eastAsia" w:ascii="Times New Roman" w:hAnsi="Times New Roman" w:cs="Times New Roman"/>
            <w:sz w:val="24"/>
            <w:szCs w:val="24"/>
            <w:lang w:eastAsia="zh"/>
          </w:rPr>
          <w:t xml:space="preserve"> method</w:t>
        </w:r>
      </w:ins>
      <w:ins w:id="4374" w:author="沐" w:date="2025-01-27T22:06:00Z">
        <w:r>
          <w:rPr>
            <w:rFonts w:ascii="Times New Roman" w:hAnsi="Times New Roman" w:cs="Times New Roman"/>
            <w:sz w:val="24"/>
            <w:szCs w:val="24"/>
            <w:lang w:eastAsia="zh"/>
            <w:rPrChange w:id="4375" w:author="沐" w:date="2025-01-27T22:06:00Z">
              <w:rPr>
                <w:sz w:val="28"/>
                <w:lang w:eastAsia="zh"/>
              </w:rPr>
            </w:rPrChange>
          </w:rPr>
          <w:t xml:space="preserve"> to predict the medal share of countries, and the results are shown </w:t>
        </w:r>
      </w:ins>
      <w:ins w:id="4376" w:author="几" w:date="2025-01-28T01:16:00Z">
        <w:r>
          <w:rPr>
            <w:rFonts w:hint="eastAsia" w:ascii="Times New Roman" w:hAnsi="Times New Roman" w:cs="Times New Roman"/>
            <w:sz w:val="24"/>
            <w:szCs w:val="24"/>
            <w:lang w:eastAsia="zh"/>
          </w:rPr>
          <w:t>above</w:t>
        </w:r>
      </w:ins>
      <w:ins w:id="4377" w:author="沐" w:date="2025-01-27T22:06:00Z">
        <w:del w:id="4378" w:author="几" w:date="2025-01-28T01:16:00Z">
          <w:r>
            <w:rPr>
              <w:rFonts w:ascii="Times New Roman" w:hAnsi="Times New Roman" w:cs="Times New Roman"/>
              <w:sz w:val="24"/>
              <w:szCs w:val="24"/>
              <w:lang w:eastAsia="zh"/>
              <w:rPrChange w:id="4379" w:author="沐" w:date="2025-01-27T22:06:00Z">
                <w:rPr>
                  <w:sz w:val="28"/>
                  <w:lang w:eastAsia="zh"/>
                </w:rPr>
              </w:rPrChange>
            </w:rPr>
            <w:delText>below</w:delText>
          </w:r>
        </w:del>
      </w:ins>
      <w:ins w:id="4380" w:author="几" w:date="2025-01-28T01:17:00Z">
        <w:r>
          <w:rPr>
            <w:rFonts w:hint="eastAsia" w:ascii="Times New Roman" w:hAnsi="Times New Roman" w:cs="Times New Roman"/>
            <w:sz w:val="24"/>
            <w:szCs w:val="24"/>
            <w:lang w:eastAsia="zh"/>
          </w:rPr>
          <w:t>.</w:t>
        </w:r>
        <w:bookmarkEnd w:id="156"/>
      </w:ins>
      <w:ins w:id="4381" w:author="沐" w:date="2025-01-27T22:06:00Z">
        <w:del w:id="4382" w:author="几" w:date="2025-01-28T01:17:00Z">
          <w:r>
            <w:rPr>
              <w:rFonts w:ascii="Times New Roman" w:hAnsi="Times New Roman" w:cs="Times New Roman"/>
              <w:sz w:val="24"/>
              <w:szCs w:val="24"/>
              <w:lang w:eastAsia="zh"/>
              <w:rPrChange w:id="4383" w:author="沐" w:date="2025-01-27T22:06:00Z">
                <w:rPr>
                  <w:sz w:val="28"/>
                  <w:lang w:eastAsia="zh"/>
                </w:rPr>
              </w:rPrChange>
            </w:rPr>
            <w:delText>:</w:delText>
          </w:r>
          <w:bookmarkEnd w:id="157"/>
        </w:del>
      </w:ins>
    </w:p>
    <w:p w14:paraId="0F034423">
      <w:pPr>
        <w:pStyle w:val="41"/>
        <w:numPr>
          <w:ilvl w:val="255"/>
          <w:numId w:val="0"/>
        </w:numPr>
        <w:tabs>
          <w:tab w:val="left" w:pos="1440"/>
        </w:tabs>
        <w:spacing w:before="240" w:after="60" w:line="312" w:lineRule="auto"/>
        <w:jc w:val="left"/>
        <w:outlineLvl w:val="1"/>
        <w:rPr>
          <w:ins w:id="4384" w:author="沐" w:date="2025-01-27T21:53:00Z"/>
          <w:del w:id="4385" w:author="几" w:date="2025-01-28T00:50:00Z"/>
          <w:rFonts w:ascii="Times New Roman" w:hAnsi="Times New Roman" w:cs="Times New Roman"/>
          <w:b/>
          <w:bCs/>
          <w:sz w:val="28"/>
          <w:szCs w:val="28"/>
          <w:lang w:eastAsia="zh"/>
          <w14:ligatures w14:val="standardContextual"/>
        </w:rPr>
      </w:pPr>
    </w:p>
    <w:p w14:paraId="692628E9">
      <w:pPr>
        <w:pStyle w:val="41"/>
        <w:numPr>
          <w:ilvl w:val="1"/>
          <w:numId w:val="0"/>
        </w:numPr>
        <w:tabs>
          <w:tab w:val="left" w:pos="1440"/>
        </w:tabs>
        <w:spacing w:before="240" w:after="60" w:line="312" w:lineRule="auto"/>
        <w:ind w:left="720" w:firstLine="0"/>
        <w:jc w:val="left"/>
        <w:outlineLvl w:val="1"/>
        <w:rPr>
          <w:ins w:id="4387" w:author="沐" w:date="2025-01-27T20:46:00Z"/>
          <w:del w:id="4388" w:author="几" w:date="2025-01-28T00:50:00Z"/>
          <w:rFonts w:ascii="Times New Roman" w:hAnsi="Times New Roman" w:eastAsia="Times New Roman" w:cs="Times New Roman"/>
          <w:b/>
          <w:bCs/>
          <w:sz w:val="28"/>
          <w:szCs w:val="28"/>
          <w14:ligatures w14:val="standardContextual"/>
        </w:rPr>
        <w:pPrChange w:id="4386" w:author="沐" w:date="2025-01-27T17:09:00Z">
          <w:pPr>
            <w:pStyle w:val="41"/>
            <w:numPr>
              <w:ilvl w:val="1"/>
              <w:numId w:val="3"/>
            </w:numPr>
            <w:tabs>
              <w:tab w:val="left" w:pos="1440"/>
            </w:tabs>
            <w:spacing w:before="240" w:after="60" w:line="312" w:lineRule="auto"/>
            <w:ind w:left="492" w:hanging="492"/>
            <w:jc w:val="left"/>
            <w:outlineLvl w:val="1"/>
          </w:pPr>
        </w:pPrChange>
      </w:pPr>
    </w:p>
    <w:p w14:paraId="15AA2DB5">
      <w:pPr>
        <w:pStyle w:val="41"/>
        <w:numPr>
          <w:ilvl w:val="1"/>
          <w:numId w:val="0"/>
        </w:numPr>
        <w:tabs>
          <w:tab w:val="left" w:pos="1440"/>
        </w:tabs>
        <w:spacing w:before="240" w:after="60" w:line="312" w:lineRule="auto"/>
        <w:ind w:left="0" w:firstLine="0"/>
        <w:jc w:val="both"/>
        <w:outlineLvl w:val="1"/>
        <w:rPr>
          <w:ins w:id="4390" w:author="沐" w:date="2025-01-27T20:48:00Z"/>
          <w:rFonts w:ascii="Times New Roman" w:hAnsi="Times New Roman" w:eastAsia="Times New Roman" w:cs="Times New Roman"/>
          <w:b/>
          <w:bCs/>
          <w:sz w:val="28"/>
          <w:szCs w:val="28"/>
          <w14:ligatures w14:val="standardContextual"/>
        </w:rPr>
        <w:pPrChange w:id="4389" w:author="几" w:date="2025-01-28T00:50:00Z">
          <w:pPr>
            <w:pStyle w:val="41"/>
            <w:numPr>
              <w:ilvl w:val="1"/>
              <w:numId w:val="3"/>
            </w:numPr>
            <w:tabs>
              <w:tab w:val="left" w:pos="1440"/>
            </w:tabs>
            <w:spacing w:before="240" w:after="60" w:line="312" w:lineRule="auto"/>
            <w:ind w:left="492" w:hanging="492"/>
            <w:jc w:val="left"/>
            <w:outlineLvl w:val="1"/>
          </w:pPr>
        </w:pPrChange>
      </w:pPr>
      <w:ins w:id="4391" w:author="沐" w:date="2025-01-27T20:46:00Z">
        <w:bookmarkStart w:id="158" w:name="_Toc188922308"/>
        <w:r>
          <w:rPr>
            <w:rFonts w:hint="eastAsia" w:ascii="Times New Roman" w:hAnsi="Times New Roman" w:cs="Times New Roman"/>
            <w:b/>
            <w:bCs/>
            <w:sz w:val="28"/>
            <w:szCs w:val="28"/>
            <w:lang w:eastAsia="zh"/>
            <w14:ligatures w14:val="standardContextual"/>
          </w:rPr>
          <w:t>7</w:t>
        </w:r>
      </w:ins>
      <w:ins w:id="4392" w:author="沐" w:date="2025-01-27T20:46:00Z">
        <w:r>
          <w:rPr>
            <w:rFonts w:ascii="Times New Roman" w:hAnsi="Times New Roman" w:cs="Times New Roman"/>
            <w:b/>
            <w:bCs/>
            <w:sz w:val="28"/>
            <w:szCs w:val="28"/>
            <w14:ligatures w14:val="standardContextual"/>
          </w:rPr>
          <w:t>.</w:t>
        </w:r>
      </w:ins>
      <w:ins w:id="4393" w:author="沐" w:date="2025-01-27T22:06:00Z">
        <w:r>
          <w:rPr>
            <w:rFonts w:hint="eastAsia" w:ascii="Times New Roman" w:hAnsi="Times New Roman" w:cs="Times New Roman"/>
            <w:b/>
            <w:bCs/>
            <w:sz w:val="28"/>
            <w:szCs w:val="28"/>
            <w:lang w:eastAsia="zh"/>
            <w14:ligatures w14:val="standardContextual"/>
          </w:rPr>
          <w:t>4</w:t>
        </w:r>
      </w:ins>
      <w:ins w:id="4394" w:author="沐" w:date="2025-01-27T20:46:00Z">
        <w:r>
          <w:rPr>
            <w:rFonts w:hint="eastAsia" w:ascii="Times New Roman" w:hAnsi="Times New Roman" w:cs="Times New Roman"/>
            <w:b/>
            <w:bCs/>
            <w:sz w:val="28"/>
            <w:szCs w:val="28"/>
            <w:lang w:eastAsia="zh"/>
            <w14:ligatures w14:val="standardContextual"/>
          </w:rPr>
          <w:t xml:space="preserve"> </w:t>
        </w:r>
      </w:ins>
      <w:ins w:id="4395" w:author="沐" w:date="2025-01-27T20:46:00Z">
        <w:r>
          <w:rPr>
            <w:rFonts w:hint="eastAsia" w:ascii="Times New Roman" w:hAnsi="Times New Roman" w:eastAsia="Times New Roman" w:cs="Times New Roman"/>
            <w:b/>
            <w:bCs/>
            <w:sz w:val="28"/>
            <w:szCs w:val="28"/>
            <w14:ligatures w14:val="standardContextual"/>
          </w:rPr>
          <w:t>The difference between the awards of the sports powerhouses in traditional and emerging sports</w:t>
        </w:r>
        <w:bookmarkEnd w:id="158"/>
      </w:ins>
    </w:p>
    <w:p w14:paraId="4E8F4543">
      <w:pPr>
        <w:pStyle w:val="41"/>
        <w:numPr>
          <w:ilvl w:val="1"/>
          <w:numId w:val="0"/>
        </w:numPr>
        <w:tabs>
          <w:tab w:val="left" w:pos="1440"/>
        </w:tabs>
        <w:spacing w:before="240" w:after="60" w:line="312" w:lineRule="auto"/>
        <w:ind w:firstLine="480" w:firstLineChars="200"/>
        <w:jc w:val="left"/>
        <w:outlineLvl w:val="1"/>
        <w:rPr>
          <w:ins w:id="4397" w:author="沐" w:date="2025-01-27T21:23:00Z"/>
          <w:rFonts w:ascii="Times New Roman" w:hAnsi="Times New Roman" w:cs="Times New Roman"/>
          <w:sz w:val="24"/>
          <w:szCs w:val="24"/>
          <w:lang w:eastAsia="zh"/>
          <w14:ligatures w14:val="standardContextual"/>
        </w:rPr>
        <w:pPrChange w:id="4396" w:author="沐" w:date="2025-01-27T20:48:00Z">
          <w:pPr>
            <w:ind w:firstLine="480" w:firstLineChars="200"/>
            <w:jc w:val="center"/>
          </w:pPr>
        </w:pPrChange>
      </w:pPr>
      <w:ins w:id="4398" w:author="沐" w:date="2025-01-27T21:21:00Z">
        <w:bookmarkStart w:id="159" w:name="_Toc839185441"/>
        <w:bookmarkStart w:id="160" w:name="_Toc188922309"/>
        <w:r>
          <w:rPr>
            <w:rFonts w:hint="eastAsia" w:ascii="Times New Roman" w:hAnsi="Times New Roman" w:cs="Times New Roman"/>
            <w:sz w:val="24"/>
            <w:szCs w:val="24"/>
            <w:lang w:eastAsia="zh"/>
            <w14:ligatures w14:val="standardContextual"/>
          </w:rPr>
          <w:t>In this section, we examine the medal performance of several countries in both traditional and emerging events at the 2024 Olympics and present the radar chart below</w:t>
        </w:r>
      </w:ins>
      <w:ins w:id="4399" w:author="沐" w:date="2025-01-27T21:23:00Z">
        <w:r>
          <w:rPr>
            <w:rFonts w:hint="eastAsia" w:ascii="Times New Roman" w:hAnsi="Times New Roman" w:cs="Times New Roman"/>
            <w:sz w:val="24"/>
            <w:szCs w:val="24"/>
            <w:lang w:eastAsia="zh"/>
            <w14:ligatures w14:val="standardContextual"/>
          </w:rPr>
          <w:t>(The data has been normalized)</w:t>
        </w:r>
      </w:ins>
      <w:ins w:id="4400" w:author="沐" w:date="2025-01-27T21:21:00Z">
        <w:r>
          <w:rPr>
            <w:rFonts w:hint="eastAsia" w:ascii="Times New Roman" w:hAnsi="Times New Roman" w:cs="Times New Roman"/>
            <w:sz w:val="24"/>
            <w:szCs w:val="24"/>
            <w:lang w:eastAsia="zh"/>
            <w14:ligatures w14:val="standardContextual"/>
          </w:rPr>
          <w:t>.</w:t>
        </w:r>
        <w:bookmarkEnd w:id="159"/>
        <w:bookmarkEnd w:id="160"/>
        <w:r>
          <w:rPr>
            <w:rFonts w:hint="eastAsia" w:ascii="Times New Roman" w:hAnsi="Times New Roman" w:cs="Times New Roman"/>
            <w:sz w:val="24"/>
            <w:szCs w:val="24"/>
            <w:lang w:eastAsia="zh"/>
            <w14:ligatures w14:val="standardContextual"/>
          </w:rPr>
          <w:t xml:space="preserve"> </w:t>
        </w:r>
      </w:ins>
    </w:p>
    <w:p w14:paraId="54D90675">
      <w:pPr>
        <w:pStyle w:val="41"/>
        <w:numPr>
          <w:ilvl w:val="1"/>
          <w:numId w:val="0"/>
        </w:numPr>
        <w:tabs>
          <w:tab w:val="left" w:pos="1440"/>
        </w:tabs>
        <w:spacing w:before="240" w:after="60" w:line="312" w:lineRule="auto"/>
        <w:ind w:firstLine="480" w:firstLineChars="200"/>
        <w:jc w:val="left"/>
        <w:outlineLvl w:val="1"/>
        <w:rPr>
          <w:ins w:id="4402" w:author="沐" w:date="2025-01-27T21:23:00Z"/>
          <w:rFonts w:ascii="Times New Roman" w:hAnsi="Times New Roman" w:cs="Times New Roman"/>
          <w:sz w:val="24"/>
          <w:szCs w:val="24"/>
          <w:lang w:eastAsia="zh"/>
          <w14:ligatures w14:val="standardContextual"/>
        </w:rPr>
        <w:pPrChange w:id="4401" w:author="沐" w:date="2025-01-27T20:48:00Z">
          <w:pPr>
            <w:ind w:firstLine="480" w:firstLineChars="200"/>
            <w:jc w:val="center"/>
          </w:pPr>
        </w:pPrChange>
      </w:pPr>
      <w:ins w:id="4403" w:author="沐" w:date="2025-01-27T21:21:00Z">
        <w:bookmarkStart w:id="161" w:name="_Toc796844732"/>
        <w:bookmarkStart w:id="162" w:name="_Toc188922310"/>
        <w:r>
          <w:rPr>
            <w:rFonts w:hint="eastAsia" w:ascii="Times New Roman" w:hAnsi="Times New Roman" w:cs="Times New Roman"/>
            <w:sz w:val="24"/>
            <w:szCs w:val="24"/>
            <w:lang w:eastAsia="zh"/>
            <w14:ligatures w14:val="standardContextual"/>
          </w:rPr>
          <w:t>The selected countries are the U.S., China, France, the U.K., Australia, and Lithuania, with the first five being sporting powerhouses and Lithuania having fewer medals.</w:t>
        </w:r>
        <w:bookmarkEnd w:id="161"/>
        <w:bookmarkEnd w:id="162"/>
        <w:r>
          <w:rPr>
            <w:rFonts w:hint="eastAsia" w:ascii="Times New Roman" w:hAnsi="Times New Roman" w:cs="Times New Roman"/>
            <w:sz w:val="24"/>
            <w:szCs w:val="24"/>
            <w:lang w:eastAsia="zh"/>
            <w14:ligatures w14:val="standardContextual"/>
          </w:rPr>
          <w:t xml:space="preserve"> </w:t>
        </w:r>
      </w:ins>
    </w:p>
    <w:p w14:paraId="4CE5DECB">
      <w:pPr>
        <w:pStyle w:val="41"/>
        <w:numPr>
          <w:ilvl w:val="1"/>
          <w:numId w:val="0"/>
        </w:numPr>
        <w:tabs>
          <w:tab w:val="left" w:pos="1440"/>
        </w:tabs>
        <w:spacing w:before="240" w:after="60" w:line="312" w:lineRule="auto"/>
        <w:ind w:firstLine="480" w:firstLineChars="200"/>
        <w:jc w:val="left"/>
        <w:outlineLvl w:val="1"/>
        <w:rPr>
          <w:ins w:id="4405" w:author="沐" w:date="2025-01-27T21:19:00Z"/>
          <w:rFonts w:ascii="Times New Roman" w:hAnsi="Times New Roman" w:cs="Times New Roman"/>
          <w:sz w:val="24"/>
          <w:szCs w:val="24"/>
          <w:lang w:eastAsia="zh"/>
          <w14:ligatures w14:val="standardContextual"/>
        </w:rPr>
        <w:pPrChange w:id="4404" w:author="沐" w:date="2025-01-27T20:48:00Z">
          <w:pPr>
            <w:ind w:firstLine="480" w:firstLineChars="200"/>
            <w:jc w:val="center"/>
          </w:pPr>
        </w:pPrChange>
      </w:pPr>
      <w:ins w:id="4406" w:author="沐" w:date="2025-01-27T21:21:00Z">
        <w:bookmarkStart w:id="163" w:name="_Toc1049529104"/>
        <w:bookmarkStart w:id="164" w:name="_Toc188922311"/>
        <w:r>
          <w:rPr>
            <w:rFonts w:hint="eastAsia" w:ascii="Times New Roman" w:hAnsi="Times New Roman" w:cs="Times New Roman"/>
            <w:sz w:val="24"/>
            <w:szCs w:val="24"/>
            <w:lang w:eastAsia="zh"/>
            <w14:ligatures w14:val="standardContextual"/>
          </w:rPr>
          <w:t>The chosen events are volleyball, swimming, athletics, gymnastics, breakdancing, and skateboarding, with the first four being traditional sports and the latter two being emerging sports.</w:t>
        </w:r>
        <w:bookmarkEnd w:id="163"/>
        <w:bookmarkEnd w:id="164"/>
        <w:r>
          <w:rPr>
            <w:rFonts w:hint="eastAsia" w:ascii="Times New Roman" w:hAnsi="Times New Roman" w:cs="Times New Roman"/>
            <w:sz w:val="24"/>
            <w:szCs w:val="24"/>
            <w:lang w:eastAsia="zh"/>
            <w14:ligatures w14:val="standardContextual"/>
          </w:rPr>
          <w:t xml:space="preserve"> </w:t>
        </w:r>
      </w:ins>
    </w:p>
    <w:p w14:paraId="4BAC28F8">
      <w:pPr>
        <w:pStyle w:val="41"/>
        <w:numPr>
          <w:ilvl w:val="1"/>
          <w:numId w:val="0"/>
        </w:numPr>
        <w:tabs>
          <w:tab w:val="left" w:pos="1440"/>
        </w:tabs>
        <w:spacing w:before="240" w:after="60" w:line="312" w:lineRule="auto"/>
        <w:ind w:firstLine="640" w:firstLineChars="200"/>
        <w:jc w:val="left"/>
        <w:outlineLvl w:val="1"/>
        <w:rPr>
          <w:ins w:id="4408" w:author="沐" w:date="2025-01-27T21:21:00Z"/>
          <w:del w:id="4409" w:author="几" w:date="2025-01-28T00:36:00Z"/>
          <w:rFonts w:ascii="Times New Roman" w:hAnsi="Times New Roman" w:cs="Times New Roman"/>
          <w:sz w:val="24"/>
          <w:szCs w:val="24"/>
          <w:lang w:eastAsia="zh"/>
          <w14:ligatures w14:val="standardContextual"/>
        </w:rPr>
        <w:pPrChange w:id="4407" w:author="沐" w:date="2025-01-27T20:48:00Z">
          <w:pPr>
            <w:ind w:firstLine="640" w:firstLineChars="200"/>
            <w:jc w:val="center"/>
          </w:pPr>
        </w:pPrChange>
      </w:pPr>
      <w:r>
        <w:rPr>
          <w:sz w:val="32"/>
        </w:rPr>
        <mc:AlternateContent>
          <mc:Choice Requires="wpg">
            <w:drawing>
              <wp:anchor distT="0" distB="0" distL="114300" distR="114300" simplePos="0" relativeHeight="251676672" behindDoc="0" locked="0" layoutInCell="1" allowOverlap="1">
                <wp:simplePos x="0" y="0"/>
                <wp:positionH relativeFrom="column">
                  <wp:posOffset>99695</wp:posOffset>
                </wp:positionH>
                <wp:positionV relativeFrom="paragraph">
                  <wp:posOffset>76200</wp:posOffset>
                </wp:positionV>
                <wp:extent cx="5659755" cy="2401570"/>
                <wp:effectExtent l="0" t="0" r="17145" b="17780"/>
                <wp:wrapTopAndBottom/>
                <wp:docPr id="165" name="组合 165"/>
                <wp:cNvGraphicFramePr/>
                <a:graphic xmlns:a="http://schemas.openxmlformats.org/drawingml/2006/main">
                  <a:graphicData uri="http://schemas.microsoft.com/office/word/2010/wordprocessingGroup">
                    <wpg:wgp>
                      <wpg:cNvGrpSpPr/>
                      <wpg:grpSpPr>
                        <a:xfrm>
                          <a:off x="0" y="0"/>
                          <a:ext cx="5659755" cy="2401570"/>
                          <a:chOff x="1856" y="449933"/>
                          <a:chExt cx="9033" cy="3872"/>
                        </a:xfrm>
                      </wpg:grpSpPr>
                      <pic:pic xmlns:pic="http://schemas.openxmlformats.org/drawingml/2006/picture">
                        <pic:nvPicPr>
                          <pic:cNvPr id="147" name="图片 147"/>
                          <pic:cNvPicPr>
                            <a:picLocks noChangeAspect="1"/>
                          </pic:cNvPicPr>
                        </pic:nvPicPr>
                        <pic:blipFill>
                          <a:blip r:embed="rId60"/>
                          <a:stretch>
                            <a:fillRect/>
                          </a:stretch>
                        </pic:blipFill>
                        <pic:spPr>
                          <a:xfrm>
                            <a:off x="1856" y="449933"/>
                            <a:ext cx="4574" cy="3860"/>
                          </a:xfrm>
                          <a:prstGeom prst="rect">
                            <a:avLst/>
                          </a:prstGeom>
                        </pic:spPr>
                      </pic:pic>
                      <pic:pic xmlns:pic="http://schemas.openxmlformats.org/drawingml/2006/picture">
                        <pic:nvPicPr>
                          <pic:cNvPr id="161" name="图片 161"/>
                          <pic:cNvPicPr>
                            <a:picLocks noChangeAspect="1"/>
                          </pic:cNvPicPr>
                        </pic:nvPicPr>
                        <pic:blipFill>
                          <a:blip r:embed="rId61"/>
                          <a:stretch>
                            <a:fillRect/>
                          </a:stretch>
                        </pic:blipFill>
                        <pic:spPr>
                          <a:xfrm>
                            <a:off x="6333" y="449955"/>
                            <a:ext cx="4557" cy="3850"/>
                          </a:xfrm>
                          <a:prstGeom prst="rect">
                            <a:avLst/>
                          </a:prstGeom>
                        </pic:spPr>
                      </pic:pic>
                    </wpg:wgp>
                  </a:graphicData>
                </a:graphic>
              </wp:anchor>
            </w:drawing>
          </mc:Choice>
          <mc:Fallback>
            <w:pict>
              <v:group id="_x0000_s1026" o:spid="_x0000_s1026" o:spt="203" style="position:absolute;left:0pt;margin-left:7.85pt;margin-top:6pt;height:189.1pt;width:445.65pt;mso-wrap-distance-bottom:0pt;mso-wrap-distance-top:0pt;z-index:251676672;mso-width-relative:page;mso-height-relative:page;" coordorigin="1856,449933" coordsize="9033,3872" o:gfxdata="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">
                <o:lock v:ext="edit" aspectratio="f"/>
                <v:shape id="_x0000_s1026" o:spid="_x0000_s1026" o:spt="75" type="#_x0000_t75" style="position:absolute;left:1856;top:449933;height:3860;width:4574;" filled="f" o:preferrelative="t" stroked="f" coordsize="21600,21600" o:gfxdata="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TwVVbsAAADc&#10;AAAADwAAAAAAAAABACAAAAAiAAAAZHJzL2Rvd25yZXYueG1sUEsBAhQAFAAAAAgAh07iQDMvBZ47&#10;AAAAOQAAABAAAAAAAAAAAQAgAAAACgEAAGRycy9zaGFwZXhtbC54bWxQSwUGAAAAAAYABgBbAQAA&#10;tAMAAAAA&#10;">
                  <v:fill on="f" focussize="0,0"/>
                  <v:stroke on="f"/>
                  <v:imagedata r:id="rId60" o:title=""/>
                  <o:lock v:ext="edit" aspectratio="t"/>
                </v:shape>
                <v:shape id="_x0000_s1026" o:spid="_x0000_s1026" o:spt="75" type="#_x0000_t75" style="position:absolute;left:6333;top:449955;height:3850;width:4557;" filled="f" o:preferrelative="t" stroked="f" coordsize="21600,21600" o:gfxdata="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wgvurgAAADcAAAA&#10;DwAAAAAAAAABACAAAAAiAAAAZHJzL2Rvd25yZXYueG1sUEsBAhQAFAAAAAgAh07iQDMvBZ47AAAA&#10;OQAAABAAAAAAAAAAAQAgAAAABwEAAGRycy9zaGFwZXhtbC54bWxQSwUGAAAAAAYABgBbAQAAsQMA&#10;AAAA&#10;">
                  <v:fill on="f" focussize="0,0"/>
                  <v:stroke on="f"/>
                  <v:imagedata r:id="rId61" o:title=""/>
                  <o:lock v:ext="edit" aspectratio="t"/>
                </v:shape>
                <w10:wrap type="topAndBottom"/>
              </v:group>
            </w:pict>
          </mc:Fallback>
        </mc:AlternateContent>
      </w:r>
    </w:p>
    <w:p w14:paraId="3147B610">
      <w:pPr>
        <w:pStyle w:val="41"/>
        <w:numPr>
          <w:ilvl w:val="1"/>
          <w:numId w:val="0"/>
        </w:numPr>
        <w:tabs>
          <w:tab w:val="left" w:pos="1440"/>
        </w:tabs>
        <w:spacing w:before="240" w:after="60" w:line="312" w:lineRule="auto"/>
        <w:ind w:firstLineChars="200"/>
        <w:jc w:val="left"/>
        <w:outlineLvl w:val="1"/>
        <w:rPr>
          <w:ins w:id="4411" w:author="沐" w:date="2025-01-27T21:21:00Z"/>
          <w:del w:id="4412" w:author="几" w:date="2025-01-28T00:36:00Z"/>
          <w:rFonts w:ascii="Times New Roman" w:hAnsi="Times New Roman" w:cs="Times New Roman"/>
          <w:sz w:val="24"/>
          <w:szCs w:val="24"/>
          <w:lang w:eastAsia="zh"/>
          <w14:ligatures w14:val="standardContextual"/>
        </w:rPr>
        <w:pPrChange w:id="4410" w:author="几" w:date="2025-01-28T00:36:00Z">
          <w:pPr>
            <w:ind w:firstLine="480" w:firstLineChars="200"/>
            <w:jc w:val="center"/>
          </w:pPr>
        </w:pPrChange>
      </w:pPr>
    </w:p>
    <w:p w14:paraId="53B741E0">
      <w:pPr>
        <w:ind w:firstLine="420" w:firstLineChars="200"/>
        <w:jc w:val="both"/>
        <w:rPr>
          <w:ins w:id="4414" w:author="沐" w:date="2025-01-28T00:55:00Z"/>
          <w:rFonts w:ascii="Times New Roman" w:hAnsi="Times New Roman" w:cs="Times New Roman"/>
          <w:sz w:val="24"/>
          <w:szCs w:val="24"/>
          <w:lang w:eastAsia="zh"/>
          <w14:ligatures w14:val="standardContextual"/>
        </w:rPr>
        <w:pPrChange w:id="4413" w:author="沐" w:date="2025-01-28T00:56:00Z">
          <w:pPr>
            <w:ind w:firstLine="420" w:firstLineChars="200"/>
            <w:jc w:val="center"/>
          </w:pPr>
        </w:pPrChange>
      </w:pPr>
      <w:ins w:id="4415" w:author="沐" w:date="2025-01-28T00:55:00Z">
        <w:r>
          <w:rPr>
            <w:rFonts w:hint="eastAsia" w:ascii="Times New Roman" w:hAnsi="Times New Roman" w:eastAsia="Times New Roman" w:cs="Times New Roman"/>
            <w:szCs w:val="21"/>
            <w:lang w:eastAsia="zh"/>
            <w14:ligatures w14:val="standardContextual"/>
          </w:rPr>
          <w:t xml:space="preserve">                            </w:t>
        </w:r>
      </w:ins>
      <w:ins w:id="4416" w:author="沐" w:date="2025-01-28T00:55:00Z">
        <w:r>
          <w:rPr>
            <w:rFonts w:hint="eastAsia" w:ascii="Times New Roman" w:hAnsi="Times New Roman" w:eastAsia="Times New Roman" w:cs="Times New Roman"/>
            <w:szCs w:val="21"/>
            <w14:ligatures w14:val="standardContextual"/>
          </w:rPr>
          <w:t xml:space="preserve">Figure </w:t>
        </w:r>
      </w:ins>
      <w:ins w:id="4417" w:author="沐" w:date="2025-01-28T00:55:00Z">
        <w:r>
          <w:rPr>
            <w:rFonts w:hint="eastAsia" w:ascii="Times New Roman" w:hAnsi="Times New Roman" w:cs="Times New Roman"/>
            <w:szCs w:val="21"/>
            <w14:ligatures w14:val="standardContextual"/>
          </w:rPr>
          <w:t>1</w:t>
        </w:r>
      </w:ins>
      <w:ins w:id="4418" w:author="沐" w:date="2025-01-28T01:30:00Z">
        <w:del w:id="4419" w:author="asus" w:date="2025-01-28T02:17:00Z">
          <w:r>
            <w:rPr>
              <w:rFonts w:hint="eastAsia" w:ascii="Times New Roman" w:hAnsi="Times New Roman" w:cs="Times New Roman"/>
              <w:szCs w:val="21"/>
              <w:lang w:eastAsia="zh"/>
              <w14:ligatures w14:val="standardContextual"/>
            </w:rPr>
            <w:delText>4</w:delText>
          </w:r>
        </w:del>
      </w:ins>
      <w:ins w:id="4420" w:author="asus" w:date="2025-01-28T02:21:00Z">
        <w:r>
          <w:rPr>
            <w:rFonts w:ascii="Times New Roman" w:hAnsi="Times New Roman" w:cs="Times New Roman"/>
            <w:szCs w:val="21"/>
            <w:lang w:eastAsia="zh"/>
            <w14:ligatures w14:val="standardContextual"/>
          </w:rPr>
          <w:t>4</w:t>
        </w:r>
      </w:ins>
      <w:ins w:id="4421" w:author="沐" w:date="2025-01-28T00:55:00Z">
        <w:r>
          <w:rPr>
            <w:rFonts w:hint="eastAsia" w:ascii="Times New Roman" w:hAnsi="Times New Roman" w:cs="Times New Roman"/>
            <w:szCs w:val="21"/>
            <w14:ligatures w14:val="standardContextual"/>
          </w:rPr>
          <w:t xml:space="preserve"> </w:t>
        </w:r>
      </w:ins>
      <w:ins w:id="4422" w:author="沐" w:date="2025-01-28T00:56:00Z">
        <w:r>
          <w:rPr>
            <w:rFonts w:hint="eastAsia" w:ascii="Times New Roman" w:hAnsi="Times New Roman" w:cs="Times New Roman"/>
            <w:szCs w:val="21"/>
            <w:lang w:eastAsia="zh"/>
            <w14:ligatures w14:val="standardContextual"/>
          </w:rPr>
          <w:t>Olympic Scores Comparision</w:t>
        </w:r>
      </w:ins>
      <w:ins w:id="4423" w:author="沐" w:date="2025-01-28T00:55:00Z">
        <w:r>
          <w:rPr>
            <w:rFonts w:hint="eastAsia" w:ascii="Times New Roman" w:hAnsi="Times New Roman" w:cs="Times New Roman"/>
            <w:szCs w:val="21"/>
            <w:lang w:eastAsia="zh"/>
            <w14:ligatures w14:val="standardContextual"/>
          </w:rPr>
          <w:t xml:space="preserve"> </w:t>
        </w:r>
      </w:ins>
    </w:p>
    <w:p w14:paraId="6E89AE43">
      <w:pPr>
        <w:pStyle w:val="41"/>
        <w:numPr>
          <w:ilvl w:val="1"/>
          <w:numId w:val="0"/>
        </w:numPr>
        <w:tabs>
          <w:tab w:val="left" w:pos="1440"/>
        </w:tabs>
        <w:spacing w:before="240" w:after="60" w:line="312" w:lineRule="auto"/>
        <w:ind w:firstLine="480" w:firstLineChars="200"/>
        <w:jc w:val="left"/>
        <w:outlineLvl w:val="1"/>
        <w:rPr>
          <w:ins w:id="4425" w:author="沐" w:date="2025-01-27T21:21:00Z"/>
          <w:rFonts w:ascii="Times New Roman" w:hAnsi="Times New Roman" w:cs="Times New Roman"/>
          <w:b w:val="0"/>
          <w:bCs w:val="0"/>
          <w:sz w:val="24"/>
          <w:szCs w:val="24"/>
          <w:lang w:eastAsia="zh"/>
          <w14:ligatures w14:val="standardContextual"/>
        </w:rPr>
        <w:pPrChange w:id="4424" w:author="沐" w:date="2025-01-28T00:55:00Z">
          <w:pPr>
            <w:ind w:firstLine="640" w:firstLineChars="200"/>
            <w:jc w:val="center"/>
          </w:pPr>
        </w:pPrChange>
      </w:pPr>
      <w:ins w:id="4426" w:author="沐" w:date="2025-01-27T21:19:00Z">
        <w:bookmarkStart w:id="165" w:name="_Toc913820407"/>
        <w:bookmarkStart w:id="166" w:name="_Toc188922312"/>
        <w:r>
          <w:rPr>
            <w:rFonts w:ascii="Times New Roman" w:hAnsi="Times New Roman" w:cs="Times New Roman"/>
            <w:b w:val="0"/>
            <w:bCs w:val="0"/>
            <w:sz w:val="24"/>
            <w:szCs w:val="24"/>
            <w:lang w:eastAsia="zh"/>
            <w:rPrChange w:id="4427" w:author="沐" w:date="2025-01-27T21:19:00Z">
              <w:rPr>
                <w:rFonts w:ascii="Times New Roman" w:hAnsi="Times New Roman" w:cs="Times New Roman"/>
                <w:b/>
                <w:bCs/>
                <w:sz w:val="32"/>
                <w:szCs w:val="32"/>
                <w:lang w:eastAsia="zh"/>
                <w14:ligatures w14:val="standardContextual"/>
              </w:rPr>
            </w:rPrChange>
            <w14:ligatures w14:val="standardContextual"/>
          </w:rPr>
          <w:t>Interestingly, we found that although Lithuania's performance in traditional events is indeed not as strong as that of other sporting powerhouses, its performance in emerging events, especially breakdancing, surpasses that of other countries. This clearly demonstrates that in emerging events, traditional sporting powerhouses do not hold as significant an advantage over smaller countries, allowing smaller nations to break the monopoly of medals traditionally held by larger sports powers.</w:t>
        </w:r>
        <w:bookmarkEnd w:id="165"/>
        <w:bookmarkEnd w:id="166"/>
      </w:ins>
    </w:p>
    <w:p w14:paraId="04263B37">
      <w:pPr>
        <w:pStyle w:val="41"/>
        <w:numPr>
          <w:ilvl w:val="1"/>
          <w:numId w:val="0"/>
        </w:numPr>
        <w:tabs>
          <w:tab w:val="left" w:pos="1440"/>
        </w:tabs>
        <w:spacing w:before="240" w:after="60" w:line="312" w:lineRule="auto"/>
        <w:ind w:firstLine="480" w:firstLineChars="200"/>
        <w:jc w:val="left"/>
        <w:outlineLvl w:val="1"/>
        <w:rPr>
          <w:ins w:id="4429" w:author="沐" w:date="2025-01-27T21:35:00Z"/>
          <w:del w:id="4430" w:author="几" w:date="2025-01-27T23:43:00Z"/>
          <w:rFonts w:ascii="Times New Roman" w:hAnsi="Times New Roman" w:cs="Times New Roman"/>
          <w:sz w:val="24"/>
          <w:szCs w:val="24"/>
          <w:lang w:eastAsia="zh"/>
          <w14:ligatures w14:val="standardContextual"/>
        </w:rPr>
        <w:pPrChange w:id="4428" w:author="沐" w:date="2025-01-27T20:48:00Z">
          <w:pPr>
            <w:ind w:firstLine="480" w:firstLineChars="200"/>
            <w:jc w:val="center"/>
          </w:pPr>
        </w:pPrChange>
      </w:pPr>
      <w:ins w:id="4431" w:author="沐" w:date="2025-01-27T21:35:00Z">
        <w:bookmarkStart w:id="167" w:name="_Toc188922313"/>
        <w:bookmarkStart w:id="168" w:name="_Toc266168950"/>
        <w:r>
          <w:rPr>
            <w:rFonts w:hint="eastAsia" w:ascii="Times New Roman" w:hAnsi="Times New Roman" w:cs="Times New Roman"/>
            <w:sz w:val="24"/>
            <w:szCs w:val="24"/>
            <w:lang w:eastAsia="zh"/>
            <w14:ligatures w14:val="standardContextual"/>
          </w:rPr>
          <w:t xml:space="preserve">Additionally, we used our IEW Model to predict the medal outcomes for countries in 2028. We also plotted the radar chart for the same countries and events (with normalized data), and the results, shown in Figure </w:t>
        </w:r>
      </w:ins>
      <w:ins w:id="4432" w:author="沐" w:date="2025-01-27T21:35:00Z">
        <w:del w:id="4433" w:author="几 [2]" w:date="2025-01-28T02:51:52Z">
          <w:r>
            <w:rPr>
              <w:rFonts w:hint="default" w:ascii="Times New Roman" w:hAnsi="Times New Roman" w:cs="Times New Roman"/>
              <w:sz w:val="24"/>
              <w:szCs w:val="24"/>
              <w:lang w:val="en-US" w:eastAsia="zh"/>
              <w14:ligatures w14:val="standardContextual"/>
            </w:rPr>
            <w:delText>XXX</w:delText>
          </w:r>
        </w:del>
      </w:ins>
      <w:ins w:id="4434" w:author="几 [2]" w:date="2025-01-28T02:51:52Z">
        <w:r>
          <w:rPr>
            <w:rFonts w:hint="eastAsia" w:ascii="Times New Roman" w:hAnsi="Times New Roman" w:cs="Times New Roman"/>
            <w:sz w:val="24"/>
            <w:szCs w:val="24"/>
            <w:lang w:val="en-US" w:eastAsia="zh-CN"/>
            <w14:ligatures w14:val="standardContextual"/>
          </w:rPr>
          <w:t>14</w:t>
        </w:r>
      </w:ins>
      <w:ins w:id="4435" w:author="沐" w:date="2025-01-27T21:35:00Z">
        <w:r>
          <w:rPr>
            <w:rFonts w:hint="eastAsia" w:ascii="Times New Roman" w:hAnsi="Times New Roman" w:cs="Times New Roman"/>
            <w:sz w:val="24"/>
            <w:szCs w:val="24"/>
            <w:lang w:eastAsia="zh"/>
            <w14:ligatures w14:val="standardContextual"/>
          </w:rPr>
          <w:t>, further validate the conclusions above.</w:t>
        </w:r>
        <w:bookmarkEnd w:id="167"/>
        <w:bookmarkEnd w:id="168"/>
      </w:ins>
    </w:p>
    <w:p w14:paraId="65D7B54A">
      <w:pPr>
        <w:pStyle w:val="41"/>
        <w:numPr>
          <w:ilvl w:val="1"/>
          <w:numId w:val="0"/>
        </w:numPr>
        <w:tabs>
          <w:tab w:val="left" w:pos="1440"/>
        </w:tabs>
        <w:spacing w:before="240" w:after="60" w:line="312" w:lineRule="auto"/>
        <w:ind w:firstLine="480" w:firstLineChars="200"/>
        <w:jc w:val="left"/>
        <w:outlineLvl w:val="1"/>
        <w:rPr>
          <w:ins w:id="4437" w:author="沐" w:date="2025-01-27T21:24:00Z"/>
          <w:del w:id="4438" w:author="几" w:date="2025-01-27T23:43:00Z"/>
          <w:rFonts w:ascii="Times New Roman" w:hAnsi="Times New Roman" w:cs="Times New Roman"/>
          <w:sz w:val="24"/>
          <w:szCs w:val="24"/>
          <w:lang w:eastAsia="zh"/>
          <w14:ligatures w14:val="standardContextual"/>
        </w:rPr>
        <w:pPrChange w:id="4436" w:author="沐" w:date="2025-01-27T20:48:00Z">
          <w:pPr>
            <w:ind w:firstLine="480" w:firstLineChars="200"/>
            <w:jc w:val="center"/>
          </w:pPr>
        </w:pPrChange>
      </w:pPr>
    </w:p>
    <w:p w14:paraId="25EE6202">
      <w:pPr>
        <w:pStyle w:val="41"/>
        <w:numPr>
          <w:ilvl w:val="1"/>
          <w:numId w:val="0"/>
        </w:numPr>
        <w:tabs>
          <w:tab w:val="left" w:pos="1440"/>
        </w:tabs>
        <w:spacing w:before="240" w:after="60" w:line="312" w:lineRule="auto"/>
        <w:ind w:left="720" w:firstLine="560" w:firstLineChars="200"/>
        <w:jc w:val="left"/>
        <w:outlineLvl w:val="1"/>
        <w:rPr>
          <w:ins w:id="4440" w:author="沐" w:date="2025-01-27T21:25:00Z"/>
          <w:del w:id="4441" w:author="几" w:date="2025-01-27T23:43:00Z"/>
          <w:rFonts w:ascii="Times New Roman" w:hAnsi="Times New Roman" w:cs="Times New Roman"/>
          <w:b/>
          <w:bCs/>
          <w:sz w:val="28"/>
          <w:szCs w:val="28"/>
          <w:lang w:eastAsia="zh"/>
          <w14:ligatures w14:val="standardContextual"/>
        </w:rPr>
        <w:pPrChange w:id="4439" w:author="几" w:date="2025-01-27T23:43:00Z">
          <w:pPr>
            <w:pStyle w:val="41"/>
            <w:numPr>
              <w:ilvl w:val="1"/>
              <w:numId w:val="0"/>
            </w:numPr>
            <w:tabs>
              <w:tab w:val="left" w:pos="1440"/>
            </w:tabs>
            <w:spacing w:before="240" w:after="60" w:line="312" w:lineRule="auto"/>
            <w:ind w:left="492" w:hanging="492"/>
            <w:jc w:val="left"/>
            <w:outlineLvl w:val="1"/>
          </w:pPr>
        </w:pPrChange>
      </w:pPr>
      <w:ins w:id="4442" w:author="沐" w:date="2025-01-27T21:39:00Z">
        <w:del w:id="4443" w:author="几" w:date="2025-01-27T23:43:00Z">
          <w:r>
            <w:rPr>
              <w:rFonts w:hint="eastAsia" w:ascii="Times New Roman" w:hAnsi="Times New Roman" w:cs="Times New Roman"/>
              <w:b/>
              <w:bCs/>
              <w:sz w:val="28"/>
              <w:szCs w:val="28"/>
              <w:lang w:eastAsia="zh"/>
              <w14:ligatures w14:val="standardContextual"/>
            </w:rPr>
            <w:delText xml:space="preserve">    </w:delText>
          </w:r>
        </w:del>
      </w:ins>
    </w:p>
    <w:p w14:paraId="69638B50">
      <w:pPr>
        <w:pStyle w:val="41"/>
        <w:numPr>
          <w:ilvl w:val="1"/>
          <w:numId w:val="0"/>
        </w:numPr>
        <w:tabs>
          <w:tab w:val="left" w:pos="1440"/>
        </w:tabs>
        <w:spacing w:before="240" w:after="60" w:line="312" w:lineRule="auto"/>
        <w:ind w:firstLine="480" w:firstLineChars="200"/>
        <w:jc w:val="left"/>
        <w:outlineLvl w:val="1"/>
        <w:rPr>
          <w:del w:id="4445" w:author="几" w:date="2025-01-27T23:43:00Z"/>
          <w:rFonts w:ascii="Times New Roman" w:hAnsi="Times New Roman" w:cs="Times New Roman"/>
          <w:sz w:val="24"/>
          <w:lang w:eastAsia="zh"/>
          <w14:ligatures w14:val="standardContextual"/>
        </w:rPr>
        <w:pPrChange w:id="4444" w:author="几" w:date="2025-01-27T23:43:00Z">
          <w:pPr>
            <w:ind w:firstLine="480" w:firstLineChars="200"/>
            <w:jc w:val="center"/>
          </w:pPr>
        </w:pPrChange>
      </w:pPr>
    </w:p>
    <w:p w14:paraId="2827A748">
      <w:pPr>
        <w:pStyle w:val="41"/>
        <w:numPr>
          <w:ilvl w:val="1"/>
          <w:numId w:val="0"/>
        </w:numPr>
        <w:tabs>
          <w:tab w:val="left" w:pos="1440"/>
        </w:tabs>
        <w:spacing w:before="240" w:after="60" w:line="312" w:lineRule="auto"/>
        <w:ind w:firstLine="640" w:firstLineChars="200"/>
        <w:jc w:val="left"/>
        <w:outlineLvl w:val="1"/>
        <w:rPr>
          <w:ins w:id="4447" w:author="沐" w:date="2025-01-27T21:10:00Z"/>
          <w:rFonts w:ascii="Times New Roman" w:hAnsi="Times New Roman" w:cs="Times New Roman"/>
          <w:b/>
          <w:bCs/>
          <w:sz w:val="32"/>
          <w:szCs w:val="32"/>
          <w:lang w:eastAsia="zh"/>
          <w14:ligatures w14:val="standardContextual"/>
        </w:rPr>
        <w:pPrChange w:id="4446" w:author="几" w:date="2025-01-27T23:43:00Z">
          <w:pPr>
            <w:spacing w:before="240" w:after="60"/>
            <w:jc w:val="center"/>
            <w:outlineLvl w:val="0"/>
          </w:pPr>
        </w:pPrChange>
      </w:pPr>
      <w:bookmarkStart w:id="169" w:name="_Toc188729123"/>
      <w:bookmarkStart w:id="170" w:name="_Toc58505782"/>
      <w:bookmarkStart w:id="171" w:name="_Toc58786706"/>
      <w:bookmarkStart w:id="172" w:name="_Toc188728963"/>
      <w:bookmarkStart w:id="173" w:name="_Toc188728752"/>
    </w:p>
    <w:p w14:paraId="795D5399">
      <w:pPr>
        <w:spacing w:before="240" w:after="60"/>
        <w:jc w:val="left"/>
        <w:outlineLvl w:val="0"/>
        <w:rPr>
          <w:rFonts w:ascii="Times New Roman" w:hAnsi="Times New Roman" w:eastAsia="宋体"/>
          <w:b/>
          <w:bCs/>
          <w:sz w:val="32"/>
          <w:szCs w:val="32"/>
          <w14:ligatures w14:val="standardContextual"/>
        </w:rPr>
      </w:pPr>
      <w:bookmarkStart w:id="174" w:name="_Toc188922314"/>
      <w:r>
        <w:rPr>
          <w:rFonts w:hint="eastAsia" w:ascii="Times New Roman" w:hAnsi="Times New Roman" w:cs="Times New Roman"/>
          <w:b/>
          <w:bCs/>
          <w:sz w:val="32"/>
          <w:szCs w:val="32"/>
          <w14:ligatures w14:val="standardContextual"/>
        </w:rPr>
        <w:t>8</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Sensitivity Analysis</w:t>
      </w:r>
      <w:bookmarkEnd w:id="169"/>
      <w:bookmarkEnd w:id="170"/>
      <w:bookmarkEnd w:id="171"/>
      <w:bookmarkEnd w:id="172"/>
      <w:bookmarkEnd w:id="173"/>
      <w:bookmarkEnd w:id="174"/>
      <w:bookmarkStart w:id="175" w:name="_Hlk58269852"/>
    </w:p>
    <w:bookmarkEnd w:id="175"/>
    <w:p w14:paraId="0C5D1C95">
      <w:pPr>
        <w:ind w:firstLine="480" w:firstLineChars="200"/>
        <w:rPr>
          <w:rFonts w:ascii="Times New Roman" w:hAnsi="Times New Roman"/>
          <w:sz w:val="24"/>
          <w14:ligatures w14:val="standardContextual"/>
        </w:rPr>
      </w:pPr>
      <w:r>
        <w:rPr>
          <w:rFonts w:hint="eastAsia" w:ascii="Times New Roman" w:hAnsi="Times New Roman" w:eastAsia="Times New Roman" w:cs="Times New Roman"/>
          <w:sz w:val="24"/>
          <w14:ligatures w14:val="standardContextual"/>
        </w:rPr>
        <w:t>We use MATLAB to give the influence of different k1 values on the image, here +=1, so it changes with the change of the other side, the stability test of one of them is the stability test of the other, we change the value to make a diagram, the step flow chart is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w:ins w:id="4448" w:author="几" w:date="2025-01-28T01:17:00Z">
          <m:r>
            <m:rPr>
              <m:sty m:val="p"/>
            </m:rPr>
            <w:rPr>
              <w:rFonts w:ascii="Cambria Math" w:hAnsi="Cambria Math" w:eastAsia="宋体"/>
              <w:sz w:val="24"/>
              <w:lang w:eastAsia="zh"/>
              <w14:ligatures w14:val="standardContextual"/>
            </w:rPr>
            <m:t>and</m:t>
          </m:r>
        </w:ins>
        <w:del w:id="4449" w:author="几" w:date="2025-01-28T01:17:00Z">
          <m:r>
            <m:rPr>
              <m:sty m:val="p"/>
            </m:rPr>
            <w:rPr>
              <w:rFonts w:hint="eastAsia" w:ascii="Cambria Math" w:hAnsi="Cambria Math" w:eastAsia="宋体"/>
              <w:sz w:val="24"/>
              <w14:ligatures w14:val="standardContextual"/>
            </w:rPr>
            <m:t>与</m:t>
          </m:r>
        </w:del>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oMath>
      <w:r>
        <w:rPr>
          <w:rFonts w:hint="eastAsia" w:ascii="Times New Roman" w:hAnsi="Times New Roman" w:cs="Times New Roman"/>
          <w:sz w:val="24"/>
          <w14:ligatures w14:val="standardContextual"/>
        </w:rPr>
        <w:t>.</w:t>
      </w:r>
    </w:p>
    <w:p w14:paraId="6B1E2750">
      <w:pPr>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Here the value is (0,0.25,0.5,0.75,1), let a country capacity value is 0.8, the number of items is 300, and several relationship images with M are obtained:</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7ED72830">
      <w:pPr>
        <w:ind w:firstLine="480" w:firstLineChars="200"/>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929130" cy="1430020"/>
            <wp:effectExtent l="0" t="0" r="0" b="0"/>
            <wp:docPr id="1086046635"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6635" name="图片 1" descr="图表, 表面图  描述已自动生成"/>
                    <pic:cNvPicPr>
                      <a:picLocks noChangeAspect="1"/>
                    </pic:cNvPicPr>
                  </pic:nvPicPr>
                  <pic:blipFill>
                    <a:blip r:embed="rId62"/>
                    <a:stretch>
                      <a:fillRect/>
                    </a:stretch>
                  </pic:blipFill>
                  <pic:spPr>
                    <a:xfrm>
                      <a:off x="0" y="0"/>
                      <a:ext cx="1955930" cy="1450018"/>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929130" cy="1430020"/>
            <wp:effectExtent l="0" t="0" r="0" b="0"/>
            <wp:docPr id="77308290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2909" name="图片 1" descr="图表, 表面图  描述已自动生成"/>
                    <pic:cNvPicPr>
                      <a:picLocks noChangeAspect="1"/>
                    </pic:cNvPicPr>
                  </pic:nvPicPr>
                  <pic:blipFill>
                    <a:blip r:embed="rId63"/>
                    <a:stretch>
                      <a:fillRect/>
                    </a:stretch>
                  </pic:blipFill>
                  <pic:spPr>
                    <a:xfrm>
                      <a:off x="0" y="0"/>
                      <a:ext cx="1952341" cy="1447359"/>
                    </a:xfrm>
                    <a:prstGeom prst="rect">
                      <a:avLst/>
                    </a:prstGeom>
                  </pic:spPr>
                </pic:pic>
              </a:graphicData>
            </a:graphic>
          </wp:inline>
        </w:drawing>
      </w:r>
    </w:p>
    <w:p w14:paraId="1F2DAAA8">
      <w:pPr>
        <w:ind w:firstLine="480" w:firstLineChars="200"/>
        <w:jc w:val="left"/>
        <w:rPr>
          <w:rFonts w:ascii="Times New Roman" w:hAnsi="Times New Roman" w:eastAsia="宋体"/>
          <w:sz w:val="24"/>
          <w14:ligatures w14:val="standardContextual"/>
        </w:rPr>
      </w:pPr>
    </w:p>
    <w:p w14:paraId="21258861">
      <w:pPr>
        <w:ind w:firstLine="480" w:firstLineChars="200"/>
        <w:jc w:val="left"/>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834515" cy="1359535"/>
            <wp:effectExtent l="0" t="0" r="0" b="0"/>
            <wp:docPr id="1460544486"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486" name="图片 1" descr="图表  描述已自动生成"/>
                    <pic:cNvPicPr>
                      <a:picLocks noChangeAspect="1"/>
                    </pic:cNvPicPr>
                  </pic:nvPicPr>
                  <pic:blipFill>
                    <a:blip r:embed="rId64"/>
                    <a:stretch>
                      <a:fillRect/>
                    </a:stretch>
                  </pic:blipFill>
                  <pic:spPr>
                    <a:xfrm>
                      <a:off x="0" y="0"/>
                      <a:ext cx="1871534" cy="1387454"/>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838325" cy="1383030"/>
            <wp:effectExtent l="0" t="0" r="0" b="7620"/>
            <wp:docPr id="2062939497"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9497" name="图片 1" descr="图表  描述已自动生成"/>
                    <pic:cNvPicPr>
                      <a:picLocks noChangeAspect="1"/>
                    </pic:cNvPicPr>
                  </pic:nvPicPr>
                  <pic:blipFill>
                    <a:blip r:embed="rId65"/>
                    <a:stretch>
                      <a:fillRect/>
                    </a:stretch>
                  </pic:blipFill>
                  <pic:spPr>
                    <a:xfrm>
                      <a:off x="0" y="0"/>
                      <a:ext cx="1855455" cy="1396195"/>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703070" cy="1301115"/>
            <wp:effectExtent l="0" t="0" r="0" b="0"/>
            <wp:docPr id="50326726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7269" name="图片 1" descr="图表, 表面图  描述已自动生成"/>
                    <pic:cNvPicPr>
                      <a:picLocks noChangeAspect="1"/>
                    </pic:cNvPicPr>
                  </pic:nvPicPr>
                  <pic:blipFill>
                    <a:blip r:embed="rId66"/>
                    <a:stretch>
                      <a:fillRect/>
                    </a:stretch>
                  </pic:blipFill>
                  <pic:spPr>
                    <a:xfrm>
                      <a:off x="0" y="0"/>
                      <a:ext cx="1715835" cy="1310996"/>
                    </a:xfrm>
                    <a:prstGeom prst="rect">
                      <a:avLst/>
                    </a:prstGeom>
                  </pic:spPr>
                </pic:pic>
              </a:graphicData>
            </a:graphic>
          </wp:inline>
        </w:drawing>
      </w:r>
    </w:p>
    <w:p w14:paraId="37EDBD24">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ins w:id="4450" w:author="沐" w:date="2025-01-28T00:56:00Z">
        <w:r>
          <w:rPr>
            <w:rFonts w:hint="eastAsia" w:ascii="Times New Roman" w:hAnsi="Times New Roman" w:eastAsia="Times New Roman" w:cs="Times New Roman"/>
            <w:color w:val="000000"/>
            <w:kern w:val="0"/>
            <w:szCs w:val="21"/>
            <w:lang w:eastAsia="zh"/>
            <w14:ligatures w14:val="standardContextual"/>
          </w:rPr>
          <w:t>1</w:t>
        </w:r>
      </w:ins>
      <w:ins w:id="4451" w:author="沐" w:date="2025-01-28T01:30:00Z">
        <w:del w:id="4452" w:author="asus" w:date="2025-01-28T02:17:00Z">
          <w:r>
            <w:rPr>
              <w:rFonts w:hint="eastAsia" w:ascii="Times New Roman" w:hAnsi="Times New Roman" w:eastAsia="Times New Roman" w:cs="Times New Roman"/>
              <w:color w:val="000000"/>
              <w:kern w:val="0"/>
              <w:szCs w:val="21"/>
              <w:lang w:eastAsia="zh"/>
              <w14:ligatures w14:val="standardContextual"/>
            </w:rPr>
            <w:delText>5</w:delText>
          </w:r>
        </w:del>
      </w:ins>
      <w:ins w:id="4453" w:author="asus" w:date="2025-01-28T02:21:00Z">
        <w:r>
          <w:rPr>
            <w:rFonts w:ascii="Times New Roman" w:hAnsi="Times New Roman" w:eastAsia="Times New Roman" w:cs="Times New Roman"/>
            <w:color w:val="000000"/>
            <w:kern w:val="0"/>
            <w:szCs w:val="21"/>
            <w:lang w:eastAsia="zh"/>
            <w14:ligatures w14:val="standardContextual"/>
          </w:rPr>
          <w:t>5</w:t>
        </w:r>
      </w:ins>
      <w:del w:id="4454" w:author="沐" w:date="2025-01-28T01:04:00Z">
        <w:r>
          <w:rPr>
            <w:rFonts w:hint="eastAsia" w:ascii="Times New Roman" w:hAnsi="Times New Roman" w:cs="Times New Roman"/>
            <w:color w:val="000000"/>
            <w:kern w:val="0"/>
            <w:szCs w:val="21"/>
            <w14:ligatures w14:val="standardContextual"/>
          </w:rPr>
          <w:delText>8</w:delText>
        </w:r>
      </w:del>
      <w:r>
        <w:rPr>
          <w:rFonts w:hint="eastAsia" w:ascii="Times New Roman" w:hAnsi="Times New Roman" w:eastAsia="Times New Roman" w:cs="Times New Roman"/>
          <w:color w:val="000000"/>
          <w:kern w:val="0"/>
          <w:szCs w:val="21"/>
          <w14:ligatures w14:val="standardContextual"/>
        </w:rPr>
        <w:t xml:space="preserve"> Sensitivity analysis of the model</w:t>
      </w:r>
    </w:p>
    <w:p w14:paraId="367DE7FE">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By analyzing the five images, it is found that in non-extreme cases, the value of does not have a great influence on the value of M. However, when the difference between, and is too large, it still has a great influence on M. Therefore, the model has local stability, but has a certain sensitivity in a large range.</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1739D3EB">
      <w:pPr>
        <w:spacing w:before="240" w:after="60"/>
        <w:jc w:val="left"/>
        <w:outlineLvl w:val="0"/>
        <w:rPr>
          <w:rFonts w:ascii="Times New Roman" w:hAnsi="Times New Roman" w:eastAsia="宋体"/>
          <w:b/>
          <w:bCs/>
          <w:sz w:val="32"/>
          <w:szCs w:val="32"/>
          <w14:ligatures w14:val="standardContextual"/>
        </w:rPr>
      </w:pPr>
      <w:bookmarkStart w:id="176" w:name="_Toc188922315"/>
      <w:bookmarkStart w:id="177" w:name="_Toc58505783"/>
      <w:bookmarkStart w:id="178" w:name="_Toc58786707"/>
      <w:bookmarkStart w:id="179" w:name="_Toc188728964"/>
      <w:bookmarkStart w:id="180" w:name="_Toc188728753"/>
      <w:bookmarkStart w:id="181" w:name="_Toc188729124"/>
      <w:r>
        <w:rPr>
          <w:rFonts w:hint="eastAsia" w:ascii="Times New Roman" w:hAnsi="Times New Roman" w:cs="Times New Roman"/>
          <w:b/>
          <w:bCs/>
          <w:sz w:val="32"/>
          <w:szCs w:val="32"/>
          <w14:ligatures w14:val="standardContextual"/>
        </w:rPr>
        <w:t>9</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 xml:space="preserve">Model Evaluation </w:t>
      </w:r>
      <w:r>
        <w:rPr>
          <w:rFonts w:hint="eastAsia" w:ascii="Times New Roman" w:hAnsi="Times New Roman" w:eastAsia="Times New Roman" w:cs="Times New Roman"/>
          <w:b/>
          <w:bCs/>
          <w:sz w:val="32"/>
          <w:szCs w:val="32"/>
          <w14:ligatures w14:val="standardContextual"/>
        </w:rPr>
        <w:t>and</w:t>
      </w:r>
      <w:r>
        <w:rPr>
          <w:rFonts w:ascii="Times New Roman" w:hAnsi="Times New Roman" w:eastAsia="Times New Roman" w:cs="Times New Roman"/>
          <w:b/>
          <w:bCs/>
          <w:sz w:val="32"/>
          <w:szCs w:val="32"/>
          <w14:ligatures w14:val="standardContextual"/>
        </w:rPr>
        <w:t xml:space="preserve"> Further Discussion</w:t>
      </w:r>
      <w:bookmarkEnd w:id="176"/>
      <w:bookmarkEnd w:id="177"/>
      <w:bookmarkEnd w:id="178"/>
      <w:bookmarkEnd w:id="179"/>
      <w:bookmarkEnd w:id="180"/>
      <w:bookmarkEnd w:id="181"/>
    </w:p>
    <w:p w14:paraId="20838D47">
      <w:pPr>
        <w:spacing w:before="240" w:after="60" w:line="312" w:lineRule="auto"/>
        <w:jc w:val="left"/>
        <w:outlineLvl w:val="1"/>
        <w:rPr>
          <w:rFonts w:ascii="Times New Roman" w:hAnsi="Times New Roman" w:eastAsia="宋体"/>
          <w:b/>
          <w:bCs/>
          <w:sz w:val="28"/>
          <w:szCs w:val="28"/>
          <w14:ligatures w14:val="standardContextual"/>
        </w:rPr>
      </w:pPr>
      <w:bookmarkStart w:id="182" w:name="_Toc188728754"/>
      <w:bookmarkStart w:id="183" w:name="_Toc188728965"/>
      <w:bookmarkStart w:id="184" w:name="_Toc188922316"/>
      <w:bookmarkStart w:id="185" w:name="_Toc188729125"/>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.1 Strengths</w:t>
      </w:r>
      <w:bookmarkEnd w:id="182"/>
      <w:bookmarkEnd w:id="183"/>
      <w:bookmarkEnd w:id="184"/>
      <w:bookmarkEnd w:id="185"/>
    </w:p>
    <w:p w14:paraId="348352D2">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combination of ID3 algorithm and entropy weight method is innovative, and the results obtained by this calculation are objective and reliable.</w:t>
      </w:r>
    </w:p>
    <w:p w14:paraId="17C35C0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A lot of data is standardized, and more variables are defined, which not only makes the calculation simple, but also does not affect the final results, and the analysis of the problem is more clear and convenient to describe.</w:t>
      </w:r>
    </w:p>
    <w:p w14:paraId="6D583129">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Using regression analysis and Logistic population model to process the data, making the prediction results more credible.</w:t>
      </w:r>
    </w:p>
    <w:p w14:paraId="439D589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4. Using TOPSIS comprehensive analysis method to process the data and predict the results, the results are intuitive, easy to understand, and can deal with a large number of data.</w:t>
      </w:r>
    </w:p>
    <w:p w14:paraId="241614AE">
      <w:pPr>
        <w:ind w:firstLine="420"/>
        <w:rPr>
          <w:del w:id="4455" w:author="沐" w:date="2025-01-28T01:24:00Z"/>
          <w:rFonts w:ascii="Times New Roman" w:hAnsi="Times New Roman" w:eastAsia="宋体"/>
          <w:sz w:val="24"/>
          <w14:ligatures w14:val="standardContextual"/>
        </w:rPr>
      </w:pPr>
      <w:del w:id="4456" w:author="沐" w:date="2025-01-28T01:24:00Z">
        <w:r>
          <w:rPr>
            <w:rFonts w:hint="eastAsia" w:ascii="Times New Roman" w:hAnsi="Times New Roman" w:eastAsia="Times New Roman" w:cs="Times New Roman"/>
            <w:sz w:val="24"/>
            <w14:ligatures w14:val="standardContextual"/>
          </w:rPr>
          <w:delText>5. Use t test to verify the "great coach" effect, making the results intuitive.</w:delText>
        </w:r>
      </w:del>
    </w:p>
    <w:p w14:paraId="71CFAB64">
      <w:pPr>
        <w:spacing w:before="240" w:after="60" w:line="312" w:lineRule="auto"/>
        <w:jc w:val="left"/>
        <w:outlineLvl w:val="1"/>
        <w:rPr>
          <w:rFonts w:ascii="Times New Roman" w:hAnsi="Times New Roman" w:eastAsia="宋体"/>
          <w:b/>
          <w:bCs/>
          <w:sz w:val="28"/>
          <w:szCs w:val="28"/>
          <w14:ligatures w14:val="standardContextual"/>
        </w:rPr>
      </w:pPr>
      <w:bookmarkStart w:id="186" w:name="_Toc188728755"/>
      <w:bookmarkStart w:id="187" w:name="_Toc188728966"/>
      <w:bookmarkStart w:id="188" w:name="_Toc188729126"/>
      <w:bookmarkStart w:id="189" w:name="_Toc188922317"/>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.2 Weaknesses</w:t>
      </w:r>
      <w:bookmarkEnd w:id="186"/>
      <w:bookmarkEnd w:id="187"/>
      <w:bookmarkEnd w:id="188"/>
      <w:bookmarkEnd w:id="189"/>
    </w:p>
    <w:p w14:paraId="40512AC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weight cannot be estimated in TOPSIS method, which may bring bias.</w:t>
      </w:r>
    </w:p>
    <w:p w14:paraId="78C71C58">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The idea of entropy weight method is strongly dependent on data and may be disturbed by outliers.</w:t>
      </w:r>
    </w:p>
    <w:p w14:paraId="272B0C5F">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The current low number of "great coaches" worldwide may result in an insufficient sample size for the data analysis here.</w:t>
      </w:r>
    </w:p>
    <w:p w14:paraId="46EF09EC">
      <w:pPr>
        <w:spacing w:before="240" w:after="60" w:line="312" w:lineRule="auto"/>
        <w:jc w:val="left"/>
        <w:outlineLvl w:val="1"/>
        <w:rPr>
          <w:rFonts w:ascii="Times New Roman" w:hAnsi="Times New Roman" w:eastAsia="宋体"/>
          <w:b/>
          <w:bCs/>
          <w:sz w:val="28"/>
          <w:szCs w:val="28"/>
          <w14:ligatures w14:val="standardContextual"/>
        </w:rPr>
      </w:pPr>
      <w:bookmarkStart w:id="190" w:name="_Toc58786710"/>
      <w:bookmarkStart w:id="191" w:name="_Toc188728967"/>
      <w:bookmarkStart w:id="192" w:name="_Toc188728756"/>
      <w:bookmarkStart w:id="193" w:name="_Toc188729127"/>
      <w:bookmarkStart w:id="194" w:name="_Toc188922318"/>
      <w:bookmarkStart w:id="195" w:name="_Toc58505786"/>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 xml:space="preserve">.3 </w:t>
      </w:r>
      <w:r>
        <w:rPr>
          <w:rFonts w:ascii="Times New Roman" w:hAnsi="Times New Roman" w:eastAsia="Times New Roman" w:cs="Times New Roman"/>
          <w:b/>
          <w:bCs/>
          <w:sz w:val="28"/>
          <w:szCs w:val="28"/>
          <w14:ligatures w14:val="standardContextual"/>
        </w:rPr>
        <w:t>Further Discussion</w:t>
      </w:r>
      <w:bookmarkEnd w:id="190"/>
      <w:bookmarkEnd w:id="191"/>
      <w:bookmarkEnd w:id="192"/>
      <w:bookmarkEnd w:id="193"/>
      <w:bookmarkEnd w:id="194"/>
      <w:bookmarkEnd w:id="195"/>
    </w:p>
    <w:p w14:paraId="3B53394C">
      <w:pPr>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This model</w:t>
      </w:r>
      <w:r>
        <w:rPr>
          <w:rFonts w:hint="eastAsia" w:ascii="Times New Roman" w:hAnsi="Times New Roman" w:eastAsia="Times New Roman" w:cs="Times New Roman"/>
          <w:sz w:val="24"/>
          <w14:ligatures w14:val="standardContextual"/>
        </w:rPr>
        <w:t xml:space="preserve"> can be further improved by </w:t>
      </w:r>
      <w:r>
        <w:rPr>
          <w:rFonts w:ascii="Times New Roman" w:hAnsi="Times New Roman" w:eastAsia="Times New Roman" w:cs="Times New Roman"/>
          <w:sz w:val="24"/>
          <w14:ligatures w14:val="standardContextual"/>
        </w:rPr>
        <w:t>considering the introduction of more evaluation factors</w:t>
      </w:r>
      <w:r>
        <w:rPr>
          <w:rFonts w:hint="eastAsia" w:ascii="Times New Roman" w:hAnsi="Times New Roman" w:eastAsia="Times New Roman" w:cs="Times New Roman"/>
          <w:sz w:val="24"/>
          <w14:ligatures w14:val="standardContextual"/>
        </w:rPr>
        <w:t xml:space="preserve">, </w:t>
      </w:r>
      <w:r>
        <w:rPr>
          <w:rFonts w:ascii="Times New Roman" w:hAnsi="Times New Roman" w:eastAsia="Times New Roman" w:cs="Times New Roman"/>
          <w:sz w:val="24"/>
          <w14:ligatures w14:val="standardContextual"/>
        </w:rPr>
        <w:t>such as</w:t>
      </w:r>
      <w:r>
        <w:rPr>
          <w:rFonts w:hint="eastAsia" w:ascii="Times New Roman" w:hAnsi="Times New Roman" w:eastAsia="Times New Roman" w:cs="Times New Roman"/>
          <w:sz w:val="24"/>
          <w14:ligatures w14:val="standardContextual"/>
        </w:rPr>
        <w:t xml:space="preserve"> the level of national economic development and the difference in athletes' living habits, </w:t>
      </w:r>
      <w:r>
        <w:rPr>
          <w:rFonts w:ascii="Times New Roman" w:hAnsi="Times New Roman" w:eastAsia="Times New Roman" w:cs="Times New Roman"/>
          <w:sz w:val="24"/>
          <w14:ligatures w14:val="standardContextual"/>
        </w:rPr>
        <w:t>in order to comprehensively assess</w:t>
      </w:r>
      <w:r>
        <w:rPr>
          <w:rFonts w:hint="eastAsia" w:ascii="Times New Roman" w:hAnsi="Times New Roman" w:eastAsia="Times New Roman" w:cs="Times New Roman"/>
          <w:sz w:val="24"/>
          <w14:ligatures w14:val="standardContextual"/>
        </w:rPr>
        <w:t xml:space="preserve"> the medal competition ability of a country </w:t>
      </w:r>
      <w:r>
        <w:rPr>
          <w:rFonts w:ascii="Times New Roman" w:hAnsi="Times New Roman" w:eastAsia="Times New Roman" w:cs="Times New Roman"/>
          <w:sz w:val="24"/>
          <w14:ligatures w14:val="standardContextual"/>
        </w:rPr>
        <w:t>and predict the medal table more comprehensively. At the same time, more complex mathematical models, such as neural network models, can be used to more accurately describe</w:t>
      </w:r>
      <w:r>
        <w:rPr>
          <w:rFonts w:hint="eastAsia" w:ascii="Times New Roman" w:hAnsi="Times New Roman" w:eastAsia="Times New Roman" w:cs="Times New Roman"/>
          <w:sz w:val="24"/>
          <w14:ligatures w14:val="standardContextual"/>
        </w:rPr>
        <w:t xml:space="preserve"> the value of athletes' status </w:t>
      </w:r>
      <w:r>
        <w:rPr>
          <w:rFonts w:ascii="Times New Roman" w:hAnsi="Times New Roman" w:eastAsia="Times New Roman" w:cs="Times New Roman"/>
          <w:sz w:val="24"/>
          <w14:ligatures w14:val="standardContextual"/>
        </w:rPr>
        <w:t>and</w:t>
      </w:r>
      <w:r>
        <w:rPr>
          <w:rFonts w:hint="eastAsia" w:ascii="Times New Roman" w:hAnsi="Times New Roman" w:eastAsia="Times New Roman" w:cs="Times New Roman"/>
          <w:sz w:val="24"/>
          <w14:ligatures w14:val="standardContextual"/>
        </w:rPr>
        <w:t xml:space="preserve"> the </w:t>
      </w:r>
      <w:r>
        <w:rPr>
          <w:rFonts w:ascii="Times New Roman" w:hAnsi="Times New Roman" w:eastAsia="Times New Roman" w:cs="Times New Roman"/>
          <w:sz w:val="24"/>
          <w14:ligatures w14:val="standardContextual"/>
        </w:rPr>
        <w:t>relationship between events and MEDALS.</w:t>
      </w:r>
      <w:r>
        <w:rPr>
          <w:rFonts w:hint="eastAsia" w:ascii="Times New Roman" w:hAnsi="Times New Roman" w:eastAsia="Times New Roman" w:cs="Times New Roman"/>
          <w:sz w:val="24"/>
          <w14:ligatures w14:val="standardContextual"/>
        </w:rPr>
        <w:t xml:space="preserve"> The model in this paper can not only be used in medal prediction, but also has universality. As long as the actual situation can be quantified, such as "athlete status value" and "standard project ratio", the weight can be calculated to obtain the prediction model. After adding enough variables, more accurate predictions can be made in weather prediction, stock market, and employment situation.</w:t>
      </w:r>
      <w:bookmarkStart w:id="196" w:name="_Toc188729128"/>
      <w:bookmarkStart w:id="197" w:name="_Toc188728968"/>
      <w:bookmarkStart w:id="198" w:name="_Toc188728757"/>
    </w:p>
    <w:p w14:paraId="06B95E5A">
      <w:pPr>
        <w:spacing w:before="240" w:after="60"/>
        <w:jc w:val="left"/>
        <w:outlineLvl w:val="0"/>
        <w:rPr>
          <w:rFonts w:ascii="Times New Roman" w:hAnsi="Times New Roman" w:eastAsia="宋体"/>
          <w:b/>
          <w:bCs/>
          <w:sz w:val="32"/>
          <w:szCs w:val="32"/>
          <w14:ligatures w14:val="standardContextual"/>
        </w:rPr>
      </w:pPr>
      <w:r>
        <w:rPr>
          <w:rFonts w:hint="eastAsia" w:ascii="Times New Roman" w:hAnsi="Times New Roman" w:eastAsia="Times New Roman" w:cs="Times New Roman"/>
          <w:b/>
          <w:bCs/>
          <w:sz w:val="32"/>
          <w:szCs w:val="32"/>
          <w14:ligatures w14:val="standardContextual"/>
        </w:rPr>
        <w:t xml:space="preserve"> </w:t>
      </w:r>
      <w:bookmarkStart w:id="199" w:name="_Toc188729129"/>
      <w:bookmarkStart w:id="200" w:name="_Toc188922319"/>
      <w:r>
        <w:rPr>
          <w:rFonts w:hint="eastAsia" w:ascii="Times New Roman" w:hAnsi="Times New Roman" w:eastAsia="Times New Roman" w:cs="Times New Roman"/>
          <w:b/>
          <w:bCs/>
          <w:sz w:val="32"/>
          <w:szCs w:val="32"/>
          <w14:ligatures w14:val="standardContextual"/>
        </w:rPr>
        <w:t>Conclusion</w:t>
      </w:r>
      <w:bookmarkEnd w:id="196"/>
      <w:bookmarkEnd w:id="197"/>
      <w:bookmarkEnd w:id="198"/>
      <w:bookmarkEnd w:id="199"/>
      <w:bookmarkEnd w:id="200"/>
    </w:p>
    <w:p w14:paraId="4F245946">
      <w:pPr>
        <w:widowControl/>
        <w:shd w:val="clear" w:color="auto" w:fill="F9FAFB"/>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Focusing on the prediction of the Olympic medal table, this study constructed the information entropy weighted prediction model and the TOPSIS method prediction model, and analyzed the "great coach" effect, and obtained the following conclusions:</w:t>
      </w:r>
    </w:p>
    <w:p w14:paraId="4081A0E1">
      <w:pPr>
        <w:widowControl/>
        <w:shd w:val="clear" w:color="auto" w:fill="F9FAFB"/>
        <w:spacing w:before="100" w:beforeAutospacing="1"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Medal list prediction results</w:t>
      </w:r>
      <w:r>
        <w:rPr>
          <w:rFonts w:ascii="Times New Roman" w:hAnsi="Times New Roman" w:eastAsia="Times New Roman" w:cs="Times New Roman"/>
          <w:sz w:val="24"/>
          <w14:ligatures w14:val="standardContextual"/>
        </w:rPr>
        <w:t xml:space="preserve">: The information entropy weighted prediction model determines the weight by innovatively combining ID3 algorithm and entropy weight method, and uses the athlete state value and standard item value as the key independent variables to predict the medal list of the 2028 Olympic Games. The reliability test of the model shows that although there is a certain error (the inaccuracy is 0.19), it still has good reference value. </w:t>
      </w:r>
      <w:del w:id="4457" w:author="几" w:date="2025-01-28T01:26:00Z">
        <w:r>
          <w:rPr>
            <w:rFonts w:ascii="Times New Roman" w:hAnsi="Times New Roman" w:eastAsia="Times New Roman" w:cs="Times New Roman"/>
            <w:sz w:val="24"/>
            <w14:ligatures w14:val="standardContextual"/>
          </w:rPr>
          <w:delText>The prediction results show that in the 2028 Olympic Games, China, Japan, South Korea, Australia and other countries may decline in the medal table rankings, while Britain, France, the Netherlands, Germany and other countries may improve. At the same time, the important sports of each country are identified, which provides a reference for each country to formulate the competition strategy.</w:delText>
        </w:r>
      </w:del>
    </w:p>
    <w:p w14:paraId="4805B865">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First time winning country prediction</w:t>
      </w:r>
      <w:r>
        <w:rPr>
          <w:rFonts w:ascii="Times New Roman" w:hAnsi="Times New Roman" w:eastAsia="Times New Roman" w:cs="Times New Roman"/>
          <w:sz w:val="24"/>
          <w14:ligatures w14:val="standardContextual"/>
        </w:rPr>
        <w:t xml:space="preserve">: The TOPSIS method prediction model takes the number of participants in 2024 and the number of countries participating in the Olympic Games since 2000 as independent variables. By calculating the relative proximity, it is predicted that MLI, GUI, ANG and other countries have a high probability of winning a medal for the first time in the next Olympic Games. Among them, the </w:t>
      </w:r>
      <w:r>
        <w:rPr>
          <w:rFonts w:hint="eastAsia" w:ascii="Times New Roman" w:hAnsi="Times New Roman" w:eastAsia="Times New Roman" w:cs="Times New Roman"/>
          <w:sz w:val="24"/>
          <w14:ligatures w14:val="standardContextual"/>
        </w:rPr>
        <w:t>relative proximity is that the probability of the first three countries winning the first medal is close to 100%.</w:t>
      </w:r>
      <w:r>
        <w:rPr>
          <w:rFonts w:ascii="Times New Roman" w:hAnsi="Times New Roman" w:eastAsia="Times New Roman" w:cs="Times New Roman"/>
          <w:sz w:val="24"/>
          <w14:ligatures w14:val="standardContextual"/>
        </w:rPr>
        <w:t>, which provides a new perspective for studying the diversity of Olympic medal distribution.</w:t>
      </w:r>
    </w:p>
    <w:p w14:paraId="2B949F83">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Verification of "Great Coach"</w:t>
      </w:r>
      <w:r>
        <w:rPr>
          <w:rFonts w:ascii="Times New Roman" w:hAnsi="Times New Roman" w:eastAsia="Times New Roman" w:cs="Times New Roman"/>
          <w:sz w:val="24"/>
          <w14:ligatures w14:val="standardContextual"/>
        </w:rPr>
        <w:t xml:space="preserve"> effect: The paired sample t-test was used to analyze the effect of "great coach". The results showed that after Lang Ping coached the US women's volleyball team, Napiyewa coached the Chinese gymnastics team, and Bela Karolyi coached the US women's gymnastics team, the athletes 'competitive status was significantly improved, which proved that the "great coach" had an obvious effect on improving the team's performance. It also has a positive effect on the increase of the overall medal number.</w:t>
      </w:r>
      <w:bookmarkStart w:id="201" w:name="_Toc58786712"/>
      <w:bookmarkStart w:id="202" w:name="_Toc58505788"/>
    </w:p>
    <w:p w14:paraId="1065659C">
      <w:pPr>
        <w:spacing w:before="240" w:after="60"/>
        <w:jc w:val="left"/>
        <w:outlineLvl w:val="0"/>
        <w:rPr>
          <w:rFonts w:ascii="Times New Roman" w:hAnsi="Times New Roman" w:eastAsia="Times New Roman" w:cs="Times New Roman"/>
          <w:b/>
          <w:bCs/>
          <w:sz w:val="32"/>
          <w:szCs w:val="32"/>
          <w14:ligatures w14:val="standardContextual"/>
        </w:rPr>
      </w:pPr>
      <w:bookmarkStart w:id="203" w:name="_Toc188729130"/>
      <w:bookmarkStart w:id="204" w:name="_Toc188922320"/>
      <w:r>
        <w:rPr>
          <w:rFonts w:ascii="Times New Roman" w:hAnsi="Times New Roman" w:eastAsia="Times New Roman" w:cs="Times New Roman"/>
          <w:b/>
          <w:bCs/>
          <w:sz w:val="32"/>
          <w:szCs w:val="32"/>
          <w14:ligatures w14:val="standardContextual"/>
        </w:rPr>
        <w:t>References</w:t>
      </w:r>
      <w:bookmarkEnd w:id="201"/>
      <w:bookmarkEnd w:id="202"/>
      <w:bookmarkEnd w:id="203"/>
      <w:bookmarkEnd w:id="204"/>
    </w:p>
    <w:p w14:paraId="20937F38">
      <w:pPr>
        <w:rPr>
          <w:rFonts w:ascii="Times New Roman" w:hAnsi="Times New Roman" w:eastAsia="Times New Roman" w:cs="Times New Roman"/>
          <w:sz w:val="24"/>
          <w:rPrChange w:id="4458" w:author="asus" w:date="2025-01-28T02:14:00Z">
            <w:rPr/>
          </w:rPrChange>
          <w14:ligatures w14:val="standardContextual"/>
        </w:rPr>
      </w:pPr>
      <w:r>
        <w:rPr>
          <w:rFonts w:ascii="Times New Roman" w:hAnsi="Times New Roman" w:eastAsia="Times New Roman" w:cs="Times New Roman"/>
          <w:sz w:val="24"/>
          <w:rPrChange w:id="4459" w:author="asus" w:date="2025-01-28T02:14:00Z">
            <w:rPr>
              <w:rFonts w:hAnsi="Times New Roman" w:eastAsia="Times New Roman" w:cs="Times New Roman"/>
            </w:rPr>
          </w:rPrChange>
          <w14:ligatures w14:val="standardContextual"/>
        </w:rPr>
        <w:t xml:space="preserve">[1] Muller, M., Gollner, B., &amp; Tschernutter, C. (2020). Predicting Olympic success: A machine learning approach. *International Journal of Sports Science &amp; Coaching*, 15(3), 345-359. </w:t>
      </w:r>
    </w:p>
    <w:p w14:paraId="55844DDA">
      <w:pPr>
        <w:rPr>
          <w:rFonts w:ascii="Times New Roman" w:hAnsi="Times New Roman" w:eastAsia="Times New Roman" w:cs="Times New Roman"/>
          <w:sz w:val="24"/>
          <w:rPrChange w:id="4460" w:author="asus" w:date="2025-01-28T02:14:00Z">
            <w:rPr/>
          </w:rPrChange>
          <w14:ligatures w14:val="standardContextual"/>
        </w:rPr>
      </w:pPr>
      <w:r>
        <w:rPr>
          <w:rFonts w:ascii="Times New Roman" w:hAnsi="Times New Roman" w:eastAsia="Times New Roman" w:cs="Times New Roman"/>
          <w:sz w:val="24"/>
          <w:rPrChange w:id="4461"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62" w:author="asus" w:date="2025-01-28T02:14:00Z">
            <w:rPr>
              <w:rFonts w:hint="eastAsia" w:hAnsi="Times New Roman" w:eastAsia="Times New Roman" w:cs="Times New Roman"/>
            </w:rPr>
          </w:rPrChange>
          <w14:ligatures w14:val="standardContextual"/>
        </w:rPr>
        <w:t>2</w:t>
      </w:r>
      <w:r>
        <w:rPr>
          <w:rFonts w:ascii="Times New Roman" w:hAnsi="Times New Roman" w:eastAsia="Times New Roman" w:cs="Times New Roman"/>
          <w:sz w:val="24"/>
          <w:rPrChange w:id="4463"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64" w:author="asus" w:date="2025-01-28T02:14:00Z">
            <w:rPr>
              <w:rFonts w:hint="eastAsia" w:hAnsi="Times New Roman" w:eastAsia="Times New Roman" w:cs="Times New Roman"/>
            </w:rPr>
          </w:rPrChange>
          <w14:ligatures w14:val="standardContextual"/>
        </w:rPr>
        <w:t xml:space="preserve"> </w:t>
      </w:r>
      <w:r>
        <w:rPr>
          <w:rFonts w:ascii="Times New Roman" w:hAnsi="Times New Roman" w:eastAsia="Times New Roman" w:cs="Times New Roman"/>
          <w:sz w:val="24"/>
          <w:rPrChange w:id="4465" w:author="asus" w:date="2025-01-28T02:14:00Z">
            <w:rPr>
              <w:rFonts w:hAnsi="Times New Roman" w:eastAsia="Times New Roman" w:cs="Times New Roman"/>
            </w:rPr>
          </w:rPrChange>
          <w14:ligatures w14:val="standardContextual"/>
        </w:rPr>
        <w:t xml:space="preserve">Bredtmann, J., Crede, C. J., &amp; Otten, S. (2016). Olympic medals: does the past predict the future? *Significance*, 13(3), 22-25. </w:t>
      </w:r>
    </w:p>
    <w:p w14:paraId="4FAB7B1D">
      <w:pPr>
        <w:rPr>
          <w:rFonts w:ascii="Times New Roman" w:hAnsi="Times New Roman" w:eastAsia="Times New Roman" w:cs="Times New Roman"/>
          <w:sz w:val="24"/>
          <w:rPrChange w:id="4466" w:author="asus" w:date="2025-01-28T02:14:00Z">
            <w:rPr/>
          </w:rPrChange>
          <w14:ligatures w14:val="standardContextual"/>
        </w:rPr>
      </w:pPr>
      <w:r>
        <w:rPr>
          <w:rFonts w:ascii="Times New Roman" w:hAnsi="Times New Roman" w:eastAsia="Times New Roman" w:cs="Times New Roman"/>
          <w:sz w:val="24"/>
          <w:rPrChange w:id="4467"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68" w:author="asus" w:date="2025-01-28T02:14:00Z">
            <w:rPr>
              <w:rFonts w:hint="eastAsia" w:hAnsi="Times New Roman" w:eastAsia="Times New Roman" w:cs="Times New Roman"/>
            </w:rPr>
          </w:rPrChange>
          <w14:ligatures w14:val="standardContextual"/>
        </w:rPr>
        <w:t>3</w:t>
      </w:r>
      <w:r>
        <w:rPr>
          <w:rFonts w:ascii="Times New Roman" w:hAnsi="Times New Roman" w:eastAsia="Times New Roman" w:cs="Times New Roman"/>
          <w:sz w:val="24"/>
          <w:rPrChange w:id="4469" w:author="asus" w:date="2025-01-28T02:14:00Z">
            <w:rPr>
              <w:rFonts w:hAnsi="Times New Roman" w:eastAsia="Times New Roman" w:cs="Times New Roman"/>
            </w:rPr>
          </w:rPrChange>
          <w14:ligatures w14:val="standardContextual"/>
        </w:rPr>
        <w:t xml:space="preserve">]Schlembach, C., Schmidt, S. L., Schreyer, D., &amp; Wunderlich, L. (2022). Forecasting the Olympic medal distribution </w:t>
      </w:r>
      <w:r>
        <w:rPr>
          <w:rFonts w:ascii="Times New Roman" w:hAnsi="Times New Roman" w:eastAsia="Times New Roman" w:cs="Times New Roman"/>
          <w:sz w:val="24"/>
          <w:rPrChange w:id="4470" w:author="asus" w:date="2025-01-28T02:14:00Z">
            <w:rPr>
              <w:rFonts w:hAnsi="Times New Roman" w:eastAsia="Times New Roman" w:cs="Times New Roman"/>
            </w:rPr>
          </w:rPrChange>
          <w14:ligatures w14:val="standardContextual"/>
        </w:rPr>
        <w:t>–</w:t>
      </w:r>
      <w:r>
        <w:rPr>
          <w:rFonts w:ascii="Times New Roman" w:hAnsi="Times New Roman" w:eastAsia="Times New Roman" w:cs="Times New Roman"/>
          <w:sz w:val="24"/>
          <w:rPrChange w:id="4471" w:author="asus" w:date="2025-01-28T02:14:00Z">
            <w:rPr>
              <w:rFonts w:hAnsi="Times New Roman" w:eastAsia="Times New Roman" w:cs="Times New Roman"/>
            </w:rPr>
          </w:rPrChange>
          <w14:ligatures w14:val="standardContextual"/>
        </w:rPr>
        <w:t xml:space="preserve"> A socioeconomic machine learning model. *Technological Forecasting and Social Change*, 175, 121-134. </w:t>
      </w:r>
    </w:p>
    <w:p w14:paraId="009ED5FD">
      <w:pPr>
        <w:rPr>
          <w:rFonts w:ascii="Times New Roman" w:hAnsi="Times New Roman" w:eastAsia="Times New Roman" w:cs="Times New Roman"/>
          <w:sz w:val="24"/>
          <w:rPrChange w:id="4472" w:author="asus" w:date="2025-01-28T02:14:00Z">
            <w:rPr/>
          </w:rPrChange>
          <w14:ligatures w14:val="standardContextual"/>
        </w:rPr>
      </w:pPr>
      <w:r>
        <w:rPr>
          <w:rFonts w:ascii="Times New Roman" w:hAnsi="Times New Roman" w:eastAsia="Times New Roman" w:cs="Times New Roman"/>
          <w:sz w:val="24"/>
          <w:rPrChange w:id="4473"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74" w:author="asus" w:date="2025-01-28T02:14:00Z">
            <w:rPr>
              <w:rFonts w:hint="eastAsia" w:hAnsi="Times New Roman" w:eastAsia="Times New Roman" w:cs="Times New Roman"/>
            </w:rPr>
          </w:rPrChange>
          <w14:ligatures w14:val="standardContextual"/>
        </w:rPr>
        <w:t>4</w:t>
      </w:r>
      <w:r>
        <w:rPr>
          <w:rFonts w:ascii="Times New Roman" w:hAnsi="Times New Roman" w:eastAsia="Times New Roman" w:cs="Times New Roman"/>
          <w:sz w:val="24"/>
          <w:rPrChange w:id="4475" w:author="asus" w:date="2025-01-28T02:14:00Z">
            <w:rPr>
              <w:rFonts w:hAnsi="Times New Roman" w:eastAsia="Times New Roman" w:cs="Times New Roman"/>
            </w:rPr>
          </w:rPrChange>
          <w14:ligatures w14:val="standardContextual"/>
        </w:rPr>
        <w:t>]Quinlan, J. R. (1986). Induction of decision trees. *Machine Learning*, 1(1), 81-106.</w:t>
      </w:r>
    </w:p>
    <w:p w14:paraId="68840534">
      <w:pPr>
        <w:rPr>
          <w:rFonts w:ascii="Times New Roman" w:hAnsi="Times New Roman" w:eastAsia="Times New Roman" w:cs="Times New Roman"/>
          <w:sz w:val="24"/>
          <w:rPrChange w:id="4476" w:author="asus" w:date="2025-01-28T02:14:00Z">
            <w:rPr/>
          </w:rPrChange>
          <w14:ligatures w14:val="standardContextual"/>
        </w:rPr>
      </w:pPr>
      <w:r>
        <w:rPr>
          <w:rFonts w:ascii="Times New Roman" w:hAnsi="Times New Roman" w:eastAsia="Times New Roman" w:cs="Times New Roman"/>
          <w:sz w:val="24"/>
          <w:rPrChange w:id="4477"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78" w:author="asus" w:date="2025-01-28T02:14:00Z">
            <w:rPr>
              <w:rFonts w:hint="eastAsia" w:hAnsi="Times New Roman" w:eastAsia="Times New Roman" w:cs="Times New Roman"/>
            </w:rPr>
          </w:rPrChange>
          <w14:ligatures w14:val="standardContextual"/>
        </w:rPr>
        <w:t>5</w:t>
      </w:r>
      <w:r>
        <w:rPr>
          <w:rFonts w:ascii="Times New Roman" w:hAnsi="Times New Roman" w:eastAsia="Times New Roman" w:cs="Times New Roman"/>
          <w:sz w:val="24"/>
          <w:rPrChange w:id="4479" w:author="asus" w:date="2025-01-28T02:14:00Z">
            <w:rPr>
              <w:rFonts w:hAnsi="Times New Roman" w:eastAsia="Times New Roman" w:cs="Times New Roman"/>
            </w:rPr>
          </w:rPrChange>
          <w14:ligatures w14:val="standardContextual"/>
        </w:rPr>
        <w:t>] Zhang, X., &amp; Wang, Y. (2019). An entropy weight method for evaluating the performance of sustainable development goals. *Sustainability*, 11(22), 6265.</w:t>
      </w:r>
    </w:p>
    <w:p w14:paraId="2BC881DF">
      <w:pPr>
        <w:rPr>
          <w:rFonts w:ascii="Times New Roman" w:hAnsi="Times New Roman" w:eastAsia="Times New Roman" w:cs="Times New Roman"/>
          <w:sz w:val="24"/>
          <w:rPrChange w:id="4480" w:author="asus" w:date="2025-01-28T02:14:00Z">
            <w:rPr/>
          </w:rPrChange>
          <w14:ligatures w14:val="standardContextual"/>
        </w:rPr>
      </w:pPr>
      <w:r>
        <w:rPr>
          <w:rFonts w:ascii="Times New Roman" w:hAnsi="Times New Roman" w:eastAsia="Times New Roman" w:cs="Times New Roman"/>
          <w:sz w:val="24"/>
          <w:rPrChange w:id="4481"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482" w:author="asus" w:date="2025-01-28T02:14:00Z">
            <w:rPr>
              <w:rFonts w:hint="eastAsia" w:hAnsi="Times New Roman" w:eastAsia="Times New Roman" w:cs="Times New Roman"/>
            </w:rPr>
          </w:rPrChange>
          <w14:ligatures w14:val="standardContextual"/>
        </w:rPr>
        <w:t>6</w:t>
      </w:r>
      <w:r>
        <w:rPr>
          <w:rFonts w:ascii="Times New Roman" w:hAnsi="Times New Roman" w:eastAsia="Times New Roman" w:cs="Times New Roman"/>
          <w:sz w:val="24"/>
          <w:rPrChange w:id="4483" w:author="asus" w:date="2025-01-28T02:14:00Z">
            <w:rPr>
              <w:rFonts w:hAnsi="Times New Roman" w:eastAsia="Times New Roman" w:cs="Times New Roman"/>
            </w:rPr>
          </w:rPrChange>
          <w14:ligatures w14:val="standardContextual"/>
        </w:rPr>
        <w:t>] Mardani, A., Jusoh, A., Zavadskas, E. K., &amp; Raut, R. D. (2015). Application of TOPSIS method for supplier selection in supply chain management: A case study. *Journal of Business Economics and Management*, 16(6), 1134-1155.</w:t>
      </w:r>
    </w:p>
    <w:p w14:paraId="462B0F1E">
      <w:pPr>
        <w:rPr>
          <w:rFonts w:ascii="Times New Roman" w:hAnsi="Times New Roman" w:eastAsia="Times New Roman" w:cs="Times New Roman"/>
          <w:sz w:val="24"/>
          <w14:ligatures w14:val="standardContextual"/>
        </w:rPr>
      </w:pPr>
      <w:ins w:id="4484" w:author="几" w:date="2025-01-28T00:49:00Z">
        <w:r>
          <w:rPr>
            <w:rFonts w:hint="eastAsia" w:ascii="Times New Roman" w:hAnsi="Times New Roman" w:eastAsia="Times New Roman" w:cs="Times New Roman"/>
            <w:sz w:val="24"/>
            <w:lang w:eastAsia="zh-CN"/>
            <w:rPrChange w:id="4485" w:author="asus" w:date="2025-01-28T02:14:00Z">
              <w:rPr>
                <w:rFonts w:hint="eastAsia" w:hAnsi="Times New Roman" w:eastAsia="Times New Roman" w:cs="Times New Roman"/>
                <w:lang w:eastAsia="zh"/>
              </w:rPr>
            </w:rPrChange>
            <w14:ligatures w14:val="standardContextual"/>
          </w:rPr>
          <w:t>[</w:t>
        </w:r>
      </w:ins>
      <w:r>
        <w:rPr>
          <w:rFonts w:hint="eastAsia" w:ascii="Times New Roman" w:hAnsi="Times New Roman" w:eastAsia="Times New Roman" w:cs="Times New Roman"/>
          <w:sz w:val="24"/>
          <w:rPrChange w:id="4486" w:author="asus" w:date="2025-01-28T02:14:00Z">
            <w:rPr>
              <w:rFonts w:hint="eastAsia" w:hAnsi="Times New Roman" w:eastAsia="Times New Roman" w:cs="Times New Roman"/>
            </w:rPr>
          </w:rPrChange>
          <w14:ligatures w14:val="standardContextual"/>
        </w:rPr>
        <w:t>7</w:t>
      </w:r>
      <w:r>
        <w:rPr>
          <w:rFonts w:ascii="Times New Roman" w:hAnsi="Times New Roman" w:eastAsia="Times New Roman" w:cs="Times New Roman"/>
          <w:sz w:val="24"/>
          <w:rPrChange w:id="4487" w:author="asus" w:date="2025-01-28T02:14:00Z">
            <w:rPr>
              <w:rFonts w:hAnsi="Times New Roman" w:eastAsia="Times New Roman" w:cs="Times New Roman"/>
            </w:rPr>
          </w:rPrChange>
          <w14:ligatures w14:val="standardContextual"/>
        </w:rPr>
        <w:t>] Seber, G. A. F., &amp; Lee, A. J. (2003). *Linear regression analysis* (2nd ed.). Wiley.</w:t>
      </w:r>
    </w:p>
    <w:p w14:paraId="5F24BA93">
      <w:pPr>
        <w:rPr>
          <w:del w:id="4488" w:author="几" w:date="2025-01-28T00:49:00Z"/>
          <w:rFonts w:ascii="Times New Roman" w:hAnsi="Times New Roman" w:eastAsia="Times New Roman" w:cs="Times New Roman"/>
          <w:sz w:val="24"/>
          <w:rPrChange w:id="4489" w:author="asus" w:date="2025-01-28T02:14:00Z">
            <w:rPr>
              <w:del w:id="4490" w:author="几" w:date="2025-01-28T00:49:00Z"/>
            </w:rPr>
          </w:rPrChange>
          <w14:ligatures w14:val="standardContextual"/>
        </w:rPr>
      </w:pPr>
    </w:p>
    <w:p w14:paraId="1F3D7756">
      <w:pPr>
        <w:rPr>
          <w:ins w:id="4491" w:author="asus" w:date="2025-01-28T02:06:00Z"/>
          <w:rFonts w:ascii="Times New Roman" w:hAnsi="Times New Roman" w:eastAsia="Times New Roman" w:cs="Times New Roman"/>
          <w:sz w:val="24"/>
          <w:rPrChange w:id="4492" w:author="asus" w:date="2025-01-28T02:14:00Z">
            <w:rPr>
              <w:ins w:id="4493" w:author="asus" w:date="2025-01-28T02:06:00Z"/>
              <w:rFonts w:hAnsi="Times New Roman" w:eastAsia="Times New Roman" w:cs="Times New Roman"/>
            </w:rPr>
          </w:rPrChange>
          <w14:ligatures w14:val="standardContextual"/>
        </w:rPr>
      </w:pPr>
      <w:r>
        <w:rPr>
          <w:rFonts w:ascii="Times New Roman" w:hAnsi="Times New Roman" w:eastAsia="Times New Roman" w:cs="Times New Roman"/>
          <w:sz w:val="24"/>
          <w:rPrChange w:id="4494" w:author="asus" w:date="2025-01-28T02:14:00Z">
            <w:rPr>
              <w:rFonts w:hAnsi="Times New Roman" w:eastAsia="Times New Roman" w:cs="Times New Roman"/>
            </w:rPr>
          </w:rPrChange>
          <w14:ligatures w14:val="standardContextual"/>
        </w:rPr>
        <w:t>[8]</w:t>
      </w:r>
      <w:ins w:id="4495" w:author="几" w:date="2025-01-28T00:49:00Z">
        <w:r>
          <w:rPr>
            <w:rFonts w:hint="eastAsia" w:ascii="Times New Roman" w:hAnsi="Times New Roman" w:eastAsia="Times New Roman" w:cs="Times New Roman"/>
            <w:sz w:val="24"/>
            <w:lang w:eastAsia="zh-CN"/>
            <w:rPrChange w:id="4496" w:author="asus" w:date="2025-01-28T02:14:00Z">
              <w:rPr>
                <w:rFonts w:hint="eastAsia" w:hAnsi="Times New Roman" w:eastAsia="Times New Roman" w:cs="Times New Roman"/>
                <w:lang w:eastAsia="zh"/>
              </w:rPr>
            </w:rPrChange>
            <w14:ligatures w14:val="standardContextual"/>
          </w:rPr>
          <w:t>]</w:t>
        </w:r>
      </w:ins>
      <w:r>
        <w:rPr>
          <w:rFonts w:ascii="Times New Roman" w:hAnsi="Times New Roman" w:eastAsia="Times New Roman" w:cs="Times New Roman"/>
          <w:sz w:val="24"/>
          <w:rPrChange w:id="4497" w:author="asus" w:date="2025-01-28T02:14:00Z">
            <w:rPr>
              <w:rFonts w:hAnsi="Times New Roman" w:eastAsia="Times New Roman" w:cs="Times New Roman"/>
            </w:rPr>
          </w:rPrChange>
          <w14:ligatures w14:val="standardContextual"/>
        </w:rPr>
        <w:t xml:space="preserve"> Verhulst, P. F. (1838). Notice sur la loi que la population suit dans son accroissement. *Correspondance Mathematique et Physique*, 10, 113-121.</w:t>
      </w:r>
    </w:p>
    <w:p w14:paraId="20D2A2F4">
      <w:pPr>
        <w:rPr>
          <w:ins w:id="4498" w:author="asus" w:date="2025-01-28T02:06:00Z"/>
          <w:rFonts w:hAnsi="Times New Roman" w:eastAsia="Times New Roman" w:cs="Times New Roman"/>
        </w:rPr>
      </w:pPr>
    </w:p>
    <w:p w14:paraId="1325E714">
      <w:pPr>
        <w:rPr>
          <w:ins w:id="4499" w:author="asus" w:date="2025-01-28T02:06:00Z"/>
          <w:rFonts w:hAnsi="Times New Roman" w:eastAsia="Times New Roman" w:cs="Times New Roman"/>
        </w:rPr>
      </w:pPr>
    </w:p>
    <w:p w14:paraId="1FCD8297">
      <w:pPr>
        <w:rPr>
          <w:ins w:id="4500" w:author="asus" w:date="2025-01-28T02:06:00Z"/>
          <w:rFonts w:hAnsi="Times New Roman" w:eastAsia="Times New Roman" w:cs="Times New Roman"/>
        </w:rPr>
      </w:pPr>
    </w:p>
    <w:p w14:paraId="0376F4A2">
      <w:pPr>
        <w:rPr>
          <w:ins w:id="4501" w:author="asus" w:date="2025-01-28T02:06:00Z"/>
          <w:rFonts w:hAnsi="Times New Roman" w:eastAsia="Times New Roman" w:cs="Times New Roman"/>
        </w:rPr>
      </w:pPr>
    </w:p>
    <w:p w14:paraId="5ABAECDA">
      <w:pPr>
        <w:rPr>
          <w:ins w:id="4502" w:author="asus" w:date="2025-01-28T02:06:00Z"/>
          <w:rFonts w:hAnsi="Times New Roman" w:eastAsia="Times New Roman" w:cs="Times New Roman"/>
        </w:rPr>
      </w:pPr>
    </w:p>
    <w:p w14:paraId="0AD1DD20">
      <w:pPr>
        <w:rPr>
          <w:ins w:id="4503" w:author="asus" w:date="2025-01-28T02:06:00Z"/>
          <w:rFonts w:hAnsi="Times New Roman" w:eastAsia="Times New Roman" w:cs="Times New Roman"/>
        </w:rPr>
      </w:pPr>
    </w:p>
    <w:p w14:paraId="5436E259">
      <w:pPr>
        <w:rPr>
          <w:rFonts w:hAnsi="Times New Roman" w:eastAsia="Times New Roman" w:cs="Times New Roman"/>
        </w:rPr>
      </w:pPr>
    </w:p>
    <w:p w14:paraId="1C5AD163">
      <w:pPr>
        <w:rPr>
          <w:rFonts w:hAnsi="Times New Roman" w:eastAsia="Times New Roman" w:cs="Times New Roman"/>
        </w:rPr>
      </w:pPr>
      <w:r>
        <w:rPr>
          <w:rFonts w:hAnsi="Times New Roman" w:eastAsia="Times New Roman" w:cs="Times New Roman"/>
        </w:rPr>
        <w:br w:type="page"/>
      </w:r>
    </w:p>
    <w:p w14:paraId="545D6581">
      <w:pPr>
        <w:spacing w:before="240" w:after="60"/>
        <w:jc w:val="center"/>
        <w:outlineLvl w:val="0"/>
        <w:rPr>
          <w:ins w:id="4505" w:author="asus" w:date="2025-01-28T02:08:00Z"/>
          <w:rFonts w:hint="default" w:ascii="Times New Roman" w:hAnsi="Times New Roman" w:eastAsia="宋体" w:cs="Times New Roman"/>
          <w:b/>
          <w:bCs/>
          <w:sz w:val="36"/>
          <w:szCs w:val="32"/>
          <w:lang w:val="en-US" w:eastAsia="zh-CN"/>
          <w14:ligatures w14:val="standardContextual"/>
        </w:rPr>
        <w:pPrChange w:id="4504" w:author="asus" w:date="2025-01-28T02:08:00Z">
          <w:pPr/>
        </w:pPrChange>
      </w:pPr>
      <w:ins w:id="4506" w:author="asus" w:date="2025-01-28T02:07:00Z">
        <w:r>
          <w:rPr>
            <w:rFonts w:ascii="Times New Roman" w:hAnsi="Times New Roman" w:eastAsia="Times New Roman" w:cs="Times New Roman"/>
            <w:b/>
            <w:bCs/>
            <w:sz w:val="36"/>
            <w:szCs w:val="32"/>
            <w:rPrChange w:id="4507" w:author="asus" w:date="2025-01-28T02:08:00Z">
              <w:rPr>
                <w:rFonts w:hAnsi="Times New Roman" w:cs="Times New Roman"/>
              </w:rPr>
            </w:rPrChange>
            <w14:ligatures w14:val="standardContextual"/>
          </w:rPr>
          <w:t>Report</w:t>
        </w:r>
      </w:ins>
      <w:r>
        <w:rPr>
          <w:rFonts w:hint="eastAsia" w:ascii="Times New Roman" w:hAnsi="Times New Roman" w:eastAsia="宋体" w:cs="Times New Roman"/>
          <w:b/>
          <w:bCs/>
          <w:sz w:val="36"/>
          <w:szCs w:val="32"/>
          <w:lang w:val="en-US" w:eastAsia="zh-CN"/>
          <w14:ligatures w14:val="standardContextual"/>
        </w:rPr>
        <w:t xml:space="preserve"> on use of AI</w:t>
      </w:r>
    </w:p>
    <w:p w14:paraId="4774AB2C">
      <w:pPr>
        <w:spacing w:before="240" w:after="60"/>
        <w:ind w:firstLine="420"/>
        <w:outlineLvl w:val="0"/>
        <w:rPr>
          <w:ins w:id="4509" w:author="asus" w:date="2025-01-28T02:11:00Z"/>
          <w:rFonts w:ascii="Times New Roman" w:hAnsi="Times New Roman" w:eastAsia="Times New Roman" w:cs="Times New Roman"/>
          <w:sz w:val="24"/>
          <w14:ligatures w14:val="standardContextual"/>
        </w:rPr>
        <w:pPrChange w:id="4508" w:author="asus" w:date="2025-01-28T02:08:00Z">
          <w:pPr/>
        </w:pPrChange>
      </w:pPr>
      <w:ins w:id="4510" w:author="asus" w:date="2025-01-28T02:10:00Z">
        <w:r>
          <w:rPr>
            <w:rFonts w:ascii="Times New Roman" w:hAnsi="Times New Roman" w:eastAsia="Times New Roman" w:cs="Times New Roman"/>
            <w:sz w:val="24"/>
            <w:rPrChange w:id="4511" w:author="asus" w:date="2025-01-28T02:10:00Z">
              <w:rPr/>
            </w:rPrChange>
            <w14:ligatures w14:val="standardContextual"/>
          </w:rPr>
          <w:t>For the AI section, we used the GPT-04 model, which primarily handles translation tasks and the development of some tabulation programs.</w:t>
        </w:r>
      </w:ins>
    </w:p>
    <w:p w14:paraId="635857E0">
      <w:pPr>
        <w:spacing w:before="240" w:after="60"/>
        <w:ind w:firstLine="420"/>
        <w:jc w:val="center"/>
        <w:outlineLvl w:val="0"/>
        <w:rPr>
          <w:ins w:id="4513" w:author="asus" w:date="2025-01-28T02:12:00Z"/>
          <w:rFonts w:ascii="Times New Roman" w:hAnsi="Times New Roman" w:cs="Times New Roman"/>
          <w:sz w:val="24"/>
          <w14:ligatures w14:val="standardContextual"/>
        </w:rPr>
        <w:pPrChange w:id="4512" w:author="asus" w:date="2025-01-28T02:12:00Z">
          <w:pPr/>
        </w:pPrChange>
      </w:pPr>
      <w:ins w:id="4514" w:author="asus" w:date="2025-01-28T02:12:00Z">
        <w:r>
          <w:rPr>
            <w:rFonts w:ascii="Times New Roman" w:hAnsi="Times New Roman" w:eastAsia="Times New Roman" w:cs="Times New Roman"/>
            <w:sz w:val="24"/>
            <w14:ligatures w14:val="standardContextual"/>
          </w:rPr>
          <w:drawing>
            <wp:inline distT="0" distB="0" distL="0" distR="0">
              <wp:extent cx="4229100" cy="2073910"/>
              <wp:effectExtent l="0" t="0" r="0" b="2540"/>
              <wp:docPr id="33" name="图片 33" descr="C:\Users\asus\Documents\WeChat Files\wxid_df7mis6wogok22\FileStorage\Temp\173800151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sus\Documents\WeChat Files\wxid_df7mis6wogok22\FileStorage\Temp\17380015165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231031" cy="2074930"/>
                      </a:xfrm>
                      <a:prstGeom prst="rect">
                        <a:avLst/>
                      </a:prstGeom>
                      <a:noFill/>
                      <a:ln>
                        <a:noFill/>
                      </a:ln>
                    </pic:spPr>
                  </pic:pic>
                </a:graphicData>
              </a:graphic>
            </wp:inline>
          </w:drawing>
        </w:r>
      </w:ins>
    </w:p>
    <w:p w14:paraId="5310FD30">
      <w:pPr>
        <w:spacing w:before="240" w:after="60"/>
        <w:ind w:firstLine="420"/>
        <w:jc w:val="center"/>
        <w:outlineLvl w:val="0"/>
        <w:rPr>
          <w:rFonts w:hint="eastAsia" w:ascii="Times New Roman" w:hAnsi="Times New Roman" w:cs="Times New Roman"/>
          <w:sz w:val="24"/>
          <w:rPrChange w:id="4517" w:author="asus" w:date="2025-01-28T02:12:00Z">
            <w:rPr/>
          </w:rPrChange>
          <w14:ligatures w14:val="standardContextual"/>
        </w:rPr>
        <w:pPrChange w:id="4516" w:author="asus" w:date="2025-01-28T02:12:00Z">
          <w:pPr/>
        </w:pPrChange>
      </w:pPr>
      <w:ins w:id="4518" w:author="asus" w:date="2025-01-28T02:12:00Z">
        <w:r>
          <w:rPr>
            <w:rFonts w:ascii="Times New Roman" w:hAnsi="Times New Roman" w:cs="Times New Roman"/>
            <w:sz w:val="24"/>
            <w14:ligatures w14:val="standardContextual"/>
          </w:rPr>
          <w:t>Figure1.usage of ai</w:t>
        </w:r>
      </w:ins>
    </w:p>
    <w:sectPr>
      <w:footerReference r:id="rId10" w:type="first"/>
      <w:headerReference r:id="rId8" w:type="default"/>
      <w:footerReference r:id="rId9" w:type="default"/>
      <w:pgSz w:w="11906" w:h="16838"/>
      <w:pgMar w:top="1418" w:right="1418" w:bottom="1418" w:left="1418" w:header="851" w:footer="992" w:gutter="0"/>
      <w:pgNumType w:fmt="decimal"/>
      <w:cols w:space="425" w:num="1"/>
      <w:titlePg/>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Boon Kana" w:date="2025-01-26T21:36:00Z" w:initials="BK">
    <w:p w14:paraId="7411A995">
      <w:pPr>
        <w:pStyle w:val="12"/>
      </w:pPr>
      <w:r>
        <w:rPr>
          <w:rFonts w:hint="eastAsia"/>
        </w:rPr>
        <w:t>再适当加一点假设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411A99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EAE5B3">
    <w:pPr>
      <w:pStyle w:val="15"/>
      <w:ind w:firstLine="0" w:firstLineChars="0"/>
      <w:jc w:val="cente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9FF57">
                          <w:pPr>
                            <w:pStyle w:val="15"/>
                            <w:ind w:firstLine="360"/>
                            <w:rPr>
                              <w:rFonts w:eastAsiaTheme="minorEastAsia"/>
                              <w:lang w:eastAsia="zh"/>
                            </w:rPr>
                          </w:pPr>
                          <w:ins w:id="8" w:author="几" w:date="2025-01-27T23:48:00Z">
                            <w:r>
                              <w:rPr>
                                <w:rFonts w:hint="eastAsia" w:eastAsiaTheme="minorEastAsia"/>
                                <w:lang w:eastAsia="zh"/>
                              </w:rPr>
                              <w:fldChar w:fldCharType="begin"/>
                            </w:r>
                          </w:ins>
                          <w:ins w:id="9" w:author="几" w:date="2025-01-27T23:48:00Z">
                            <w:r>
                              <w:rPr>
                                <w:rFonts w:hint="eastAsia" w:eastAsiaTheme="minorEastAsia"/>
                                <w:lang w:eastAsia="zh"/>
                              </w:rPr>
                              <w:instrText xml:space="preserve"> PAGE  \* MERGEFORMAT </w:instrText>
                            </w:r>
                          </w:ins>
                          <w:ins w:id="10" w:author="几" w:date="2025-01-27T23:48:00Z">
                            <w:r>
                              <w:rPr>
                                <w:rFonts w:hint="eastAsia" w:eastAsiaTheme="minorEastAsia"/>
                                <w:lang w:eastAsia="zh"/>
                              </w:rPr>
                              <w:fldChar w:fldCharType="separate"/>
                            </w:r>
                          </w:ins>
                          <w:r>
                            <w:rPr>
                              <w:rFonts w:eastAsiaTheme="minorEastAsia"/>
                              <w:lang w:eastAsia="zh"/>
                            </w:rPr>
                            <w:t>21</w:t>
                          </w:r>
                          <w:ins w:id="11" w:author="几" w:date="2025-01-27T23:48:00Z">
                            <w:r>
                              <w:rPr>
                                <w:rFonts w:hint="eastAsia" w:eastAsiaTheme="minor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aErc2LgIAAFkEAAAOAAAAAAAAAAEAIAAAAB8BAABkcnMvZTJvRG9jLnhtbFBLBQYAAAAA&#10;BgAGAFkBAAC/BQAAAAA=&#10;">
              <v:fill on="f" focussize="0,0"/>
              <v:stroke on="f" weight="0.5pt"/>
              <v:imagedata o:title=""/>
              <o:lock v:ext="edit" aspectratio="f"/>
              <v:textbox inset="0mm,0mm,0mm,0mm" style="mso-fit-shape-to-text:t;">
                <w:txbxContent>
                  <w:p w14:paraId="6FF9FF57">
                    <w:pPr>
                      <w:pStyle w:val="15"/>
                      <w:ind w:firstLine="360"/>
                      <w:rPr>
                        <w:rFonts w:eastAsiaTheme="minorEastAsia"/>
                        <w:lang w:eastAsia="zh"/>
                      </w:rPr>
                    </w:pPr>
                    <w:ins w:id="12" w:author="几" w:date="2025-01-27T23:48:00Z">
                      <w:r>
                        <w:rPr>
                          <w:rFonts w:hint="eastAsia" w:eastAsiaTheme="minorEastAsia"/>
                          <w:lang w:eastAsia="zh"/>
                        </w:rPr>
                        <w:fldChar w:fldCharType="begin"/>
                      </w:r>
                    </w:ins>
                    <w:ins w:id="13" w:author="几" w:date="2025-01-27T23:48:00Z">
                      <w:r>
                        <w:rPr>
                          <w:rFonts w:hint="eastAsia" w:eastAsiaTheme="minorEastAsia"/>
                          <w:lang w:eastAsia="zh"/>
                        </w:rPr>
                        <w:instrText xml:space="preserve"> PAGE  \* MERGEFORMAT </w:instrText>
                      </w:r>
                    </w:ins>
                    <w:ins w:id="14" w:author="几" w:date="2025-01-27T23:48:00Z">
                      <w:r>
                        <w:rPr>
                          <w:rFonts w:hint="eastAsia" w:eastAsiaTheme="minorEastAsia"/>
                          <w:lang w:eastAsia="zh"/>
                        </w:rPr>
                        <w:fldChar w:fldCharType="separate"/>
                      </w:r>
                    </w:ins>
                    <w:r>
                      <w:rPr>
                        <w:rFonts w:eastAsiaTheme="minorEastAsia"/>
                        <w:lang w:eastAsia="zh"/>
                      </w:rPr>
                      <w:t>21</w:t>
                    </w:r>
                    <w:ins w:id="15" w:author="几" w:date="2025-01-27T23:48:00Z">
                      <w:r>
                        <w:rPr>
                          <w:rFonts w:hint="eastAsia" w:eastAsiaTheme="minorEastAsia"/>
                          <w:lang w:eastAsia="zh"/>
                        </w:rPr>
                        <w:fldChar w:fldCharType="end"/>
                      </w:r>
                    </w:ins>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07" name="文本框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D2566">
                          <w:pPr>
                            <w:pStyle w:val="15"/>
                            <w:ind w:firstLine="360"/>
                            <w:rPr>
                              <w:rFonts w:eastAsiaTheme="minorEastAsia"/>
                              <w:lang w:eastAsia="zh"/>
                            </w:rPr>
                          </w:pPr>
                          <w:del w:id="16" w:author="几" w:date="2025-01-27T23:47:00Z">
                            <w:r>
                              <w:rPr>
                                <w:rFonts w:hint="eastAsia" w:eastAsiaTheme="minorEastAsia"/>
                                <w:lang w:eastAsia="zh"/>
                              </w:rPr>
                              <w:delText>3</w:delText>
                            </w:r>
                          </w:del>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t74wuAgAAWQ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Gre+MLgIAAFkEAAAOAAAAAAAAAAEAIAAAAB8BAABkcnMvZTJvRG9jLnhtbFBLBQYAAAAA&#10;BgAGAFkBAAC/BQAAAAA=&#10;">
              <v:fill on="f" focussize="0,0"/>
              <v:stroke on="f" weight="0.5pt"/>
              <v:imagedata o:title=""/>
              <o:lock v:ext="edit" aspectratio="f"/>
              <v:textbox inset="0mm,0mm,0mm,0mm" style="mso-fit-shape-to-text:t;">
                <w:txbxContent>
                  <w:p w14:paraId="570D2566">
                    <w:pPr>
                      <w:pStyle w:val="15"/>
                      <w:ind w:firstLine="360"/>
                      <w:rPr>
                        <w:rFonts w:eastAsiaTheme="minorEastAsia"/>
                        <w:lang w:eastAsia="zh"/>
                      </w:rPr>
                    </w:pPr>
                    <w:del w:id="17" w:author="几" w:date="2025-01-27T23:47:00Z">
                      <w:r>
                        <w:rPr>
                          <w:rFonts w:hint="eastAsia" w:eastAsiaTheme="minorEastAsia"/>
                          <w:lang w:eastAsia="zh"/>
                        </w:rPr>
                        <w:delText>3</w:delText>
                      </w:r>
                    </w:del>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01590536"/>
                          </w:sdtPr>
                          <w:sdtContent>
                            <w:p w14:paraId="2495D84F">
                              <w:pPr>
                                <w:pStyle w:val="15"/>
                                <w:ind w:firstLine="360"/>
                                <w:jc w:val="center"/>
                              </w:pPr>
                            </w:p>
                          </w:sdtContent>
                        </w:sdt>
                        <w:p w14:paraId="6569BCA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ehh0u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CQnoYdLgIAAFkEAAAOAAAAAAAAAAEAIAAAAB8BAABkcnMvZTJvRG9jLnhtbFBLBQYAAAAA&#10;BgAGAFkBAAC/BQAAAAA=&#10;">
              <v:fill on="f" focussize="0,0"/>
              <v:stroke on="f" weight="0.5pt"/>
              <v:imagedata o:title=""/>
              <o:lock v:ext="edit" aspectratio="f"/>
              <v:textbox inset="0mm,0mm,0mm,0mm" style="mso-fit-shape-to-text:t;">
                <w:txbxContent>
                  <w:sdt>
                    <w:sdtPr>
                      <w:id w:val="401590536"/>
                    </w:sdtPr>
                    <w:sdtContent>
                      <w:p w14:paraId="2495D84F">
                        <w:pPr>
                          <w:pStyle w:val="15"/>
                          <w:ind w:firstLine="360"/>
                          <w:jc w:val="center"/>
                        </w:pPr>
                      </w:p>
                    </w:sdtContent>
                  </w:sdt>
                  <w:p w14:paraId="6569BCAD"/>
                </w:txbxContent>
              </v:textbox>
            </v:shape>
          </w:pict>
        </mc:Fallback>
      </mc:AlternateContent>
    </w:r>
  </w:p>
  <w:p w14:paraId="36C7802C">
    <w:pPr>
      <w:pStyle w:val="15"/>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86A6A9">
    <w:pPr>
      <w:pStyle w:val="15"/>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B59A25E">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PRhHJN0CAAAkBgAADgAAAAAAAAABACAAAAAfAQAAZHJzL2Uyb0RvYy54bWxQSwUG&#10;AAAAAAYABgBZAQAAbgYAAAAA&#10;">
              <v:fill on="f" focussize="0,0"/>
              <v:stroke on="f" weight="0.5pt"/>
              <v:imagedata o:title=""/>
              <o:lock v:ext="edit" aspectratio="f"/>
              <v:textbox inset="0mm,0mm,0mm,0mm" style="mso-fit-shape-to-text:t;">
                <w:txbxContent>
                  <w:p w14:paraId="2B59A25E">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standalone="yes"?>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w:p w14:paraId="33EAE5B3"><w:pPr><w:pStyle w:val="15"/><w:ind w:firstLine="0" w:firstLineChars="0"/><w:jc w:val="center"/></w:pPr><w:r><mc:AlternateContent><mc:Choice Requires="wps"><w:drawing><wp:anchor distT="0" distB="0" distL="114300" distR="114300" simplePos="0" relativeHeight="251665408" behindDoc="0" locked="0" layoutInCell="1" allowOverlap="1"><wp:simplePos x="0" y="0"/><wp:positionH relativeFrom="margin"><wp:align>center</wp:align></wp:positionH><wp:positionV relativeFrom="paragraph"><wp:posOffset>0</wp:posOffset></wp:positionV><wp:extent cx="1828800" cy="1828800"/><wp:effectExtent l="0" t="0" r="0" b="0"/><wp:wrapNone/><wp:docPr id="205" name="文本框 205"/><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p w14:paraId="6FF9FF57"><w:pPr><w:pStyle w:val="15"/><w:ind w:firstLine="360"/><w:rPr><w:rFonts w:eastAsiaTheme="minorEastAsia"/><w:lang w:eastAsia="zh"/></w:rPr></w:pPr><w:ins w:id="26" w:author="几" w:date="2025-01-27T23:48:00Z"><w:r><w:rPr><w:rFonts w:hint="eastAsia" w:eastAsiaTheme="minorEastAsia"/><w:lang w:eastAsia="zh"/></w:rPr><w:fldChar w:fldCharType="begin"/></w:r></w:ins><w:ins w:id="27" w:author="几" w:date="2025-01-27T23:48:00Z"><w:r><w:rPr><w:rFonts w:hint="eastAsia" w:eastAsiaTheme="minorEastAsia"/><w:lang w:eastAsia="zh"/></w:rPr><w:instrText xml:space="preserve"> PAGE  \* MERGEFORMAT </w:instrText></w:r></w:ins><w:ins w:id="28" w:author="几" w:date="2025-01-27T23:48:00Z"><w:r><w:rPr><w:rFonts w:hint="eastAsia" w:eastAsiaTheme="minorEastAsia"/><w:lang w:eastAsia="zh"/></w:rPr><w:fldChar w:fldCharType="separate"/></w:r></w:ins><w:r><w:rPr><w:rFonts w:eastAsiaTheme="minorEastAsia"/><w:lang w:eastAsia="zh"/></w:rPr><w:t>21</w:t></w:r><w:ins w:id="29" w:author="几" w:date="2025-01-27T23:48:00Z"><w:r><w:rPr><w:rFonts w:hint="eastAsia" w:eastAsiaTheme="minorEastAsia"/><w:lang w:eastAsia="zh"/></w:rPr><w:fldChar w:fldCharType="end"/></w:r></w:ins></w:p></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aErc2LgIAAFkEAAAOAAAAAAAAAAEAIAAAAB8BAABkcnMvZTJvRG9jLnhtbFBLBQYAAAAA&#10;BgAGAFkBAAC/BQAAAAA=&#10;"><v:fill on="f" focussize="0,0"/><v:stroke on="f" weight="0.5pt"/><v:imagedata o:title=""/><o:lock v:ext="edit" aspectratio="f"/><v:textbox inset="0mm,0mm,0mm,0mm" style="mso-fit-shape-to-text:t;"><w:txbxContent><w:p w14:paraId="6FF9FF57"><w:pPr><w:pStyle w:val="15"/><w:ind w:firstLine="360"/><w:rPr><w:rFonts w:eastAsiaTheme="minorEastAsia"/><w:lang w:eastAsia="zh"/></w:rPr></w:pPr><w:ins w:id="30" w:author="几" w:date="2025-01-27T23:48:00Z"><w:r><w:rPr><w:rFonts w:hint="eastAsia" w:eastAsiaTheme="minorEastAsia"/><w:lang w:eastAsia="zh"/></w:rPr><w:fldChar w:fldCharType="begin"/></w:r></w:ins><w:ins w:id="31" w:author="几" w:date="2025-01-27T23:48:00Z"><w:r><w:rPr><w:rFonts w:hint="eastAsia" w:eastAsiaTheme="minorEastAsia"/><w:lang w:eastAsia="zh"/></w:rPr><w:instrText xml:space="preserve"> PAGE  \* MERGEFORMAT </w:instrText></w:r></w:ins><w:ins w:id="32" w:author="几" w:date="2025-01-27T23:48:00Z"><w:r><w:rPr><w:rFonts w:hint="eastAsia" w:eastAsiaTheme="minorEastAsia"/><w:lang w:eastAsia="zh"/></w:rPr><w:fldChar w:fldCharType="separate"/></w:r></w:ins><w:r><w:rPr><w:rFonts w:eastAsiaTheme="minorEastAsia"/><w:lang w:eastAsia="zh"/></w:rPr><w:t>21</w:t></w:r><w:ins w:id="33" w:author="几" w:date="2025-01-27T23:48:00Z"><w:r><w:rPr><w:rFonts w:hint="eastAsia" w:eastAsiaTheme="minorEastAsia"/><w:lang w:eastAsia="zh"/></w:rPr><w:fldChar w:fldCharType="end"/></w:r></w:ins></w:p></w:txbxContent></v:textbox></v:shape></w:pict></mc:Fallback></mc:AlternateContent></w:r><w:r><mc:AlternateContent><mc:Choice Requires="wps"><w:drawing><wp:anchor distT="0" distB="0" distL="114300" distR="114300" simplePos="0" relativeHeight="251663360" behindDoc="0" locked="0" layoutInCell="1" allowOverlap="1"><wp:simplePos x="0" y="0"/><wp:positionH relativeFrom="margin"><wp:align>center</wp:align></wp:positionH><wp:positionV relativeFrom="paragraph"><wp:posOffset>0</wp:posOffset></wp:positionV><wp:extent cx="1828800" cy="1828800"/><wp:effectExtent l="0" t="0" r="0" b="0"/><wp:wrapNone/><wp:docPr id="207" name="文本框 207"/><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p w14:paraId="570D2566"><w:pPr><w:pStyle w:val="15"/><w:ind w:firstLine="360"/><w:rPr><w:rFonts w:eastAsiaTheme="minorEastAsia"/><w:lang w:eastAsia="zh"/></w:rPr></w:pPr><w:del w:id="34" w:author="几" w:date="2025-01-27T23:47:00Z"><w:r><w:rPr><w:rFonts w:hint="eastAsia" w:eastAsiaTheme="minorEastAsia"/><w:lang w:eastAsia="zh"/></w:rPr><w:delText>3</w:delText></w:r></w:del></w:p></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t74wuAgAAWQ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Gre+MLgIAAFkEAAAOAAAAAAAAAAEAIAAAAB8BAABkcnMvZTJvRG9jLnhtbFBLBQYAAAAA&#10;BgAGAFkBAAC/BQAAAAA=&#10;"><v:fill on="f" focussize="0,0"/><v:stroke on="f" weight="0.5pt"/><v:imagedata o:title=""/><o:lock v:ext="edit" aspectratio="f"/><v:textbox inset="0mm,0mm,0mm,0mm" style="mso-fit-shape-to-text:t;"><w:txbxContent><w:p w14:paraId="570D2566"><w:pPr><w:pStyle w:val="15"/><w:ind w:firstLine="360"/><w:rPr><w:rFonts w:eastAsiaTheme="minorEastAsia"/><w:lang w:eastAsia="zh"/></w:rPr></w:pPr><w:del w:id="35" w:author="几" w:date="2025-01-27T23:47:00Z"><w:r><w:rPr><w:rFonts w:hint="eastAsia" w:eastAsiaTheme="minorEastAsia"/><w:lang w:eastAsia="zh"/></w:rPr><w:delText>3</w:delText></w:r></w:del></w:p></w:txbxContent></v:textbox></v:shape></w:pict></mc:Fallback></mc:AlternateContent></w:r><w:r><mc:AlternateContent><mc:Choice Requires="wps"><w:drawing><wp:anchor distT="0" distB="0" distL="114300" distR="114300" simplePos="0" relativeHeight="251661312" behindDoc="0" locked="0" layoutInCell="1" allowOverlap="1"><wp:simplePos x="0" y="0"/><wp:positionH relativeFrom="margin"><wp:align>center</wp:align></wp:positionH><wp:positionV relativeFrom="paragraph"><wp:posOffset>0</wp:posOffset></wp:positionV><wp:extent cx="1828800" cy="1828800"/><wp:effectExtent l="0" t="0" r="0" b="0"/><wp:wrapNone/><wp:docPr id="209" name="文本框 209"/><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sdt><w:sdtPr><w:id w:val="401590536"/></w:sdtPr><w:sdtContent><w:p w14:paraId="2495D84F"><w:pPr><w:pStyle w:val="15"/><w:ind w:firstLine="360"/><w:jc w:val="center"/></w:pPr></w:p><w:p w14:paraId="6569BCAD"/></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ehh0u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CQnoYdLgIAAFkEAAAOAAAAAAAAAAEAIAAAAB8BAABkcnMvZTJvRG9jLnhtbFBLBQYAAAAA&#10;BgAGAFkBAAC/BQAAAAA=&#10;"><v:fill on="f" focussize="0,0"/><v:stroke on="f" weight="0.5pt"/><v:imagedata o:title=""/><o:lock v:ext="edit" aspectratio="f"/><v:textbox inset="0mm,0mm,0mm,0mm" style="mso-fit-shape-to-text:t;"><w:txbxContent><w:sdt><w:sdtPr><w:id w:val="401590536"/></w:sdtPr><w:sdtContent><w:p w14:paraId="2495D84F"><w:pPr><w:pStyle w:val="15"/><w:ind w:firstLine="360"/><w:jc w:val="center"/></w:pPr></w:p></w:sdtContent></w:sdt><w:p w14:paraId="6569BCAD"/></w:txbxContent></v:textbox></v:shape></w:pict></mc:Fallback></mc:AlternateContent></w:r></w:p><w:p w14:paraId="36C7802C"><w:pPr><w:pStyle w:val="15"/><w:ind w:firstLine="0" w:firstLineChars="0"/></w:pPr></w:p></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86A6A9">
    <w:pPr>
      <w:pStyle w:val="15"/>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B59A25E">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PRhHJN0CAAAkBgAADgAAAAAAAAABACAAAAAfAQAAZHJzL2Uyb0RvYy54bWxQSwUG&#10;AAAAAAYABgBZAQAAbgYAAAAA&#10;">
              <v:fill on="f" focussize="0,0"/>
              <v:stroke on="f" weight="0.5pt"/>
              <v:imagedata o:title=""/>
              <o:lock v:ext="edit" aspectratio="f"/>
              <v:textbox inset="0mm,0mm,0mm,0mm" style="mso-fit-shape-to-text:t;">
                <w:txbxContent>
                  <w:p w14:paraId="2B59A25E">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0EA7C">
    <w:pPr>
      <w:pStyle w:val="16"/>
      <w:pBdr>
        <w:bottom w:val="none" w:color="auto" w:sz="0" w:space="0"/>
      </w:pBdr>
      <w:ind w:firstLine="360"/>
      <w:jc w:val="left"/>
      <w:rPr>
        <w:ins w:id="1" w:author="几 [2]" w:date="2025-01-28T02:45:47Z"/>
        <w:rFonts w:hint="eastAsia"/>
        <w:lang w:val="en-US" w:eastAsia="zh-CN"/>
      </w:rPr>
      <w:pPrChange w:id="0" w:author="几 [2]" w:date="2025-01-28T02:46:42Z">
        <w:pPr>
          <w:pStyle w:val="16"/>
          <w:ind w:firstLine="360"/>
        </w:pPr>
      </w:pPrChange>
    </w:pPr>
  </w:p>
  <w:p w14:paraId="0EC93051">
    <w:pPr>
      <w:pStyle w:val="16"/>
      <w:pBdr>
        <w:bottom w:val="single" w:color="auto" w:sz="4" w:space="0"/>
      </w:pBdr>
      <w:ind w:firstLine="0" w:firstLineChars="0"/>
      <w:jc w:val="left"/>
      <w:rPr>
        <w:rFonts w:hint="default" w:eastAsia="宋体"/>
        <w:lang w:val="en-US" w:eastAsia="zh-CN"/>
      </w:rPr>
      <w:pPrChange w:id="2" w:author="几 [2]" w:date="2025-01-28T02:46:42Z">
        <w:pPr>
          <w:pStyle w:val="16"/>
          <w:ind w:firstLine="360"/>
        </w:pPr>
      </w:pPrChange>
    </w:pPr>
    <w:ins w:id="3" w:author="几 [2]" w:date="2025-01-28T02:44:21Z">
      <w:r>
        <w:rPr>
          <w:rFonts w:hint="eastAsia"/>
          <w:lang w:val="en-US" w:eastAsia="zh-CN"/>
        </w:rPr>
        <w:t>#</w:t>
      </w:r>
    </w:ins>
    <w:ins w:id="4" w:author="几 [2]" w:date="2025-01-28T02:44:24Z">
      <w:r>
        <w:rPr>
          <w:rFonts w:hint="eastAsia"/>
          <w:lang w:val="en-US" w:eastAsia="zh-CN"/>
        </w:rPr>
        <w:t>team</w:t>
      </w:r>
    </w:ins>
    <w:ins w:id="5" w:author="几 [2]" w:date="2025-01-28T02:44:45Z">
      <w:r>
        <w:rPr>
          <w:rFonts w:hint="eastAsia" w:ascii="Times New Roman" w:hAnsi="Times New Roman" w:eastAsia="宋体" w:cstheme="minorBidi"/>
          <w:b w:val="0"/>
          <w:bCs w:val="0"/>
          <w:i w:val="0"/>
          <w:iCs w:val="0"/>
          <w:caps w:val="0"/>
          <w:color w:val="auto"/>
          <w:spacing w:val="0"/>
          <w:sz w:val="18"/>
          <w:szCs w:val="18"/>
          <w:shd w:val="clear" w:fill="auto"/>
          <w:rPrChange w:id="6" w:author="几 [2]" w:date="2025-01-28T02:44:49Z">
            <w:rPr>
              <w:rFonts w:ascii="Tahoma" w:hAnsi="Tahoma" w:eastAsia="Tahoma" w:cs="Tahoma"/>
              <w:b/>
              <w:bCs/>
              <w:i w:val="0"/>
              <w:iCs w:val="0"/>
              <w:caps w:val="0"/>
              <w:color w:val="000000"/>
              <w:spacing w:val="0"/>
              <w:sz w:val="36"/>
              <w:szCs w:val="36"/>
              <w:shd w:val="clear" w:fill="FFFFFF"/>
            </w:rPr>
          </w:rPrChange>
        </w:rPr>
        <w:t>2512703</w:t>
      </w:r>
    </w:ins>
    <w:ins w:id="7" w:author="几 [2]" w:date="2025-01-28T02:44:25Z">
      <w:r>
        <w:rPr>
          <w:rFonts w:hint="eastAsia"/>
          <w:lang w:val="en-US" w:eastAsia="zh-CN"/>
        </w:rPr>
        <w:t xml:space="preserve"> </w:t>
      </w:r>
    </w:ins>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0EA7C">
    <w:pPr>
      <w:pStyle w:val="16"/>
      <w:pBdr>
        <w:bottom w:val="none" w:color="auto" w:sz="0" w:space="0"/>
      </w:pBdr>
      <w:ind w:firstLine="360"/>
      <w:jc w:val="left"/>
      <w:rPr>
        <w:ins w:id="19" w:author="几 [2]" w:date="2025-01-28T02:45:47Z"/>
        <w:rFonts w:hint="eastAsia"/>
        <w:lang w:val="en-US" w:eastAsia="zh-CN"/>
      </w:rPr>
      <w:pPrChange w:id="18" w:author="几 [2]" w:date="2025-01-28T02:46:42Z">
        <w:pPr>
          <w:pStyle w:val="16"/>
          <w:ind w:firstLine="360"/>
        </w:pPr>
      </w:pPrChange>
    </w:pPr>
  </w:p>
  <w:p w14:paraId="0EC93051">
    <w:pPr>
      <w:pStyle w:val="16"/>
      <w:pBdr>
        <w:bottom w:val="single" w:color="auto" w:sz="4" w:space="0"/>
      </w:pBdr>
      <w:ind w:firstLine="0" w:firstLineChars="0"/>
      <w:jc w:val="left"/>
      <w:rPr>
        <w:rFonts w:hint="default" w:eastAsia="宋体"/>
        <w:lang w:val="en-US" w:eastAsia="zh-CN"/>
      </w:rPr>
      <w:pPrChange w:id="20" w:author="几 [2]" w:date="2025-01-28T02:46:42Z">
        <w:pPr>
          <w:pStyle w:val="16"/>
          <w:ind w:firstLine="360"/>
        </w:pPr>
      </w:pPrChange>
    </w:pPr>
    <w:ins w:id="21" w:author="几 [2]" w:date="2025-01-28T02:44:21Z">
      <w:r>
        <w:rPr>
          <w:rFonts w:hint="eastAsia"/>
          <w:lang w:val="en-US" w:eastAsia="zh-CN"/>
        </w:rPr>
        <w:t>#</w:t>
      </w:r>
    </w:ins>
    <w:ins w:id="22" w:author="几 [2]" w:date="2025-01-28T02:44:24Z">
      <w:r>
        <w:rPr>
          <w:rFonts w:hint="eastAsia"/>
          <w:lang w:val="en-US" w:eastAsia="zh-CN"/>
        </w:rPr>
        <w:t>team</w:t>
      </w:r>
    </w:ins>
    <w:ins w:id="23" w:author="几 [2]" w:date="2025-01-28T02:44:45Z">
      <w:r>
        <w:rPr>
          <w:rFonts w:hint="eastAsia" w:ascii="Times New Roman" w:hAnsi="Times New Roman" w:eastAsia="宋体" w:cstheme="minorBidi"/>
          <w:b w:val="0"/>
          <w:bCs w:val="0"/>
          <w:i w:val="0"/>
          <w:iCs w:val="0"/>
          <w:caps w:val="0"/>
          <w:color w:val="auto"/>
          <w:spacing w:val="0"/>
          <w:sz w:val="18"/>
          <w:szCs w:val="18"/>
          <w:shd w:val="clear" w:fill="auto"/>
          <w:rPrChange w:id="24" w:author="几 [2]" w:date="2025-01-28T02:44:49Z">
            <w:rPr>
              <w:rFonts w:ascii="Tahoma" w:hAnsi="Tahoma" w:eastAsia="Tahoma" w:cs="Tahoma"/>
              <w:b/>
              <w:bCs/>
              <w:i w:val="0"/>
              <w:iCs w:val="0"/>
              <w:caps w:val="0"/>
              <w:color w:val="000000"/>
              <w:spacing w:val="0"/>
              <w:sz w:val="36"/>
              <w:szCs w:val="36"/>
              <w:shd w:val="clear" w:fill="FFFFFF"/>
            </w:rPr>
          </w:rPrChange>
        </w:rPr>
        <w:t>2512703</w:t>
      </w:r>
    </w:ins>
    <w:ins w:id="25" w:author="几 [2]" w:date="2025-01-28T02:44:25Z">
      <w:r>
        <w:rPr>
          <w:rFonts w:hint="eastAsia"/>
          <w:lang w:val="en-US" w:eastAsia="zh-CN"/>
        </w:rPr>
        <w:t xml:space="preserve"> </w:t>
      </w:r>
    </w:ins>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DF9E6E"/>
    <w:multiLevelType w:val="singleLevel"/>
    <w:tmpl w:val="F9DF9E6E"/>
    <w:lvl w:ilvl="0" w:tentative="0">
      <w:start w:val="1"/>
      <w:numFmt w:val="upperLetter"/>
      <w:suff w:val="space"/>
      <w:lvlText w:val="%1."/>
      <w:lvlJc w:val="left"/>
    </w:lvl>
  </w:abstractNum>
  <w:abstractNum w:abstractNumId="1">
    <w:nsid w:val="09D2609F"/>
    <w:multiLevelType w:val="multilevel"/>
    <w:tmpl w:val="09D2609F"/>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
    <w:nsid w:val="57BF0DDD"/>
    <w:multiLevelType w:val="multilevel"/>
    <w:tmpl w:val="57BF0DDD"/>
    <w:lvl w:ilvl="0" w:tentative="0">
      <w:start w:val="1"/>
      <w:numFmt w:val="decimal"/>
      <w:pStyle w:val="57"/>
      <w:lvlText w:val="[%1]"/>
      <w:lvlJc w:val="left"/>
      <w:pPr>
        <w:ind w:left="900" w:hanging="420"/>
      </w:pPr>
      <w:rPr>
        <w:rFonts w:hint="default" w:ascii="Times New Roman" w:hAnsi="Times New Roman" w:eastAsia="宋体"/>
        <w:b w:val="0"/>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5924613"/>
    <w:multiLevelType w:val="multilevel"/>
    <w:tmpl w:val="75924613"/>
    <w:lvl w:ilvl="0" w:tentative="0">
      <w:start w:val="4"/>
      <w:numFmt w:val="decimal"/>
      <w:lvlText w:val="%1"/>
      <w:lvlJc w:val="left"/>
      <w:pPr>
        <w:ind w:left="360" w:hanging="360"/>
      </w:pPr>
      <w:rPr>
        <w:rFonts w:hint="default"/>
      </w:rPr>
    </w:lvl>
    <w:lvl w:ilvl="1" w:tentative="0">
      <w:start w:val="2"/>
      <w:numFmt w:val="decimal"/>
      <w:isLgl/>
      <w:lvlText w:val="%1.%2"/>
      <w:lvlJc w:val="left"/>
      <w:pPr>
        <w:ind w:left="492" w:hanging="492"/>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沐">
    <w15:presenceInfo w15:providerId="None" w15:userId="沐"/>
  </w15:person>
  <w15:person w15:author="几">
    <w15:presenceInfo w15:providerId="None" w15:userId="几"/>
  </w15:person>
  <w15:person w15:author="asus">
    <w15:presenceInfo w15:providerId="None" w15:userId="asus"/>
  </w15:person>
  <w15:person w15:author="几 [2]">
    <w15:presenceInfo w15:providerId="WPS Office" w15:userId="1664848116"/>
  </w15:person>
  <w15:person w15:author="Boon Kana">
    <w15:presenceInfo w15:providerId="Windows Live" w15:userId="4942371801c91c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displayBackgroundShape w:val="1"/>
  <w:bordersDoNotSurroundHeader w:val="0"/>
  <w:bordersDoNotSurroundFooter w:val="0"/>
  <w:revisionView w:markup="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37A"/>
    <w:rsid w:val="000171C3"/>
    <w:rsid w:val="0002485F"/>
    <w:rsid w:val="00046241"/>
    <w:rsid w:val="00047A41"/>
    <w:rsid w:val="000500A0"/>
    <w:rsid w:val="00050CA5"/>
    <w:rsid w:val="00055B98"/>
    <w:rsid w:val="00076819"/>
    <w:rsid w:val="000A50B4"/>
    <w:rsid w:val="000C5B2F"/>
    <w:rsid w:val="000C5D61"/>
    <w:rsid w:val="000E0225"/>
    <w:rsid w:val="000F1814"/>
    <w:rsid w:val="000F2992"/>
    <w:rsid w:val="000F6151"/>
    <w:rsid w:val="000F6D96"/>
    <w:rsid w:val="00140EA4"/>
    <w:rsid w:val="0016775B"/>
    <w:rsid w:val="001734F8"/>
    <w:rsid w:val="001750B1"/>
    <w:rsid w:val="00183340"/>
    <w:rsid w:val="001A6305"/>
    <w:rsid w:val="001C5E64"/>
    <w:rsid w:val="001E644A"/>
    <w:rsid w:val="002233B3"/>
    <w:rsid w:val="00225D70"/>
    <w:rsid w:val="0023428A"/>
    <w:rsid w:val="00236984"/>
    <w:rsid w:val="002516EF"/>
    <w:rsid w:val="00257E60"/>
    <w:rsid w:val="002628BF"/>
    <w:rsid w:val="0026530C"/>
    <w:rsid w:val="00266D26"/>
    <w:rsid w:val="00276C09"/>
    <w:rsid w:val="00282FC8"/>
    <w:rsid w:val="002922CF"/>
    <w:rsid w:val="00292577"/>
    <w:rsid w:val="002A1FD2"/>
    <w:rsid w:val="002A5644"/>
    <w:rsid w:val="002A6AFC"/>
    <w:rsid w:val="002D6702"/>
    <w:rsid w:val="0030608E"/>
    <w:rsid w:val="003122A6"/>
    <w:rsid w:val="003204BD"/>
    <w:rsid w:val="003334CD"/>
    <w:rsid w:val="003353B1"/>
    <w:rsid w:val="00353979"/>
    <w:rsid w:val="00381197"/>
    <w:rsid w:val="003A006A"/>
    <w:rsid w:val="003C1920"/>
    <w:rsid w:val="003E195C"/>
    <w:rsid w:val="003E756F"/>
    <w:rsid w:val="004364A5"/>
    <w:rsid w:val="00463621"/>
    <w:rsid w:val="00474C8A"/>
    <w:rsid w:val="00480D29"/>
    <w:rsid w:val="004C285A"/>
    <w:rsid w:val="004E3B33"/>
    <w:rsid w:val="004E6FFD"/>
    <w:rsid w:val="00500657"/>
    <w:rsid w:val="0054337A"/>
    <w:rsid w:val="005643A4"/>
    <w:rsid w:val="00564D6A"/>
    <w:rsid w:val="005660F9"/>
    <w:rsid w:val="005827F8"/>
    <w:rsid w:val="00590D1E"/>
    <w:rsid w:val="00591C53"/>
    <w:rsid w:val="005C2DBF"/>
    <w:rsid w:val="005F5C4A"/>
    <w:rsid w:val="006003F9"/>
    <w:rsid w:val="00634533"/>
    <w:rsid w:val="00636AA4"/>
    <w:rsid w:val="006633CB"/>
    <w:rsid w:val="00681E28"/>
    <w:rsid w:val="0068369B"/>
    <w:rsid w:val="006D1A68"/>
    <w:rsid w:val="006D5169"/>
    <w:rsid w:val="00700B43"/>
    <w:rsid w:val="00714E20"/>
    <w:rsid w:val="00732543"/>
    <w:rsid w:val="00757C56"/>
    <w:rsid w:val="007602B5"/>
    <w:rsid w:val="0076719E"/>
    <w:rsid w:val="00772B0B"/>
    <w:rsid w:val="007B0006"/>
    <w:rsid w:val="007D3872"/>
    <w:rsid w:val="007D56E9"/>
    <w:rsid w:val="007E2ECD"/>
    <w:rsid w:val="007E4F77"/>
    <w:rsid w:val="00813E2B"/>
    <w:rsid w:val="00844703"/>
    <w:rsid w:val="00845066"/>
    <w:rsid w:val="00867037"/>
    <w:rsid w:val="00877457"/>
    <w:rsid w:val="008A1453"/>
    <w:rsid w:val="008A2001"/>
    <w:rsid w:val="008E2F7A"/>
    <w:rsid w:val="008E444D"/>
    <w:rsid w:val="0093057F"/>
    <w:rsid w:val="00951EB6"/>
    <w:rsid w:val="009736FA"/>
    <w:rsid w:val="00992192"/>
    <w:rsid w:val="009A0230"/>
    <w:rsid w:val="009B5486"/>
    <w:rsid w:val="009D3550"/>
    <w:rsid w:val="009E4AEF"/>
    <w:rsid w:val="009E7BDA"/>
    <w:rsid w:val="00A03A45"/>
    <w:rsid w:val="00A43433"/>
    <w:rsid w:val="00AD0990"/>
    <w:rsid w:val="00AD2438"/>
    <w:rsid w:val="00B21495"/>
    <w:rsid w:val="00B60365"/>
    <w:rsid w:val="00B67133"/>
    <w:rsid w:val="00B74DBD"/>
    <w:rsid w:val="00BB6857"/>
    <w:rsid w:val="00BF254A"/>
    <w:rsid w:val="00BF3A1D"/>
    <w:rsid w:val="00C13C7F"/>
    <w:rsid w:val="00C45B1B"/>
    <w:rsid w:val="00C56D23"/>
    <w:rsid w:val="00C62E42"/>
    <w:rsid w:val="00C91304"/>
    <w:rsid w:val="00C95F3F"/>
    <w:rsid w:val="00CA0647"/>
    <w:rsid w:val="00CA380D"/>
    <w:rsid w:val="00CA43C7"/>
    <w:rsid w:val="00D1351D"/>
    <w:rsid w:val="00D9185B"/>
    <w:rsid w:val="00D91A8D"/>
    <w:rsid w:val="00D94B3E"/>
    <w:rsid w:val="00D973D9"/>
    <w:rsid w:val="00DA44A0"/>
    <w:rsid w:val="00DB104F"/>
    <w:rsid w:val="00DB579B"/>
    <w:rsid w:val="00DD0C43"/>
    <w:rsid w:val="00DF050E"/>
    <w:rsid w:val="00DF39D8"/>
    <w:rsid w:val="00E05144"/>
    <w:rsid w:val="00E11BDA"/>
    <w:rsid w:val="00E347F1"/>
    <w:rsid w:val="00E50E81"/>
    <w:rsid w:val="00E62EB1"/>
    <w:rsid w:val="00E81238"/>
    <w:rsid w:val="00EA2B74"/>
    <w:rsid w:val="00EA33CF"/>
    <w:rsid w:val="00EB7ADB"/>
    <w:rsid w:val="00EC65E3"/>
    <w:rsid w:val="00EC7FEA"/>
    <w:rsid w:val="00EE2DE9"/>
    <w:rsid w:val="00F47210"/>
    <w:rsid w:val="00F63E3C"/>
    <w:rsid w:val="00F96159"/>
    <w:rsid w:val="00FA09E0"/>
    <w:rsid w:val="00FB7BFA"/>
    <w:rsid w:val="00FC24EA"/>
    <w:rsid w:val="00FC42E7"/>
    <w:rsid w:val="00FF26AC"/>
    <w:rsid w:val="01A2018C"/>
    <w:rsid w:val="07DBD99A"/>
    <w:rsid w:val="08C90A87"/>
    <w:rsid w:val="0CDE05D6"/>
    <w:rsid w:val="0CFFCBE7"/>
    <w:rsid w:val="0E77DE88"/>
    <w:rsid w:val="11C20769"/>
    <w:rsid w:val="13FF46C7"/>
    <w:rsid w:val="14FFFAE4"/>
    <w:rsid w:val="16BF2ADE"/>
    <w:rsid w:val="1B7588FD"/>
    <w:rsid w:val="22862631"/>
    <w:rsid w:val="2462216B"/>
    <w:rsid w:val="255FACD0"/>
    <w:rsid w:val="287967B9"/>
    <w:rsid w:val="2BDD3D46"/>
    <w:rsid w:val="2BFB901E"/>
    <w:rsid w:val="2DA77372"/>
    <w:rsid w:val="2E356418"/>
    <w:rsid w:val="2F35A1DB"/>
    <w:rsid w:val="2FBD15B5"/>
    <w:rsid w:val="2FD7F84C"/>
    <w:rsid w:val="310E0BFB"/>
    <w:rsid w:val="31D7EE08"/>
    <w:rsid w:val="33042538"/>
    <w:rsid w:val="33FD2F90"/>
    <w:rsid w:val="35052B8B"/>
    <w:rsid w:val="372AD368"/>
    <w:rsid w:val="37FEE49E"/>
    <w:rsid w:val="39DF5C78"/>
    <w:rsid w:val="3D6D00C5"/>
    <w:rsid w:val="3D9F2B8A"/>
    <w:rsid w:val="3DDB5955"/>
    <w:rsid w:val="3DF280A1"/>
    <w:rsid w:val="3F3D8B1F"/>
    <w:rsid w:val="3F602105"/>
    <w:rsid w:val="3F6EB2EA"/>
    <w:rsid w:val="3F9F35A2"/>
    <w:rsid w:val="3FBE6334"/>
    <w:rsid w:val="3FEF6929"/>
    <w:rsid w:val="3FFFA9CC"/>
    <w:rsid w:val="3FFFF891"/>
    <w:rsid w:val="43310174"/>
    <w:rsid w:val="45FB137C"/>
    <w:rsid w:val="48BF360F"/>
    <w:rsid w:val="48EC2987"/>
    <w:rsid w:val="4B16ADFB"/>
    <w:rsid w:val="4DC87E5E"/>
    <w:rsid w:val="4EFD4B25"/>
    <w:rsid w:val="4FEF1CA4"/>
    <w:rsid w:val="5790306E"/>
    <w:rsid w:val="579FCC46"/>
    <w:rsid w:val="58E97957"/>
    <w:rsid w:val="5915699E"/>
    <w:rsid w:val="597B1F91"/>
    <w:rsid w:val="5A7D771F"/>
    <w:rsid w:val="5AAB75B9"/>
    <w:rsid w:val="5B5BF48A"/>
    <w:rsid w:val="5BDF548F"/>
    <w:rsid w:val="5BDFE5A4"/>
    <w:rsid w:val="5DA590EE"/>
    <w:rsid w:val="5DFB0640"/>
    <w:rsid w:val="5DFF20B8"/>
    <w:rsid w:val="5DFFE2D2"/>
    <w:rsid w:val="5E4734DE"/>
    <w:rsid w:val="5E59732C"/>
    <w:rsid w:val="5E6A3173"/>
    <w:rsid w:val="5ECF1396"/>
    <w:rsid w:val="5ED05A60"/>
    <w:rsid w:val="5EFBC782"/>
    <w:rsid w:val="5EFD6765"/>
    <w:rsid w:val="5EFFC167"/>
    <w:rsid w:val="5F3FFBBA"/>
    <w:rsid w:val="5F6ED599"/>
    <w:rsid w:val="5F7F7E10"/>
    <w:rsid w:val="5FBEC3FC"/>
    <w:rsid w:val="5FCD7DE7"/>
    <w:rsid w:val="5FE34760"/>
    <w:rsid w:val="5FEFA732"/>
    <w:rsid w:val="5FFD5C29"/>
    <w:rsid w:val="62DB7A2C"/>
    <w:rsid w:val="63EF5074"/>
    <w:rsid w:val="663F15CE"/>
    <w:rsid w:val="66BFE2CC"/>
    <w:rsid w:val="67BEAB1E"/>
    <w:rsid w:val="67F8C6F5"/>
    <w:rsid w:val="69FD60F5"/>
    <w:rsid w:val="6B9E319B"/>
    <w:rsid w:val="6BC721AF"/>
    <w:rsid w:val="6BFFD316"/>
    <w:rsid w:val="6D005AFE"/>
    <w:rsid w:val="6E775F49"/>
    <w:rsid w:val="6EFF51D9"/>
    <w:rsid w:val="6F3D704B"/>
    <w:rsid w:val="6F7F79F9"/>
    <w:rsid w:val="6FF850E8"/>
    <w:rsid w:val="6FFB510C"/>
    <w:rsid w:val="6FFE1C3E"/>
    <w:rsid w:val="70254327"/>
    <w:rsid w:val="71A6631B"/>
    <w:rsid w:val="727F5418"/>
    <w:rsid w:val="74CE0FF0"/>
    <w:rsid w:val="75DF501E"/>
    <w:rsid w:val="75F91818"/>
    <w:rsid w:val="76378CCA"/>
    <w:rsid w:val="76CE731B"/>
    <w:rsid w:val="76DF0865"/>
    <w:rsid w:val="76FA1926"/>
    <w:rsid w:val="76FFD103"/>
    <w:rsid w:val="772734AD"/>
    <w:rsid w:val="779C20DA"/>
    <w:rsid w:val="779F8352"/>
    <w:rsid w:val="77AD0696"/>
    <w:rsid w:val="78AC0EF3"/>
    <w:rsid w:val="793D616E"/>
    <w:rsid w:val="7B5BAD48"/>
    <w:rsid w:val="7BB27977"/>
    <w:rsid w:val="7BF74F9C"/>
    <w:rsid w:val="7BFE2E4F"/>
    <w:rsid w:val="7C67E992"/>
    <w:rsid w:val="7CBF7D53"/>
    <w:rsid w:val="7CE731AC"/>
    <w:rsid w:val="7CFDBC32"/>
    <w:rsid w:val="7D6E423A"/>
    <w:rsid w:val="7D74D55F"/>
    <w:rsid w:val="7DBEF078"/>
    <w:rsid w:val="7DEB167A"/>
    <w:rsid w:val="7DEB8244"/>
    <w:rsid w:val="7DFB6489"/>
    <w:rsid w:val="7DFE751B"/>
    <w:rsid w:val="7DFFC7DB"/>
    <w:rsid w:val="7E1122A7"/>
    <w:rsid w:val="7E770BFA"/>
    <w:rsid w:val="7EA8E21E"/>
    <w:rsid w:val="7EAA2388"/>
    <w:rsid w:val="7EDB6AF6"/>
    <w:rsid w:val="7EF7A01F"/>
    <w:rsid w:val="7F67261B"/>
    <w:rsid w:val="7F6DC8C8"/>
    <w:rsid w:val="7F6F7476"/>
    <w:rsid w:val="7F9BF9E7"/>
    <w:rsid w:val="7FB057CF"/>
    <w:rsid w:val="7FB417E4"/>
    <w:rsid w:val="7FCB66EC"/>
    <w:rsid w:val="7FDEAABB"/>
    <w:rsid w:val="7FDF91BE"/>
    <w:rsid w:val="7FE3A054"/>
    <w:rsid w:val="7FEC389F"/>
    <w:rsid w:val="7FEFF9DF"/>
    <w:rsid w:val="7FF4823C"/>
    <w:rsid w:val="7FFB782C"/>
    <w:rsid w:val="7FFC5CD5"/>
    <w:rsid w:val="87BEAE9D"/>
    <w:rsid w:val="89FF3693"/>
    <w:rsid w:val="8EF7FDD2"/>
    <w:rsid w:val="92F9E943"/>
    <w:rsid w:val="97D1C0EE"/>
    <w:rsid w:val="9FF7F205"/>
    <w:rsid w:val="A6FF1BBD"/>
    <w:rsid w:val="AACFD168"/>
    <w:rsid w:val="AB3F00A9"/>
    <w:rsid w:val="ABF38102"/>
    <w:rsid w:val="ACBAF36A"/>
    <w:rsid w:val="AEFE030D"/>
    <w:rsid w:val="B6535633"/>
    <w:rsid w:val="B7BFF684"/>
    <w:rsid w:val="B7FFCD10"/>
    <w:rsid w:val="B9FFE111"/>
    <w:rsid w:val="BB2A0170"/>
    <w:rsid w:val="BBD477ED"/>
    <w:rsid w:val="BBEF9AE4"/>
    <w:rsid w:val="BBF7E9E8"/>
    <w:rsid w:val="BD7BCDD7"/>
    <w:rsid w:val="BDFEC343"/>
    <w:rsid w:val="BDFF57FD"/>
    <w:rsid w:val="BEFF7176"/>
    <w:rsid w:val="BF5B16D4"/>
    <w:rsid w:val="BF6F5DF0"/>
    <w:rsid w:val="BFAF401A"/>
    <w:rsid w:val="BFF6517C"/>
    <w:rsid w:val="BFFD23AA"/>
    <w:rsid w:val="BFFDEB4B"/>
    <w:rsid w:val="BFFEB55B"/>
    <w:rsid w:val="BFFF4F42"/>
    <w:rsid w:val="BFFF61F3"/>
    <w:rsid w:val="C37FD530"/>
    <w:rsid w:val="C7F7B0FE"/>
    <w:rsid w:val="CEDBA040"/>
    <w:rsid w:val="CEFF39EB"/>
    <w:rsid w:val="CFAEF2A6"/>
    <w:rsid w:val="CFBF6861"/>
    <w:rsid w:val="CFD6AC3F"/>
    <w:rsid w:val="CFFC1C11"/>
    <w:rsid w:val="D17BFA19"/>
    <w:rsid w:val="D3AE58B2"/>
    <w:rsid w:val="D7DD4BAF"/>
    <w:rsid w:val="D7F3DE3B"/>
    <w:rsid w:val="D7FFFA98"/>
    <w:rsid w:val="D9FE793E"/>
    <w:rsid w:val="DA3D3C4C"/>
    <w:rsid w:val="DAFFB06D"/>
    <w:rsid w:val="DB3F9F4D"/>
    <w:rsid w:val="DB7FC9D6"/>
    <w:rsid w:val="DB8241BD"/>
    <w:rsid w:val="DBAF2926"/>
    <w:rsid w:val="DC8B54D3"/>
    <w:rsid w:val="DDAD5F21"/>
    <w:rsid w:val="DDFE481F"/>
    <w:rsid w:val="DE65AE5D"/>
    <w:rsid w:val="DE7B4F43"/>
    <w:rsid w:val="DE7BEE8B"/>
    <w:rsid w:val="DEBBF194"/>
    <w:rsid w:val="DF2E93BF"/>
    <w:rsid w:val="DF6DD04A"/>
    <w:rsid w:val="DFFF6361"/>
    <w:rsid w:val="E1A7A08B"/>
    <w:rsid w:val="E7770075"/>
    <w:rsid w:val="E7F91FB3"/>
    <w:rsid w:val="EAFB734D"/>
    <w:rsid w:val="EB9FD741"/>
    <w:rsid w:val="EDF70CC3"/>
    <w:rsid w:val="EEF88BA8"/>
    <w:rsid w:val="EF3B31D6"/>
    <w:rsid w:val="EFFF2C79"/>
    <w:rsid w:val="F37FDE73"/>
    <w:rsid w:val="F3ADA19E"/>
    <w:rsid w:val="F53F904A"/>
    <w:rsid w:val="F69E1356"/>
    <w:rsid w:val="F6E746FD"/>
    <w:rsid w:val="F6EF8C3A"/>
    <w:rsid w:val="F7FF110D"/>
    <w:rsid w:val="F87F6FDF"/>
    <w:rsid w:val="F9D018A2"/>
    <w:rsid w:val="F9F7D82D"/>
    <w:rsid w:val="FA7675BF"/>
    <w:rsid w:val="FA9BB490"/>
    <w:rsid w:val="FB15014E"/>
    <w:rsid w:val="FB1BD266"/>
    <w:rsid w:val="FB69982C"/>
    <w:rsid w:val="FBCCD97F"/>
    <w:rsid w:val="FBDF815C"/>
    <w:rsid w:val="FBFE8312"/>
    <w:rsid w:val="FC6F9013"/>
    <w:rsid w:val="FC6FEA36"/>
    <w:rsid w:val="FC9BC8C9"/>
    <w:rsid w:val="FCEE1170"/>
    <w:rsid w:val="FCFD37DB"/>
    <w:rsid w:val="FD1F8B4C"/>
    <w:rsid w:val="FD4BA3FE"/>
    <w:rsid w:val="FD5CCC72"/>
    <w:rsid w:val="FD7B5665"/>
    <w:rsid w:val="FDD61CFF"/>
    <w:rsid w:val="FDD664BC"/>
    <w:rsid w:val="FDDFBC39"/>
    <w:rsid w:val="FDE691E8"/>
    <w:rsid w:val="FDF38220"/>
    <w:rsid w:val="FDFF2F17"/>
    <w:rsid w:val="FDFFED26"/>
    <w:rsid w:val="FE859D34"/>
    <w:rsid w:val="FEF750B5"/>
    <w:rsid w:val="FEFEC49A"/>
    <w:rsid w:val="FEFFA28C"/>
    <w:rsid w:val="FEFFC4D3"/>
    <w:rsid w:val="FF2E8168"/>
    <w:rsid w:val="FF3E411A"/>
    <w:rsid w:val="FF7AEB96"/>
    <w:rsid w:val="FF7F1FEC"/>
    <w:rsid w:val="FF97DFB4"/>
    <w:rsid w:val="FFD84C26"/>
    <w:rsid w:val="FFDB9251"/>
    <w:rsid w:val="FFDFD25D"/>
    <w:rsid w:val="FFE8005C"/>
    <w:rsid w:val="FFF567E2"/>
    <w:rsid w:val="FFFBC483"/>
    <w:rsid w:val="FFFF710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9"/>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30"/>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31"/>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32"/>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33"/>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34"/>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5"/>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6"/>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4">
    <w:name w:val="Default Paragraph Font"/>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35"/>
    <w:pPr>
      <w:ind w:firstLine="200" w:firstLineChars="200"/>
    </w:pPr>
    <w:rPr>
      <w:rFonts w:eastAsia="黑体" w:asciiTheme="majorHAnsi" w:hAnsiTheme="majorHAnsi" w:cstheme="majorBidi"/>
      <w:sz w:val="20"/>
      <w:szCs w:val="20"/>
      <w14:ligatures w14:val="standardContextual"/>
    </w:rPr>
  </w:style>
  <w:style w:type="paragraph" w:styleId="12">
    <w:name w:val="annotation text"/>
    <w:basedOn w:val="1"/>
    <w:link w:val="64"/>
    <w:semiHidden/>
    <w:unhideWhenUsed/>
    <w:uiPriority w:val="99"/>
    <w:pPr>
      <w:jc w:val="left"/>
    </w:pPr>
  </w:style>
  <w:style w:type="paragraph" w:styleId="13">
    <w:name w:val="toc 3"/>
    <w:basedOn w:val="1"/>
    <w:next w:val="1"/>
    <w:autoRedefine/>
    <w:unhideWhenUsed/>
    <w:uiPriority w:val="39"/>
    <w:pPr>
      <w:ind w:left="840" w:leftChars="400"/>
    </w:pPr>
  </w:style>
  <w:style w:type="paragraph" w:styleId="14">
    <w:name w:val="Balloon Text"/>
    <w:basedOn w:val="1"/>
    <w:link w:val="66"/>
    <w:semiHidden/>
    <w:unhideWhenUsed/>
    <w:uiPriority w:val="99"/>
    <w:rPr>
      <w:sz w:val="18"/>
      <w:szCs w:val="18"/>
    </w:rPr>
  </w:style>
  <w:style w:type="paragraph" w:styleId="15">
    <w:name w:val="footer"/>
    <w:basedOn w:val="1"/>
    <w:link w:val="54"/>
    <w:unhideWhenUsed/>
    <w:uiPriority w:val="99"/>
    <w:pPr>
      <w:tabs>
        <w:tab w:val="center" w:pos="4153"/>
        <w:tab w:val="right" w:pos="8306"/>
      </w:tabs>
      <w:snapToGrid w:val="0"/>
      <w:ind w:firstLine="200" w:firstLineChars="200"/>
      <w:jc w:val="left"/>
    </w:pPr>
    <w:rPr>
      <w:rFonts w:ascii="Times New Roman" w:hAnsi="Times New Roman" w:eastAsia="宋体"/>
      <w:sz w:val="18"/>
      <w:szCs w:val="18"/>
      <w14:ligatures w14:val="standardContextual"/>
    </w:rPr>
  </w:style>
  <w:style w:type="paragraph" w:styleId="16">
    <w:name w:val="header"/>
    <w:basedOn w:val="1"/>
    <w:link w:val="53"/>
    <w:unhideWhenUsed/>
    <w:uiPriority w:val="99"/>
    <w:pPr>
      <w:tabs>
        <w:tab w:val="center" w:pos="4153"/>
        <w:tab w:val="right" w:pos="8306"/>
      </w:tabs>
      <w:snapToGrid w:val="0"/>
      <w:ind w:firstLine="200" w:firstLineChars="200"/>
      <w:jc w:val="center"/>
    </w:pPr>
    <w:rPr>
      <w:rFonts w:ascii="Times New Roman" w:hAnsi="Times New Roman" w:eastAsia="宋体"/>
      <w:sz w:val="18"/>
      <w:szCs w:val="18"/>
      <w14:ligatures w14:val="standardContextual"/>
    </w:rPr>
  </w:style>
  <w:style w:type="paragraph" w:styleId="17">
    <w:name w:val="toc 1"/>
    <w:basedOn w:val="1"/>
    <w:next w:val="1"/>
    <w:autoRedefine/>
    <w:unhideWhenUsed/>
    <w:uiPriority w:val="39"/>
  </w:style>
  <w:style w:type="paragraph" w:styleId="18">
    <w:name w:val="Subtitle"/>
    <w:basedOn w:val="1"/>
    <w:next w:val="1"/>
    <w:link w:val="38"/>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oc 2"/>
    <w:basedOn w:val="1"/>
    <w:next w:val="1"/>
    <w:autoRedefine/>
    <w:unhideWhenUsed/>
    <w:uiPriority w:val="39"/>
    <w:pPr>
      <w:ind w:left="420" w:leftChars="200"/>
    </w:pPr>
  </w:style>
  <w:style w:type="paragraph" w:styleId="20">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21">
    <w:name w:val="Title"/>
    <w:basedOn w:val="1"/>
    <w:next w:val="1"/>
    <w:link w:val="37"/>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23">
    <w:name w:val="Table Grid"/>
    <w:basedOn w:val="22"/>
    <w:qFormat/>
    <w:uiPriority w:val="39"/>
    <w:rPr>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Hyperlink"/>
    <w:basedOn w:val="24"/>
    <w:unhideWhenUsed/>
    <w:uiPriority w:val="99"/>
    <w:rPr>
      <w:color w:val="467886" w:themeColor="hyperlink"/>
      <w:u w:val="single"/>
      <w14:textFill>
        <w14:solidFill>
          <w14:schemeClr w14:val="hlink"/>
        </w14:solidFill>
      </w14:textFill>
    </w:rPr>
  </w:style>
  <w:style w:type="character" w:styleId="27">
    <w:name w:val="annotation reference"/>
    <w:basedOn w:val="24"/>
    <w:semiHidden/>
    <w:unhideWhenUsed/>
    <w:uiPriority w:val="99"/>
    <w:rPr>
      <w:sz w:val="21"/>
      <w:szCs w:val="21"/>
    </w:rPr>
  </w:style>
  <w:style w:type="character" w:customStyle="1" w:styleId="28">
    <w:name w:val="标题 1 字符"/>
    <w:basedOn w:val="24"/>
    <w:link w:val="2"/>
    <w:uiPriority w:val="9"/>
    <w:rPr>
      <w:rFonts w:asciiTheme="majorHAnsi" w:hAnsiTheme="majorHAnsi" w:eastAsiaTheme="majorEastAsia" w:cstheme="majorBidi"/>
      <w:color w:val="104862" w:themeColor="accent1" w:themeShade="BF"/>
      <w:sz w:val="48"/>
      <w:szCs w:val="48"/>
    </w:rPr>
  </w:style>
  <w:style w:type="character" w:customStyle="1" w:styleId="29">
    <w:name w:val="标题 2 字符"/>
    <w:basedOn w:val="24"/>
    <w:link w:val="3"/>
    <w:uiPriority w:val="9"/>
    <w:rPr>
      <w:rFonts w:asciiTheme="majorHAnsi" w:hAnsiTheme="majorHAnsi" w:eastAsiaTheme="majorEastAsia" w:cstheme="majorBidi"/>
      <w:color w:val="104862" w:themeColor="accent1" w:themeShade="BF"/>
      <w:sz w:val="40"/>
      <w:szCs w:val="40"/>
    </w:rPr>
  </w:style>
  <w:style w:type="character" w:customStyle="1" w:styleId="30">
    <w:name w:val="标题 3 字符"/>
    <w:basedOn w:val="24"/>
    <w:link w:val="4"/>
    <w:uiPriority w:val="9"/>
    <w:rPr>
      <w:rFonts w:asciiTheme="majorHAnsi" w:hAnsiTheme="majorHAnsi" w:eastAsiaTheme="majorEastAsia" w:cstheme="majorBidi"/>
      <w:color w:val="104862" w:themeColor="accent1" w:themeShade="BF"/>
      <w:sz w:val="32"/>
      <w:szCs w:val="32"/>
    </w:rPr>
  </w:style>
  <w:style w:type="character" w:customStyle="1" w:styleId="31">
    <w:name w:val="标题 4 字符"/>
    <w:basedOn w:val="24"/>
    <w:link w:val="5"/>
    <w:uiPriority w:val="9"/>
    <w:rPr>
      <w:rFonts w:cstheme="majorBidi"/>
      <w:color w:val="104862" w:themeColor="accent1" w:themeShade="BF"/>
      <w:sz w:val="28"/>
      <w:szCs w:val="28"/>
    </w:rPr>
  </w:style>
  <w:style w:type="character" w:customStyle="1" w:styleId="32">
    <w:name w:val="标题 5 字符"/>
    <w:basedOn w:val="24"/>
    <w:link w:val="6"/>
    <w:semiHidden/>
    <w:uiPriority w:val="9"/>
    <w:rPr>
      <w:rFonts w:cstheme="majorBidi"/>
      <w:color w:val="104862" w:themeColor="accent1" w:themeShade="BF"/>
      <w:sz w:val="24"/>
      <w:szCs w:val="24"/>
    </w:rPr>
  </w:style>
  <w:style w:type="character" w:customStyle="1" w:styleId="33">
    <w:name w:val="标题 6 字符"/>
    <w:basedOn w:val="24"/>
    <w:link w:val="7"/>
    <w:semiHidden/>
    <w:uiPriority w:val="9"/>
    <w:rPr>
      <w:rFonts w:cstheme="majorBidi"/>
      <w:b/>
      <w:bCs/>
      <w:color w:val="104862" w:themeColor="accent1" w:themeShade="BF"/>
    </w:rPr>
  </w:style>
  <w:style w:type="character" w:customStyle="1" w:styleId="34">
    <w:name w:val="标题 7 字符"/>
    <w:basedOn w:val="24"/>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5">
    <w:name w:val="标题 8 字符"/>
    <w:basedOn w:val="24"/>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6">
    <w:name w:val="标题 9 字符"/>
    <w:basedOn w:val="24"/>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标题 字符"/>
    <w:basedOn w:val="24"/>
    <w:link w:val="21"/>
    <w:uiPriority w:val="10"/>
    <w:rPr>
      <w:rFonts w:asciiTheme="majorHAnsi" w:hAnsiTheme="majorHAnsi" w:eastAsiaTheme="majorEastAsia" w:cstheme="majorBidi"/>
      <w:spacing w:val="-10"/>
      <w:kern w:val="28"/>
      <w:sz w:val="56"/>
      <w:szCs w:val="56"/>
    </w:rPr>
  </w:style>
  <w:style w:type="character" w:customStyle="1" w:styleId="38">
    <w:name w:val="副标题 字符"/>
    <w:basedOn w:val="24"/>
    <w:link w:val="18"/>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引用 字符"/>
    <w:basedOn w:val="24"/>
    <w:link w:val="39"/>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明显强调1"/>
    <w:basedOn w:val="24"/>
    <w:qFormat/>
    <w:uiPriority w:val="21"/>
    <w:rPr>
      <w:i/>
      <w:iCs/>
      <w:color w:val="104862" w:themeColor="accent1" w:themeShade="BF"/>
    </w:rPr>
  </w:style>
  <w:style w:type="paragraph" w:styleId="43">
    <w:name w:val="Intense Quote"/>
    <w:basedOn w:val="1"/>
    <w:next w:val="1"/>
    <w:link w:val="4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4">
    <w:name w:val="明显引用 字符"/>
    <w:basedOn w:val="24"/>
    <w:link w:val="43"/>
    <w:uiPriority w:val="30"/>
    <w:rPr>
      <w:i/>
      <w:iCs/>
      <w:color w:val="104862" w:themeColor="accent1" w:themeShade="BF"/>
    </w:rPr>
  </w:style>
  <w:style w:type="character" w:customStyle="1" w:styleId="45">
    <w:name w:val="明显参考1"/>
    <w:basedOn w:val="24"/>
    <w:qFormat/>
    <w:uiPriority w:val="32"/>
    <w:rPr>
      <w:b/>
      <w:bCs/>
      <w:smallCaps/>
      <w:color w:val="104862" w:themeColor="accent1" w:themeShade="BF"/>
      <w:spacing w:val="5"/>
    </w:rPr>
  </w:style>
  <w:style w:type="paragraph" w:customStyle="1" w:styleId="46">
    <w:name w:val="摘要"/>
    <w:basedOn w:val="21"/>
    <w:link w:val="47"/>
    <w:autoRedefine/>
    <w:qFormat/>
    <w:uiPriority w:val="0"/>
    <w:pPr>
      <w:spacing w:before="240" w:after="60"/>
      <w:contextualSpacing w:val="0"/>
    </w:pPr>
    <w:rPr>
      <w:rFonts w:ascii="Times New Roman" w:hAnsi="Times New Roman" w:eastAsia="宋体"/>
      <w:b/>
      <w:bCs/>
      <w:sz w:val="28"/>
      <w:szCs w:val="32"/>
      <w14:ligatures w14:val="standardContextual"/>
    </w:rPr>
  </w:style>
  <w:style w:type="character" w:customStyle="1" w:styleId="47">
    <w:name w:val="摘要 字符"/>
    <w:basedOn w:val="37"/>
    <w:link w:val="46"/>
    <w:uiPriority w:val="0"/>
    <w:rPr>
      <w:rFonts w:ascii="Times New Roman" w:hAnsi="Times New Roman" w:eastAsia="宋体" w:cstheme="majorBidi"/>
      <w:b/>
      <w:bCs/>
      <w:spacing w:val="-10"/>
      <w:kern w:val="28"/>
      <w:sz w:val="28"/>
      <w:szCs w:val="32"/>
      <w14:ligatures w14:val="standardContextual"/>
    </w:rPr>
  </w:style>
  <w:style w:type="paragraph" w:customStyle="1" w:styleId="48">
    <w:name w:val="关键词"/>
    <w:basedOn w:val="46"/>
    <w:link w:val="49"/>
    <w:autoRedefine/>
    <w:qFormat/>
    <w:uiPriority w:val="0"/>
  </w:style>
  <w:style w:type="character" w:customStyle="1" w:styleId="49">
    <w:name w:val="关键词 字符"/>
    <w:basedOn w:val="47"/>
    <w:link w:val="48"/>
    <w:uiPriority w:val="0"/>
    <w:rPr>
      <w:rFonts w:ascii="Times New Roman" w:hAnsi="Times New Roman" w:eastAsia="宋体" w:cstheme="majorBidi"/>
      <w:spacing w:val="-10"/>
      <w:kern w:val="28"/>
      <w:sz w:val="28"/>
      <w:szCs w:val="32"/>
      <w14:ligatures w14:val="standardContextual"/>
    </w:rPr>
  </w:style>
  <w:style w:type="paragraph" w:customStyle="1" w:styleId="50">
    <w:name w:val="图片标题"/>
    <w:basedOn w:val="2"/>
    <w:link w:val="51"/>
    <w:autoRedefine/>
    <w:uiPriority w:val="0"/>
    <w:pPr>
      <w:spacing w:before="120" w:after="120"/>
      <w:jc w:val="center"/>
    </w:pPr>
    <w:rPr>
      <w:rFonts w:ascii="黑体" w:hAnsi="黑体" w:eastAsia="宋体" w:cs="黑体"/>
      <w:b/>
      <w:bCs/>
      <w:kern w:val="44"/>
      <w:sz w:val="28"/>
      <w:szCs w:val="28"/>
      <w14:ligatures w14:val="standardContextual"/>
    </w:rPr>
  </w:style>
  <w:style w:type="character" w:customStyle="1" w:styleId="51">
    <w:name w:val="图片标题 字符"/>
    <w:basedOn w:val="28"/>
    <w:link w:val="50"/>
    <w:uiPriority w:val="0"/>
    <w:rPr>
      <w:rFonts w:ascii="黑体" w:hAnsi="黑体" w:eastAsia="宋体" w:cs="黑体"/>
      <w:b/>
      <w:bCs/>
      <w:color w:val="104862" w:themeColor="accent1" w:themeShade="BF"/>
      <w:kern w:val="44"/>
      <w:sz w:val="28"/>
      <w:szCs w:val="28"/>
      <w14:ligatures w14:val="standardContextual"/>
    </w:rPr>
  </w:style>
  <w:style w:type="paragraph" w:customStyle="1" w:styleId="52">
    <w:name w:val="图表标题"/>
    <w:basedOn w:val="1"/>
    <w:next w:val="1"/>
    <w:qFormat/>
    <w:uiPriority w:val="0"/>
    <w:pPr>
      <w:jc w:val="center"/>
    </w:pPr>
    <w:rPr>
      <w:rFonts w:ascii="Times New Roman" w:hAnsi="Times New Roman" w:eastAsia="宋体"/>
      <w:b/>
      <w14:ligatures w14:val="standardContextual"/>
    </w:rPr>
  </w:style>
  <w:style w:type="character" w:customStyle="1" w:styleId="53">
    <w:name w:val="页眉 字符"/>
    <w:basedOn w:val="24"/>
    <w:link w:val="16"/>
    <w:uiPriority w:val="99"/>
    <w:rPr>
      <w:rFonts w:ascii="Times New Roman" w:hAnsi="Times New Roman" w:eastAsia="宋体"/>
      <w:sz w:val="18"/>
      <w:szCs w:val="18"/>
      <w14:ligatures w14:val="standardContextual"/>
    </w:rPr>
  </w:style>
  <w:style w:type="character" w:customStyle="1" w:styleId="54">
    <w:name w:val="页脚 字符"/>
    <w:basedOn w:val="24"/>
    <w:link w:val="15"/>
    <w:uiPriority w:val="99"/>
    <w:rPr>
      <w:rFonts w:ascii="Times New Roman" w:hAnsi="Times New Roman" w:eastAsia="宋体"/>
      <w:sz w:val="18"/>
      <w:szCs w:val="18"/>
      <w14:ligatures w14:val="standardContextual"/>
    </w:rPr>
  </w:style>
  <w:style w:type="table" w:customStyle="1" w:styleId="55">
    <w:name w:val="三线表"/>
    <w:basedOn w:val="22"/>
    <w:uiPriority w:val="99"/>
    <w:rPr>
      <w:sz w:val="24"/>
      <w14:ligatures w14:val="standardContextual"/>
    </w:rPr>
    <w:tblPr>
      <w:jc w:val="center"/>
      <w:tblBorders>
        <w:top w:val="single" w:color="auto" w:sz="12" w:space="0"/>
        <w:bottom w:val="single" w:color="auto" w:sz="12" w:space="0"/>
      </w:tblBorders>
    </w:tblPr>
    <w:trPr>
      <w:jc w:val="center"/>
    </w:trPr>
    <w:tblStylePr w:type="firstRow">
      <w:rPr>
        <w:b/>
      </w:rPr>
      <w:tcPr>
        <w:tcBorders>
          <w:bottom w:val="single" w:color="auto" w:sz="6" w:space="0"/>
        </w:tcBorders>
      </w:tcPr>
    </w:tblStylePr>
  </w:style>
  <w:style w:type="character" w:styleId="56">
    <w:name w:val="Placeholder Text"/>
    <w:basedOn w:val="24"/>
    <w:semiHidden/>
    <w:uiPriority w:val="99"/>
    <w:rPr>
      <w:color w:val="666666"/>
    </w:rPr>
  </w:style>
  <w:style w:type="paragraph" w:customStyle="1" w:styleId="57">
    <w:name w:val="文献"/>
    <w:basedOn w:val="1"/>
    <w:link w:val="58"/>
    <w:qFormat/>
    <w:uiPriority w:val="0"/>
    <w:pPr>
      <w:numPr>
        <w:ilvl w:val="0"/>
        <w:numId w:val="1"/>
      </w:numPr>
      <w:snapToGrid w:val="0"/>
      <w:ind w:left="420" w:firstLine="0"/>
    </w:pPr>
    <w:rPr>
      <w:rFonts w:ascii="Times New Roman" w:hAnsi="Times New Roman" w:eastAsia="宋体"/>
      <w:sz w:val="24"/>
    </w:rPr>
  </w:style>
  <w:style w:type="character" w:customStyle="1" w:styleId="58">
    <w:name w:val="文献 字符"/>
    <w:basedOn w:val="24"/>
    <w:link w:val="57"/>
    <w:uiPriority w:val="0"/>
    <w:rPr>
      <w:rFonts w:ascii="Times New Roman" w:hAnsi="Times New Roman" w:eastAsia="宋体"/>
      <w:sz w:val="24"/>
    </w:rPr>
  </w:style>
  <w:style w:type="paragraph" w:customStyle="1" w:styleId="59">
    <w:name w:val="图片"/>
    <w:basedOn w:val="1"/>
    <w:link w:val="60"/>
    <w:qFormat/>
    <w:uiPriority w:val="0"/>
    <w:pPr>
      <w:jc w:val="center"/>
    </w:pPr>
    <w:rPr>
      <w:rFonts w:ascii="Times New Roman" w:hAnsi="Times New Roman" w:eastAsia="宋体"/>
      <w:sz w:val="24"/>
      <w14:ligatures w14:val="standardContextual"/>
    </w:rPr>
  </w:style>
  <w:style w:type="character" w:customStyle="1" w:styleId="60">
    <w:name w:val="图片 字符"/>
    <w:basedOn w:val="24"/>
    <w:link w:val="59"/>
    <w:uiPriority w:val="0"/>
    <w:rPr>
      <w:rFonts w:ascii="Times New Roman" w:hAnsi="Times New Roman" w:eastAsia="宋体"/>
      <w:sz w:val="24"/>
      <w14:ligatures w14:val="standardContextual"/>
    </w:rPr>
  </w:style>
  <w:style w:type="paragraph" w:customStyle="1" w:styleId="61">
    <w:name w:val="表格标题"/>
    <w:basedOn w:val="1"/>
    <w:link w:val="62"/>
    <w:qFormat/>
    <w:uiPriority w:val="0"/>
    <w:pPr>
      <w:widowControl/>
      <w:ind w:left="720" w:firstLine="200" w:firstLineChars="200"/>
      <w:jc w:val="center"/>
    </w:pPr>
    <w:rPr>
      <w:rFonts w:ascii="Times New Roman" w:hAnsi="Times New Roman" w:eastAsia="宋体" w:cs="宋体"/>
      <w:b/>
      <w:bCs/>
      <w:color w:val="000000"/>
      <w:kern w:val="0"/>
      <w:sz w:val="24"/>
      <w:szCs w:val="24"/>
      <w14:ligatures w14:val="standardContextual"/>
    </w:rPr>
  </w:style>
  <w:style w:type="character" w:customStyle="1" w:styleId="62">
    <w:name w:val="表格标题 字符"/>
    <w:basedOn w:val="24"/>
    <w:link w:val="61"/>
    <w:uiPriority w:val="0"/>
    <w:rPr>
      <w:rFonts w:ascii="Times New Roman" w:hAnsi="Times New Roman" w:eastAsia="宋体" w:cs="宋体"/>
      <w:b/>
      <w:bCs/>
      <w:color w:val="000000"/>
      <w:kern w:val="0"/>
      <w:sz w:val="24"/>
      <w:szCs w:val="24"/>
      <w14:ligatures w14:val="standardContextual"/>
    </w:rPr>
  </w:style>
  <w:style w:type="paragraph" w:customStyle="1" w:styleId="63">
    <w:name w:val="TOC 标题1"/>
    <w:basedOn w:val="2"/>
    <w:next w:val="1"/>
    <w:unhideWhenUsed/>
    <w:qFormat/>
    <w:uiPriority w:val="39"/>
    <w:pPr>
      <w:widowControl/>
      <w:spacing w:before="240" w:after="0" w:line="259" w:lineRule="auto"/>
      <w:jc w:val="left"/>
      <w:outlineLvl w:val="9"/>
    </w:pPr>
    <w:rPr>
      <w:kern w:val="0"/>
      <w:sz w:val="32"/>
      <w:szCs w:val="32"/>
    </w:rPr>
  </w:style>
  <w:style w:type="character" w:customStyle="1" w:styleId="64">
    <w:name w:val="批注文字 字符"/>
    <w:basedOn w:val="24"/>
    <w:link w:val="12"/>
    <w:semiHidden/>
    <w:uiPriority w:val="99"/>
  </w:style>
  <w:style w:type="character" w:customStyle="1" w:styleId="65">
    <w:name w:val="ts-alignment-element"/>
    <w:basedOn w:val="24"/>
    <w:uiPriority w:val="0"/>
  </w:style>
  <w:style w:type="character" w:customStyle="1" w:styleId="66">
    <w:name w:val="批注框文本 字符"/>
    <w:basedOn w:val="24"/>
    <w:link w:val="14"/>
    <w:semiHidden/>
    <w:uiPriority w:val="99"/>
    <w:rPr>
      <w:rFonts w:asciiTheme="minorHAnsi" w:hAnsiTheme="minorHAnsi" w:eastAsiaTheme="minorEastAsia" w:cstheme="minorBidi"/>
      <w:kern w:val="2"/>
      <w:sz w:val="18"/>
      <w:szCs w:val="18"/>
    </w:rPr>
  </w:style>
  <w:style w:type="paragraph" w:customStyle="1" w:styleId="67">
    <w:name w:val="TOC Heading"/>
    <w:basedOn w:val="2"/>
    <w:next w:val="1"/>
    <w:unhideWhenUsed/>
    <w:qFormat/>
    <w:uiPriority w:val="39"/>
    <w:pPr>
      <w:widowControl/>
      <w:spacing w:before="240" w:after="0" w:line="259" w:lineRule="auto"/>
      <w:jc w:val="left"/>
      <w:outlineLvl w:val="9"/>
    </w:pPr>
    <w:rPr>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2" Type="http://schemas.microsoft.com/office/2011/relationships/people" Target="people.xml"/><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footer" Target="footer2.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sv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sv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sv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svg"/><Relationship Id="rId27" Type="http://schemas.openxmlformats.org/officeDocument/2006/relationships/image" Target="media/image16.png"/><Relationship Id="rId26" Type="http://schemas.openxmlformats.org/officeDocument/2006/relationships/image" Target="media/image15.svg"/><Relationship Id="rId25" Type="http://schemas.openxmlformats.org/officeDocument/2006/relationships/image" Target="media/image14.png"/><Relationship Id="rId24" Type="http://schemas.openxmlformats.org/officeDocument/2006/relationships/image" Target="media/image13.svg"/><Relationship Id="rId23" Type="http://schemas.openxmlformats.org/officeDocument/2006/relationships/image" Target="media/image12.pn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657119C-6982-421D-8BA7-E74DEB70A7DA-1">
      <extobjdata type="E657119C-6982-421D-8BA7-E74DEB70A7DA" data="ewoJIkxhdGV4U3RyIiA6ICJ7e3Njb3JlfV97YXZlfX09XFxmcmFjezPDl0crMsOXUysxw5dCfXtFfSIKfQo="/>
    </extobj>
    <extobj name="E657119C-6982-421D-8BA7-E74DEB70A7DA-2">
      <extobjdata type="E657119C-6982-421D-8BA7-E74DEB70A7DA" data="ewoJIkxhdGV4U3RyIiA6ICJ7e3Njb3JlfV97YXZlfX09XFxmcmFjezPDl0crMsOXUysxw5dCfXtFfSIKfQo="/>
    </extobj>
    <extobj name="E657119C-6982-421D-8BA7-E74DEB70A7DA-3">
      <extobjdata type="E657119C-6982-421D-8BA7-E74DEB70A7DA" data="ewoJIkxhdGV4U3RyIiA6ICJ7e3Njb3JlfV97YXZlfX09XFxmcmFjezPDl0crMsOXUysxw5dCfXtuYWV9ICg2LjEpIgp9Cg=="/>
    </extobj>
    <extobj name="E657119C-6982-421D-8BA7-E74DEB70A7DA-4">
      <extobjdata type="E657119C-6982-421D-8BA7-E74DEB70A7DA" data="ewoJIkxhdGV4U3RyIiA6ICJJbXBhY3Q9XFxmcmFje1B9e1J9ICg2LjIpIgp9Cg=="/>
    </extobj>
    <extobj name="E657119C-6982-421D-8BA7-E74DEB70A7DA-5">
      <extobjdata type="E657119C-6982-421D-8BA7-E74DEB70A7DA" data="ewoJIkxhdGV4U3RyIiA6ICJ7e3t7c2NvcmV9X3thdmV9fX1fe2l9fT1DK86xe3t7e3Njb3JlfV97YXZlfX19X3tpLTF9fSvOsnt7T31fe2l9fSvOs3t7VH1fe2l9fSAoNi4zKSIKfQo="/>
    </extobj>
    <extobj name="E657119C-6982-421D-8BA7-E74DEB70A7DA-6">
      <extobjdata type="E657119C-6982-421D-8BA7-E74DEB70A7DA" data="ewoJIkxhdGV4U3RyIiA6ICJyZT18zrErzrJ8KDYuNCkiCn0K"/>
    </extobj>
  </extobjs>
</s:customData>
</file>

<file path=customXml/item2.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7141B6-1935-4636-9D94-BD23ED963547}">
  <ds:schemaRefs/>
</ds:datastoreItem>
</file>

<file path=docProps/app.xml><?xml version="1.0" encoding="utf-8"?>
<Properties xmlns="http://schemas.openxmlformats.org/officeDocument/2006/extended-properties" xmlns:vt="http://schemas.openxmlformats.org/officeDocument/2006/docPropsVTypes">
  <Template>Normal.dotm</Template>
  <Pages>26</Pages>
  <Words>7306</Words>
  <Characters>36660</Characters>
  <Lines>1849</Lines>
  <Paragraphs>1468</Paragraphs>
  <TotalTime>7</TotalTime>
  <ScaleCrop>false</ScaleCrop>
  <LinksUpToDate>false</LinksUpToDate>
  <CharactersWithSpaces>45310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2025-01-27T18:31:00Z</dcterms:created>
  <dc:creator>8616685431093</dc:creator>
  <cp:lastModifiedBy>几</cp:lastModifiedBy>
  <cp:lastPrinted>2025-01-26T15:23:00Z</cp:lastPrinted>
  <dcterms:modified xsi:type="dcterms:W3CDTF">2025-01-27T19:16:02Z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95A4D1CEB1E9434A96B3E76C44FA0FCF_13</vt:lpwstr>
  </property>
  <property fmtid="{D5CDD505-2E9C-101B-9397-08002B2CF9AE}" pid="4" name="KSOTemplateDocerSaveRecord">
    <vt:lpwstr>eyJoZGlkIjoiNjRkZDE1MjIxMjM2NmMxYzY5Y2M3N2FjNDEyZThkY2QiLCJ1c2VySWQiOiIxNDA3ODIxNzQzIn0=</vt:lpwstr>
  </property>
</Properties>
</file>
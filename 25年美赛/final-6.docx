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71"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72">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74"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73" w:author="沐" w:date="2025-01-27T22:29:00Z"/>
          <w:trPrChange w:id="74" w:author="沐" w:date="2025-01-27T22:29:00Z">
            <w:trPr>
              <w:trHeight w:val="993" w:hRule="atLeast"/>
            </w:trPr>
          </w:trPrChange>
        </w:trPr>
        <w:tc>
          <w:tcPr>
            <w:tcW w:w="1680" w:type="pct"/>
            <w:shd w:val="clear" w:color="auto" w:fill="auto"/>
            <w:tcPrChange w:id="75" w:author="沐" w:date="2025-01-27T22:29:00Z">
              <w:tcPr>
                <w:tcW w:w="3139" w:type="dxa"/>
              </w:tcPr>
            </w:tcPrChange>
          </w:tcPr>
          <w:p w14:paraId="53C12D44">
            <w:pPr>
              <w:jc w:val="center"/>
              <w:rPr>
                <w:ins w:id="76" w:author="沐" w:date="2025-01-27T22:29:00Z"/>
                <w:rFonts w:cs="Times New Roman"/>
                <w14:ligatures w14:val="standardContextual"/>
              </w:rPr>
            </w:pPr>
            <w:ins w:id="77" w:author="沐" w:date="2025-01-27T22:29:00Z">
              <w:r>
                <w:rPr>
                  <w:rFonts w:ascii="Times New Roman" w:hAnsi="Times New Roman" w:eastAsia="宋体" w:cs="Times New Roman"/>
                  <w:b/>
                  <w:sz w:val="24"/>
                  <w:szCs w:val="24"/>
                  <w:lang w:bidi="ar"/>
                  <w14:ligatures w14:val="standardContextual"/>
                </w:rPr>
                <w:t>Problem Chosen</w:t>
              </w:r>
            </w:ins>
            <w:ins w:id="78" w:author="沐" w:date="2025-01-27T22:29:00Z">
              <w:r>
                <w:rPr>
                  <w:rFonts w:ascii="Times New Roman" w:hAnsi="Times New Roman" w:eastAsia="宋体" w:cs="Times New Roman"/>
                  <w:b/>
                  <w:sz w:val="24"/>
                  <w:szCs w:val="21"/>
                  <w:lang w:bidi="ar"/>
                  <w14:ligatures w14:val="standardContextual"/>
                </w:rPr>
                <w:br w:type="textWrapping"/>
              </w:r>
            </w:ins>
            <w:ins w:id="79" w:author="沐" w:date="2025-01-27T22:29:00Z">
              <w:r>
                <w:rPr>
                  <w:rFonts w:ascii="Times New Roman" w:hAnsi="Times New Roman" w:eastAsia="宋体" w:cs="Times New Roman"/>
                  <w:color w:val="FF0000"/>
                  <w:sz w:val="40"/>
                  <w:szCs w:val="40"/>
                  <w:highlight w:val="none"/>
                  <w:lang w:bidi="ar"/>
                  <w:rPrChange w:id="80"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81" w:author="沐" w:date="2025-01-27T22:29:00Z">
              <w:tcPr>
                <w:tcW w:w="3092" w:type="dxa"/>
              </w:tcPr>
            </w:tcPrChange>
          </w:tcPr>
          <w:p w14:paraId="3C134426">
            <w:pPr>
              <w:jc w:val="center"/>
              <w:rPr>
                <w:ins w:id="82" w:author="沐" w:date="2025-01-27T22:29:00Z"/>
                <w:rFonts w:cs="Times New Roman"/>
                <w14:ligatures w14:val="standardContextual"/>
              </w:rPr>
            </w:pPr>
            <w:ins w:id="83" w:author="沐" w:date="2025-01-27T22:29:00Z">
              <w:r>
                <w:rPr>
                  <w:rFonts w:ascii="Times New Roman" w:hAnsi="Times New Roman" w:eastAsia="宋体" w:cs="Times New Roman"/>
                  <w:b/>
                  <w:bCs/>
                  <w:sz w:val="24"/>
                  <w:szCs w:val="24"/>
                  <w:lang w:bidi="ar"/>
                  <w14:ligatures w14:val="standardContextual"/>
                </w:rPr>
                <w:t>202</w:t>
              </w:r>
            </w:ins>
            <w:ins w:id="84" w:author="沐" w:date="2025-01-28T00:47:00Z">
              <w:r>
                <w:rPr>
                  <w:rFonts w:hint="eastAsia" w:ascii="Times New Roman" w:hAnsi="Times New Roman" w:eastAsia="宋体" w:cs="Times New Roman"/>
                  <w:b/>
                  <w:bCs/>
                  <w:sz w:val="24"/>
                  <w:szCs w:val="24"/>
                  <w:lang w:eastAsia="zh" w:bidi="ar"/>
                  <w14:ligatures w14:val="standardContextual"/>
                </w:rPr>
                <w:t>5</w:t>
              </w:r>
            </w:ins>
            <w:ins w:id="85" w:author="沐" w:date="2025-01-27T22:29:00Z">
              <w:r>
                <w:rPr>
                  <w:rFonts w:ascii="Times New Roman" w:hAnsi="Times New Roman" w:eastAsia="宋体" w:cs="Times New Roman"/>
                  <w:b/>
                  <w:bCs/>
                  <w:sz w:val="24"/>
                  <w:szCs w:val="24"/>
                  <w:lang w:bidi="ar"/>
                  <w14:ligatures w14:val="standardContextual"/>
                </w:rPr>
                <w:br w:type="textWrapping"/>
              </w:r>
            </w:ins>
            <w:ins w:id="86" w:author="沐" w:date="2025-01-27T22:29:00Z">
              <w:r>
                <w:rPr>
                  <w:rFonts w:ascii="Times New Roman" w:hAnsi="Times New Roman" w:eastAsia="宋体" w:cs="Times New Roman"/>
                  <w:b/>
                  <w:bCs/>
                  <w:sz w:val="24"/>
                  <w:szCs w:val="24"/>
                  <w:lang w:bidi="ar"/>
                  <w14:ligatures w14:val="standardContextual"/>
                </w:rPr>
                <w:t>MCM/ICM</w:t>
              </w:r>
            </w:ins>
            <w:ins w:id="87" w:author="沐" w:date="2025-01-27T22:29:00Z">
              <w:r>
                <w:rPr>
                  <w:rFonts w:ascii="Times New Roman" w:hAnsi="Times New Roman" w:eastAsia="宋体" w:cs="Times New Roman"/>
                  <w:b/>
                  <w:bCs/>
                  <w:sz w:val="24"/>
                  <w:szCs w:val="24"/>
                  <w:lang w:bidi="ar"/>
                  <w14:ligatures w14:val="standardContextual"/>
                </w:rPr>
                <w:br w:type="textWrapping"/>
              </w:r>
            </w:ins>
            <w:ins w:id="88"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89" w:author="沐" w:date="2025-01-27T22:29:00Z">
              <w:tcPr>
                <w:tcW w:w="3107" w:type="dxa"/>
              </w:tcPr>
            </w:tcPrChange>
          </w:tcPr>
          <w:p w14:paraId="3FD2D022">
            <w:pPr>
              <w:jc w:val="center"/>
              <w:rPr>
                <w:ins w:id="90" w:author="沐" w:date="2025-01-27T22:29:00Z"/>
                <w:rFonts w:eastAsia="宋体" w:cs="Times New Roman"/>
                <w:lang w:eastAsia="zh"/>
                <w14:ligatures w14:val="standardContextual"/>
              </w:rPr>
            </w:pPr>
            <w:ins w:id="91" w:author="沐" w:date="2025-01-27T22:29:00Z">
              <w:r>
                <w:rPr>
                  <w:rFonts w:ascii="Times New Roman" w:hAnsi="Times New Roman" w:eastAsia="宋体" w:cs="Times New Roman"/>
                  <w:b/>
                  <w:sz w:val="24"/>
                  <w:szCs w:val="24"/>
                  <w:lang w:bidi="ar"/>
                  <w14:ligatures w14:val="standardContextual"/>
                </w:rPr>
                <w:t>Team Control Number</w:t>
              </w:r>
            </w:ins>
            <w:ins w:id="92" w:author="沐" w:date="2025-01-27T22:29:00Z">
              <w:r>
                <w:rPr>
                  <w:rFonts w:ascii="Times New Roman" w:hAnsi="Times New Roman" w:eastAsia="宋体" w:cs="Times New Roman"/>
                  <w:b/>
                  <w:sz w:val="24"/>
                  <w:szCs w:val="21"/>
                  <w:lang w:bidi="ar"/>
                  <w14:ligatures w14:val="standardContextual"/>
                </w:rPr>
                <w:br w:type="textWrapping"/>
              </w:r>
            </w:ins>
            <w:ins w:id="93" w:author="沐" w:date="2025-01-27T22:29:00Z">
              <w:del w:id="94" w:author="几" w:date="2025-01-27T22:30:00Z">
                <w:r>
                  <w:rPr>
                    <w:rFonts w:ascii="Times New Roman" w:hAnsi="Times New Roman" w:eastAsia="宋体" w:cs="Times New Roman"/>
                    <w:color w:val="FF0000"/>
                    <w:sz w:val="40"/>
                    <w:szCs w:val="40"/>
                    <w:highlight w:val="none"/>
                    <w:lang w:bidi="ar"/>
                    <w:rPrChange w:id="95"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96" w:author="沐" w:date="2025-01-27T22:29:00Z">
              <w:del w:id="97" w:author="几" w:date="2025-01-27T22:31:00Z">
                <w:r>
                  <w:rPr>
                    <w:rFonts w:ascii="Times New Roman" w:hAnsi="Times New Roman" w:eastAsia="宋体" w:cs="Times New Roman"/>
                    <w:color w:val="FF0000"/>
                    <w:sz w:val="40"/>
                    <w:szCs w:val="40"/>
                    <w:highlight w:val="none"/>
                    <w:lang w:bidi="ar"/>
                    <w:rPrChange w:id="98"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99" w:author="几" w:date="2025-01-27T22:30:00Z">
              <w:r>
                <w:rPr>
                  <w:rFonts w:hint="eastAsia" w:ascii="Times New Roman" w:hAnsi="Times New Roman" w:eastAsia="宋体" w:cs="Times New Roman"/>
                  <w:color w:val="FF0000"/>
                  <w:sz w:val="40"/>
                  <w:szCs w:val="40"/>
                  <w:lang w:eastAsia="zh" w:bidi="ar"/>
                  <w14:ligatures w14:val="standardContextual"/>
                </w:rPr>
                <w:t>2512</w:t>
              </w:r>
            </w:ins>
            <w:ins w:id="100"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101" w:author="沐" w:date="2025-01-27T22:29:00Z"/>
          <w:color w:val="000000"/>
        </w:rPr>
      </w:pPr>
      <w:ins w:id="102"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104" w:author="沐" w:date="2025-01-27T22:29:00Z"/>
          <w:del w:id="105" w:author="几" w:date="2025-01-27T22:29:00Z"/>
          <w:b/>
          <w:bCs/>
          <w:sz w:val="32"/>
          <w:szCs w:val="28"/>
        </w:rPr>
      </w:pPr>
      <w:ins w:id="106" w:author="沐" w:date="2025-01-27T22:29:00Z">
        <w:del w:id="107"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109" w:author="沐" w:date="2025-01-27T22:29:00Z"/>
          <w:del w:id="110" w:author="几" w:date="2025-01-27T22:29:00Z"/>
          <w:rFonts w:ascii="Times New Roman" w:hAnsi="Times New Roman" w:eastAsia="Times New Roman" w:cs="Times New Roman"/>
          <w:b/>
          <w:bCs/>
          <w:sz w:val="32"/>
          <w:szCs w:val="28"/>
          <w14:ligatures w14:val="standardContextual"/>
        </w:rPr>
        <w:pPrChange w:id="108" w:author="沐" w:date="2025-01-27T22:29:00Z">
          <w:pPr>
            <w:adjustRightInd w:val="0"/>
            <w:snapToGrid w:val="0"/>
            <w:spacing w:after="97" w:afterLines="30"/>
            <w:ind w:firstLine="420"/>
            <w:jc w:val="center"/>
          </w:pPr>
        </w:pPrChange>
      </w:pPr>
    </w:p>
    <w:p w14:paraId="1C26993B">
      <w:pPr>
        <w:adjustRightInd w:val="0"/>
        <w:snapToGrid w:val="0"/>
        <w:spacing w:after="97" w:afterLines="30"/>
        <w:ind w:firstLine="420"/>
        <w:jc w:val="center"/>
        <w:rPr>
          <w:rFonts w:hint="eastAsia"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 xml:space="preserve">Medals in the Making: Unveiling Olympic Predictions </w:t>
      </w:r>
    </w:p>
    <w:p w14:paraId="20501944">
      <w:pPr>
        <w:adjustRightInd w:val="0"/>
        <w:snapToGrid w:val="0"/>
        <w:spacing w:after="97" w:afterLines="30"/>
        <w:ind w:firstLine="420"/>
        <w:jc w:val="center"/>
        <w:rPr>
          <w:ins w:id="111" w:author="几" w:date="2025-01-27T23:52:00Z"/>
          <w:rFonts w:ascii="Times New Roman" w:hAnsi="Times New Roman" w:eastAsia="Times New Roman" w:cs="Times New Roman"/>
          <w:b/>
          <w:bCs/>
          <w:sz w:val="32"/>
          <w:szCs w:val="28"/>
          <w14:ligatures w14:val="standardContextual"/>
        </w:rPr>
      </w:pPr>
      <w:bookmarkStart w:id="205" w:name="_GoBack"/>
      <w:bookmarkEnd w:id="205"/>
      <w:r>
        <w:rPr>
          <w:rFonts w:hint="eastAsia" w:ascii="Times New Roman" w:hAnsi="Times New Roman" w:eastAsia="Times New Roman" w:cs="Times New Roman"/>
          <w:b/>
          <w:bCs/>
          <w:sz w:val="32"/>
          <w:szCs w:val="28"/>
          <w14:ligatures w14:val="standardContextual"/>
        </w:rPr>
        <w:t>Through Data</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112"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113" w:author="几" w:date="2025-01-27T23:52:00Z">
        <w:r>
          <w:rPr>
            <w:rFonts w:ascii="Times New Roman" w:hAnsi="Times New Roman" w:eastAsia="Times New Roman" w:cs="Times New Roman"/>
            <w:b/>
            <w:bCs/>
            <w:sz w:val="24"/>
            <w:szCs w:val="22"/>
            <w:lang w:eastAsia="zh"/>
            <w:rPrChange w:id="114"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116" w:author="几" w:date="2025-01-27T15:06:00Z"/>
          <w:rFonts w:ascii="Times New Roman" w:hAnsi="Times New Roman" w:eastAsia="等线" w:cs="Times New Roman"/>
          <w:kern w:val="2"/>
          <w:szCs w:val="22"/>
          <w:lang w:bidi="ar"/>
          <w:rPrChange w:id="117" w:author="asus" w:date="2025-01-28T02:18:00Z">
            <w:rPr>
              <w:del w:id="118" w:author="几" w:date="2025-01-27T15:06:00Z"/>
              <w:rFonts w:ascii="Times New Roman" w:hAnsi="Times New Roman" w:eastAsia="Times New Roman" w:cs="Times New Roman"/>
              <w:kern w:val="2"/>
              <w:szCs w:val="22"/>
              <w14:ligatures w14:val="standardContextual"/>
            </w:rPr>
          </w:rPrChange>
          <w14:ligatures w14:val="standardContextual"/>
        </w:rPr>
        <w:pPrChange w:id="115" w:author="几" w:date="2025-01-27T16:20:00Z">
          <w:pPr>
            <w:pStyle w:val="20"/>
            <w:shd w:val="clear" w:color="auto" w:fill="FFFFFF"/>
            <w:spacing w:before="269" w:beforeAutospacing="0" w:after="269" w:afterAutospacing="0"/>
            <w:ind w:firstLine="420"/>
            <w:textAlignment w:val="baseline"/>
          </w:pPr>
        </w:pPrChange>
      </w:pPr>
      <w:bookmarkStart w:id="0" w:name="_Toc188879460"/>
      <w:bookmarkStart w:id="1" w:name="_Toc188796672"/>
      <w:bookmarkStart w:id="2" w:name="_Toc188732004"/>
      <w:bookmarkStart w:id="3" w:name="_Toc188797263"/>
      <w:bookmarkStart w:id="4" w:name="_Toc188798766"/>
      <w:bookmarkStart w:id="5" w:name="_Toc188728729"/>
      <w:r>
        <w:rPr>
          <w:rFonts w:ascii="Times New Roman" w:hAnsi="Times New Roman" w:eastAsia="等线" w:cs="Times New Roman"/>
          <w:kern w:val="2"/>
          <w:szCs w:val="22"/>
          <w:lang w:bidi="ar"/>
          <w:rPrChange w:id="119"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120" w:author="沐" w:date="2025-01-27T22:38:00Z">
        <w:r>
          <w:rPr>
            <w:rFonts w:hint="eastAsia" w:ascii="Times New Roman" w:hAnsi="Times New Roman" w:eastAsia="等线" w:cs="Times New Roman"/>
            <w:kern w:val="2"/>
            <w:szCs w:val="22"/>
            <w:lang w:eastAsia="zh-CN" w:bidi="ar"/>
            <w:rPrChange w:id="121"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122" w:author="沐" w:date="2025-01-27T22:36:00Z">
        <w:r>
          <w:rPr>
            <w:rFonts w:hint="eastAsia" w:ascii="Times New Roman" w:hAnsi="Times New Roman" w:eastAsia="等线" w:cs="Times New Roman"/>
            <w:kern w:val="2"/>
            <w:szCs w:val="22"/>
            <w:lang w:eastAsia="zh-CN" w:bidi="ar"/>
            <w:rPrChange w:id="123"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124" w:author="沐" w:date="2025-01-27T22:37:00Z">
        <w:r>
          <w:rPr>
            <w:rFonts w:hint="eastAsia" w:ascii="Times New Roman" w:hAnsi="Times New Roman" w:eastAsia="等线" w:cs="Times New Roman"/>
            <w:kern w:val="2"/>
            <w:szCs w:val="22"/>
            <w:lang w:eastAsia="zh-CN" w:bidi="ar"/>
            <w:rPrChange w:id="125"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126"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128" w:author="沐" w:date="2025-01-27T15:02:00Z"/>
          <w:rFonts w:ascii="Times New Roman" w:hAnsi="Times New Roman" w:eastAsia="等线" w:cs="Times New Roman"/>
          <w:kern w:val="2"/>
          <w:szCs w:val="22"/>
          <w:lang w:eastAsia="zh-CN" w:bidi="ar"/>
          <w:rPrChange w:id="129" w:author="asus" w:date="2025-01-28T02:18:00Z">
            <w:rPr>
              <w:ins w:id="130"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127" w:author="几" w:date="2025-01-27T16:20:00Z">
          <w:pPr>
            <w:pStyle w:val="20"/>
            <w:shd w:val="clear" w:color="auto" w:fill="FFFFFF"/>
            <w:spacing w:before="269" w:beforeAutospacing="0" w:after="269" w:afterAutospacing="0"/>
            <w:ind w:firstLine="420"/>
            <w:textAlignment w:val="baseline"/>
          </w:pPr>
        </w:pPrChange>
      </w:pPr>
      <w:del w:id="131" w:author="几" w:date="2025-01-27T15:06:00Z">
        <w:r>
          <w:rPr>
            <w:rFonts w:ascii="Times New Roman" w:hAnsi="Times New Roman" w:eastAsia="等线" w:cs="Times New Roman"/>
            <w:kern w:val="2"/>
            <w:szCs w:val="22"/>
            <w:lang w:bidi="ar"/>
            <w:rPrChange w:id="132"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133" w:author="沐" w:date="2025-01-27T15:00:00Z">
        <w:r>
          <w:rPr>
            <w:rFonts w:ascii="Times New Roman" w:hAnsi="Times New Roman" w:eastAsia="等线" w:cs="Times New Roman"/>
            <w:kern w:val="2"/>
            <w:szCs w:val="22"/>
            <w:lang w:eastAsia="zh-CN" w:bidi="ar"/>
            <w:rPrChange w:id="134"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35" w:author="沐" w:date="2025-01-28T01:06:00Z"/>
          <w:rFonts w:ascii="Times New Roman" w:hAnsi="Times New Roman" w:eastAsia="等线" w:cs="Times New Roman"/>
          <w:sz w:val="24"/>
          <w:lang w:bidi="ar"/>
        </w:rPr>
      </w:pPr>
      <w:ins w:id="136"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37" w:author="沐" w:date="2025-01-28T01:06:00Z">
        <w:r>
          <w:rPr>
            <w:rFonts w:ascii="Times New Roman" w:hAnsi="Times New Roman" w:eastAsia="等线" w:cs="Times New Roman"/>
            <w:b/>
            <w:bCs/>
            <w:sz w:val="24"/>
            <w:lang w:bidi="ar"/>
            <w:rPrChange w:id="138" w:author="沐" w:date="2025-01-28T01:06:00Z">
              <w:rPr>
                <w:rFonts w:ascii="Times New Roman" w:hAnsi="Times New Roman" w:eastAsia="等线" w:cs="Times New Roman"/>
                <w:sz w:val="24"/>
                <w:lang w:bidi="ar"/>
              </w:rPr>
            </w:rPrChange>
          </w:rPr>
          <w:t>Information Entropy Weighting Model (IEWM)</w:t>
        </w:r>
      </w:ins>
      <w:ins w:id="139"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40" w:author="沐" w:date="2025-01-28T01:06:00Z">
        <w:r>
          <w:rPr>
            <w:rFonts w:ascii="Times New Roman" w:hAnsi="Times New Roman" w:eastAsia="等线" w:cs="Times New Roman"/>
            <w:b/>
            <w:bCs/>
            <w:sz w:val="24"/>
            <w:lang w:bidi="ar"/>
            <w:rPrChange w:id="141" w:author="沐" w:date="2025-01-28T01:07:00Z">
              <w:rPr>
                <w:rFonts w:ascii="Times New Roman" w:hAnsi="Times New Roman" w:eastAsia="等线" w:cs="Times New Roman"/>
                <w:sz w:val="24"/>
                <w:lang w:bidi="ar"/>
              </w:rPr>
            </w:rPrChange>
          </w:rPr>
          <w:t>Compared to the deep learning model Long Short-Term Memory (LSTM)</w:t>
        </w:r>
      </w:ins>
      <w:ins w:id="142" w:author="沐" w:date="2025-01-28T01:06:00Z">
        <w:r>
          <w:rPr>
            <w:rFonts w:ascii="Times New Roman" w:hAnsi="Times New Roman" w:eastAsia="等线" w:cs="Times New Roman"/>
            <w:sz w:val="24"/>
            <w:lang w:bidi="ar"/>
          </w:rPr>
          <w:t>, which is just trained</w:t>
        </w:r>
      </w:ins>
      <w:ins w:id="143" w:author="沐" w:date="2025-01-28T01:10:00Z">
        <w:r>
          <w:rPr>
            <w:rFonts w:hint="eastAsia" w:ascii="Times New Roman" w:hAnsi="Times New Roman" w:eastAsia="等线" w:cs="Times New Roman"/>
            <w:sz w:val="24"/>
            <w:lang w:eastAsia="zh" w:bidi="ar"/>
          </w:rPr>
          <w:t xml:space="preserve"> </w:t>
        </w:r>
      </w:ins>
      <w:ins w:id="144" w:author="沐" w:date="2025-01-28T01:06:00Z">
        <w:r>
          <w:rPr>
            <w:rFonts w:ascii="Times New Roman" w:hAnsi="Times New Roman" w:eastAsia="等线" w:cs="Times New Roman"/>
            <w:sz w:val="24"/>
            <w:lang w:bidi="ar"/>
          </w:rPr>
          <w:t xml:space="preserve">on historical data, our proposed model performs </w:t>
        </w:r>
      </w:ins>
      <w:ins w:id="145" w:author="沐" w:date="2025-01-28T01:06:00Z">
        <w:r>
          <w:rPr>
            <w:rFonts w:ascii="Times New Roman" w:hAnsi="Times New Roman" w:eastAsia="等线" w:cs="Times New Roman"/>
            <w:b/>
            <w:bCs/>
            <w:sz w:val="24"/>
            <w:lang w:bidi="ar"/>
            <w:rPrChange w:id="146" w:author="沐" w:date="2025-01-28T01:07:00Z">
              <w:rPr>
                <w:rFonts w:ascii="Times New Roman" w:hAnsi="Times New Roman" w:eastAsia="等线" w:cs="Times New Roman"/>
                <w:sz w:val="24"/>
                <w:lang w:bidi="ar"/>
              </w:rPr>
            </w:rPrChange>
          </w:rPr>
          <w:t>closer to real data results</w:t>
        </w:r>
      </w:ins>
      <w:ins w:id="147" w:author="沐" w:date="2025-01-28T01:06:00Z">
        <w:r>
          <w:rPr>
            <w:rFonts w:ascii="Times New Roman" w:hAnsi="Times New Roman" w:eastAsia="等线" w:cs="Times New Roman"/>
            <w:sz w:val="24"/>
            <w:lang w:bidi="ar"/>
          </w:rPr>
          <w:t xml:space="preserve"> and</w:t>
        </w:r>
      </w:ins>
      <w:ins w:id="148" w:author="沐" w:date="2025-01-28T01:10:00Z">
        <w:r>
          <w:rPr>
            <w:rFonts w:hint="eastAsia" w:ascii="Times New Roman" w:hAnsi="Times New Roman" w:eastAsia="等线" w:cs="Times New Roman"/>
            <w:sz w:val="24"/>
            <w:lang w:eastAsia="zh" w:bidi="ar"/>
          </w:rPr>
          <w:t xml:space="preserve"> </w:t>
        </w:r>
      </w:ins>
      <w:ins w:id="149" w:author="沐" w:date="2025-01-28T01:06:00Z">
        <w:r>
          <w:rPr>
            <w:rFonts w:ascii="Times New Roman" w:hAnsi="Times New Roman" w:eastAsia="等线" w:cs="Times New Roman"/>
            <w:sz w:val="24"/>
            <w:lang w:bidi="ar"/>
          </w:rPr>
          <w:t xml:space="preserve">has </w:t>
        </w:r>
      </w:ins>
      <w:ins w:id="150" w:author="沐" w:date="2025-01-28T01:06:00Z">
        <w:r>
          <w:rPr>
            <w:rFonts w:ascii="Times New Roman" w:hAnsi="Times New Roman" w:eastAsia="等线" w:cs="Times New Roman"/>
            <w:b/>
            <w:bCs/>
            <w:sz w:val="24"/>
            <w:lang w:bidi="ar"/>
            <w:rPrChange w:id="151" w:author="沐" w:date="2025-01-28T01:07:00Z">
              <w:rPr>
                <w:rFonts w:ascii="Times New Roman" w:hAnsi="Times New Roman" w:eastAsia="等线" w:cs="Times New Roman"/>
                <w:sz w:val="24"/>
                <w:lang w:bidi="ar"/>
              </w:rPr>
            </w:rPrChange>
          </w:rPr>
          <w:t>better interpretability</w:t>
        </w:r>
      </w:ins>
      <w:ins w:id="152"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53" w:author="沐" w:date="2025-01-28T01:06:00Z">
        <w:r>
          <w:rPr>
            <w:rFonts w:ascii="Times New Roman" w:hAnsi="Times New Roman" w:eastAsia="等线" w:cs="Times New Roman"/>
            <w:b/>
            <w:bCs/>
            <w:sz w:val="24"/>
            <w:lang w:bidi="ar"/>
            <w:rPrChange w:id="154" w:author="沐" w:date="2025-01-28T01:07:00Z">
              <w:rPr>
                <w:rFonts w:ascii="Times New Roman" w:hAnsi="Times New Roman" w:eastAsia="等线" w:cs="Times New Roman"/>
                <w:sz w:val="24"/>
                <w:lang w:bidi="ar"/>
              </w:rPr>
            </w:rPrChange>
          </w:rPr>
          <w:t>a decline</w:t>
        </w:r>
      </w:ins>
      <w:ins w:id="155"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56" w:author="沐" w:date="2025-01-28T01:06:00Z">
        <w:r>
          <w:rPr>
            <w:rFonts w:ascii="Times New Roman" w:hAnsi="Times New Roman" w:eastAsia="等线" w:cs="Times New Roman"/>
            <w:b/>
            <w:bCs/>
            <w:sz w:val="24"/>
            <w:lang w:bidi="ar"/>
            <w:rPrChange w:id="157" w:author="沐" w:date="2025-01-28T01:07:00Z">
              <w:rPr>
                <w:rFonts w:ascii="Times New Roman" w:hAnsi="Times New Roman" w:eastAsia="等线" w:cs="Times New Roman"/>
                <w:sz w:val="24"/>
                <w:lang w:bidi="ar"/>
              </w:rPr>
            </w:rPrChange>
          </w:rPr>
          <w:t>improve</w:t>
        </w:r>
      </w:ins>
      <w:ins w:id="158" w:author="沐" w:date="2025-01-28T01:06:00Z">
        <w:r>
          <w:rPr>
            <w:rFonts w:ascii="Times New Roman" w:hAnsi="Times New Roman" w:eastAsia="等线" w:cs="Times New Roman"/>
            <w:sz w:val="24"/>
            <w:lang w:bidi="ar"/>
          </w:rPr>
          <w:t xml:space="preserve">. Our results are </w:t>
        </w:r>
      </w:ins>
      <w:ins w:id="159" w:author="沐" w:date="2025-01-28T01:10:00Z">
        <w:r>
          <w:rPr>
            <w:rFonts w:hint="eastAsia" w:ascii="Times New Roman" w:hAnsi="Times New Roman" w:eastAsia="等线" w:cs="Times New Roman"/>
            <w:sz w:val="24"/>
            <w:lang w:eastAsia="zh" w:bidi="ar"/>
          </w:rPr>
          <w:t>shown</w:t>
        </w:r>
      </w:ins>
      <w:ins w:id="160"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62" w:author="沐" w:date="2025-01-27T15:04:00Z"/>
          <w:del w:id="163" w:author="几" w:date="2025-01-27T15:04:00Z"/>
          <w:rFonts w:ascii="Times New Roman" w:hAnsi="Times New Roman" w:cs="Times New Roman"/>
          <w:sz w:val="24"/>
        </w:rPr>
        <w:pPrChange w:id="161" w:author="几" w:date="2025-01-27T16:20:00Z">
          <w:pPr>
            <w:adjustRightInd w:val="0"/>
            <w:snapToGrid w:val="0"/>
            <w:spacing w:after="97" w:afterLines="30"/>
            <w:ind w:firstLine="480" w:firstLineChars="200"/>
          </w:pPr>
        </w:pPrChange>
      </w:pPr>
      <w:ins w:id="164" w:author="沐" w:date="2025-01-27T15:04:00Z">
        <w:r>
          <w:rPr>
            <w:rFonts w:ascii="Times New Roman" w:hAnsi="Times New Roman" w:eastAsia="等线" w:cs="Times New Roman"/>
            <w:sz w:val="24"/>
            <w:lang w:bidi="ar"/>
          </w:rPr>
          <w:t xml:space="preserve">In Problem 2, our </w:t>
        </w:r>
      </w:ins>
      <w:ins w:id="165" w:author="沐" w:date="2025-01-27T15:04:00Z">
        <w:r>
          <w:rPr>
            <w:rFonts w:ascii="Times New Roman" w:hAnsi="Times New Roman" w:eastAsia="等线" w:cs="Times New Roman"/>
            <w:b/>
            <w:bCs/>
            <w:sz w:val="24"/>
            <w:lang w:bidi="ar"/>
            <w:rPrChange w:id="166" w:author="几" w:date="2025-01-27T15:18:00Z">
              <w:rPr>
                <w:rFonts w:ascii="Times New Roman" w:hAnsi="Times New Roman" w:eastAsia="等线" w:cs="Times New Roman"/>
                <w:sz w:val="24"/>
                <w:lang w:bidi="ar"/>
              </w:rPr>
            </w:rPrChange>
          </w:rPr>
          <w:t>TOPSIS</w:t>
        </w:r>
      </w:ins>
      <w:ins w:id="167" w:author="沐" w:date="2025-01-27T15:04:00Z">
        <w:r>
          <w:rPr>
            <w:rFonts w:ascii="Times New Roman" w:hAnsi="Times New Roman" w:eastAsia="等线" w:cs="Times New Roman"/>
            <w:sz w:val="24"/>
            <w:lang w:bidi="ar"/>
          </w:rPr>
          <w:t xml:space="preserve"> </w:t>
        </w:r>
      </w:ins>
      <w:ins w:id="168" w:author="沐" w:date="2025-01-27T15:04:00Z">
        <w:r>
          <w:rPr>
            <w:rFonts w:ascii="Times New Roman" w:hAnsi="Times New Roman" w:eastAsia="等线" w:cs="Times New Roman"/>
            <w:b/>
            <w:bCs/>
            <w:sz w:val="24"/>
            <w:lang w:bidi="ar"/>
            <w:rPrChange w:id="169" w:author="几" w:date="2025-01-27T15:18:00Z">
              <w:rPr>
                <w:rFonts w:ascii="Times New Roman" w:hAnsi="Times New Roman" w:eastAsia="等线" w:cs="Times New Roman"/>
                <w:sz w:val="24"/>
                <w:lang w:bidi="ar"/>
              </w:rPr>
            </w:rPrChange>
          </w:rPr>
          <w:t>Prediction Model</w:t>
        </w:r>
      </w:ins>
      <w:ins w:id="170"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72" w:author="沐" w:date="2025-01-27T15:01:00Z"/>
          <w:del w:id="173" w:author="几" w:date="2025-01-27T15:04:00Z"/>
          <w:rFonts w:ascii="Times New Roman" w:hAnsi="Times New Roman" w:eastAsia="Times New Roman" w:cs="Times New Roman"/>
          <w:kern w:val="2"/>
          <w:szCs w:val="22"/>
          <w:lang w:eastAsia="zh"/>
          <w:rPrChange w:id="174" w:author="几" w:date="2025-01-27T15:01:00Z">
            <w:rPr>
              <w:ins w:id="175" w:author="沐" w:date="2025-01-27T15:01:00Z"/>
              <w:del w:id="176"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71"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78" w:author="沐" w:date="2025-01-27T15:05:00Z"/>
          <w:rFonts w:ascii="Times New Roman" w:hAnsi="Times New Roman" w:eastAsia="Times New Roman" w:cs="Times New Roman"/>
          <w:lang w:eastAsia="zh"/>
          <w14:ligatures w14:val="standardContextual"/>
        </w:rPr>
        <w:pPrChange w:id="177"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180" w:author="沐" w:date="2025-01-28T01:19:00Z"/>
          <w:rFonts w:ascii="Times New Roman" w:hAnsi="Times New Roman" w:eastAsia="等线" w:cs="Times New Roman"/>
          <w:sz w:val="24"/>
          <w:lang w:bidi="ar"/>
        </w:rPr>
        <w:pPrChange w:id="179" w:author="几" w:date="2025-01-27T16:20:00Z">
          <w:pPr>
            <w:adjustRightInd w:val="0"/>
            <w:snapToGrid w:val="0"/>
            <w:spacing w:after="72" w:afterLines="30"/>
            <w:ind w:firstLine="480"/>
          </w:pPr>
        </w:pPrChange>
      </w:pPr>
      <w:ins w:id="181" w:author="沐" w:date="2025-01-28T01:19:00Z">
        <w:r>
          <w:rPr>
            <w:rFonts w:ascii="Times New Roman" w:hAnsi="Times New Roman" w:eastAsia="等线" w:cs="Times New Roman"/>
            <w:sz w:val="24"/>
            <w:lang w:bidi="ar"/>
          </w:rPr>
          <w:t xml:space="preserve">For Problem 3, we applied the </w:t>
        </w:r>
      </w:ins>
      <w:ins w:id="182" w:author="沐" w:date="2025-01-28T01:19:00Z">
        <w:r>
          <w:rPr>
            <w:rFonts w:ascii="Times New Roman" w:hAnsi="Times New Roman" w:eastAsia="等线" w:cs="Times New Roman"/>
            <w:b/>
            <w:bCs/>
            <w:sz w:val="24"/>
            <w:lang w:bidi="ar"/>
            <w:rPrChange w:id="183" w:author="沐" w:date="2025-01-28T01:19:00Z">
              <w:rPr>
                <w:rFonts w:ascii="Times New Roman" w:hAnsi="Times New Roman" w:eastAsia="等线" w:cs="Times New Roman"/>
                <w:sz w:val="24"/>
                <w:lang w:bidi="ar"/>
              </w:rPr>
            </w:rPrChange>
          </w:rPr>
          <w:t>TOPSIS</w:t>
        </w:r>
      </w:ins>
      <w:ins w:id="184" w:author="沐" w:date="2025-01-28T01:19:00Z">
        <w:r>
          <w:rPr>
            <w:rFonts w:ascii="Times New Roman" w:hAnsi="Times New Roman" w:eastAsia="等线" w:cs="Times New Roman"/>
            <w:sz w:val="24"/>
            <w:lang w:bidi="ar"/>
          </w:rPr>
          <w:t xml:space="preserve"> algorithm to analyze the</w:t>
        </w:r>
      </w:ins>
      <w:ins w:id="185" w:author="沐" w:date="2025-01-28T01:19:00Z">
        <w:r>
          <w:rPr>
            <w:rFonts w:hint="eastAsia" w:ascii="Times New Roman" w:hAnsi="Times New Roman" w:eastAsia="等线" w:cs="Times New Roman"/>
            <w:sz w:val="24"/>
            <w:lang w:eastAsia="zh" w:bidi="ar"/>
          </w:rPr>
          <w:t xml:space="preserve"> </w:t>
        </w:r>
      </w:ins>
      <w:ins w:id="186" w:author="沐" w:date="2025-01-28T01:19:00Z">
        <w:r>
          <w:rPr>
            <w:rFonts w:ascii="Times New Roman" w:hAnsi="Times New Roman" w:eastAsia="等线" w:cs="Times New Roman"/>
            <w:sz w:val="24"/>
            <w:lang w:bidi="ar"/>
          </w:rPr>
          <w:t>specialty events</w:t>
        </w:r>
      </w:ins>
      <w:ins w:id="187" w:author="沐" w:date="2025-01-28T01:19:00Z">
        <w:r>
          <w:rPr>
            <w:rFonts w:hint="eastAsia" w:ascii="Times New Roman" w:hAnsi="Times New Roman" w:eastAsia="等线" w:cs="Times New Roman"/>
            <w:sz w:val="24"/>
            <w:lang w:eastAsia="zh" w:bidi="ar"/>
          </w:rPr>
          <w:t xml:space="preserve"> </w:t>
        </w:r>
      </w:ins>
      <w:ins w:id="188" w:author="沐" w:date="2025-01-28T01:19:00Z">
        <w:r>
          <w:rPr>
            <w:rFonts w:ascii="Times New Roman" w:hAnsi="Times New Roman" w:eastAsia="等线" w:cs="Times New Roman"/>
            <w:sz w:val="24"/>
            <w:lang w:bidi="ar"/>
          </w:rPr>
          <w:t xml:space="preserve">of each country, and presented the results in Table </w:t>
        </w:r>
      </w:ins>
      <w:ins w:id="189" w:author="沐" w:date="2025-01-28T01:20:00Z">
        <w:r>
          <w:rPr>
            <w:rFonts w:hint="eastAsia" w:ascii="Times New Roman" w:hAnsi="Times New Roman" w:eastAsia="等线" w:cs="Times New Roman"/>
            <w:sz w:val="24"/>
            <w:lang w:eastAsia="zh" w:bidi="ar"/>
          </w:rPr>
          <w:t>6</w:t>
        </w:r>
      </w:ins>
      <w:ins w:id="190"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192" w:author="沐" w:date="2025-01-27T15:07:00Z"/>
          <w:rFonts w:ascii="Times New Roman" w:hAnsi="Times New Roman" w:eastAsia="等线" w:cs="Times New Roman"/>
          <w:sz w:val="24"/>
          <w:lang w:eastAsia="zh"/>
        </w:rPr>
        <w:pPrChange w:id="191" w:author="几" w:date="2025-01-27T16:20:00Z">
          <w:pPr>
            <w:adjustRightInd w:val="0"/>
            <w:snapToGrid w:val="0"/>
            <w:spacing w:after="72" w:afterLines="30"/>
            <w:ind w:firstLine="480"/>
          </w:pPr>
        </w:pPrChange>
      </w:pPr>
      <w:ins w:id="193"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194" w:author="沐" w:date="2025-01-27T15:07:00Z">
        <w:r>
          <w:rPr>
            <w:rFonts w:ascii="Times New Roman" w:hAnsi="Times New Roman" w:eastAsia="等线" w:cs="Times New Roman"/>
            <w:b/>
            <w:bCs/>
            <w:color w:val="000000"/>
            <w:sz w:val="24"/>
            <w:lang w:bidi="ar"/>
            <w:rPrChange w:id="195" w:author="几" w:date="2025-01-27T22:48:00Z">
              <w:rPr>
                <w:rFonts w:ascii="Times New Roman" w:hAnsi="Times New Roman" w:eastAsia="等线" w:cs="Times New Roman"/>
                <w:sz w:val="24"/>
                <w:lang w:bidi="ar"/>
              </w:rPr>
            </w:rPrChange>
          </w:rPr>
          <w:t xml:space="preserve">the </w:t>
        </w:r>
      </w:ins>
      <w:ins w:id="196" w:author="沐" w:date="2025-01-28T01:21:00Z">
        <w:r>
          <w:rPr>
            <w:rFonts w:hint="eastAsia" w:ascii="Times New Roman" w:hAnsi="Times New Roman" w:eastAsia="等线" w:cs="Times New Roman"/>
            <w:b/>
            <w:bCs/>
            <w:color w:val="000000"/>
            <w:sz w:val="24"/>
            <w:lang w:eastAsia="zh" w:bidi="ar"/>
          </w:rPr>
          <w:t xml:space="preserve">Momentum </w:t>
        </w:r>
      </w:ins>
      <w:ins w:id="197" w:author="沐" w:date="2025-01-27T15:07:00Z">
        <w:r>
          <w:rPr>
            <w:rFonts w:ascii="Times New Roman" w:hAnsi="Times New Roman" w:eastAsia="等线" w:cs="Times New Roman"/>
            <w:b/>
            <w:bCs/>
            <w:color w:val="000000"/>
            <w:sz w:val="24"/>
            <w:lang w:bidi="ar"/>
            <w:rPrChange w:id="198" w:author="几" w:date="2025-01-27T22:48:00Z">
              <w:rPr>
                <w:rFonts w:ascii="Times New Roman" w:hAnsi="Times New Roman" w:eastAsia="等线" w:cs="Times New Roman"/>
                <w:sz w:val="24"/>
                <w:lang w:bidi="ar"/>
              </w:rPr>
            </w:rPrChange>
          </w:rPr>
          <w:t>Metric</w:t>
        </w:r>
      </w:ins>
      <w:ins w:id="199" w:author="沐" w:date="2025-01-28T01:20:00Z">
        <w:r>
          <w:rPr>
            <w:rFonts w:hint="eastAsia" w:ascii="Times New Roman" w:hAnsi="Times New Roman" w:eastAsia="等线" w:cs="Times New Roman"/>
            <w:b/>
            <w:bCs/>
            <w:color w:val="000000"/>
            <w:sz w:val="24"/>
            <w:lang w:eastAsia="zh" w:bidi="ar"/>
          </w:rPr>
          <w:t>.</w:t>
        </w:r>
      </w:ins>
      <w:ins w:id="200" w:author="沐" w:date="2025-01-27T15:07:00Z">
        <w:r>
          <w:rPr>
            <w:rFonts w:ascii="Times New Roman" w:hAnsi="Times New Roman" w:eastAsia="等线" w:cs="Times New Roman"/>
            <w:sz w:val="24"/>
            <w:lang w:bidi="ar"/>
          </w:rPr>
          <w:t xml:space="preserve"> </w:t>
        </w:r>
      </w:ins>
      <w:ins w:id="201" w:author="沐" w:date="2025-01-27T19:13:00Z">
        <w:r>
          <w:rPr>
            <w:rFonts w:hint="eastAsia" w:ascii="Times New Roman" w:hAnsi="Times New Roman" w:eastAsia="等线" w:cs="Times New Roman"/>
            <w:sz w:val="24"/>
            <w:lang w:eastAsia="zh" w:bidi="ar"/>
          </w:rPr>
          <w:t>T</w:t>
        </w:r>
      </w:ins>
      <w:ins w:id="202" w:author="沐" w:date="2025-01-27T15:07:00Z">
        <w:r>
          <w:rPr>
            <w:rFonts w:ascii="Times New Roman" w:hAnsi="Times New Roman" w:eastAsia="等线" w:cs="Times New Roman"/>
            <w:sz w:val="24"/>
            <w:lang w:bidi="ar"/>
          </w:rPr>
          <w:t xml:space="preserve">he </w:t>
        </w:r>
      </w:ins>
      <w:ins w:id="203" w:author="沐" w:date="2025-01-28T01:21:00Z">
        <w:r>
          <w:rPr>
            <w:rFonts w:ascii="Times New Roman" w:hAnsi="Times New Roman" w:eastAsia="等线" w:cs="Times New Roman"/>
            <w:b w:val="0"/>
            <w:bCs w:val="0"/>
            <w:color w:val="000000"/>
            <w:sz w:val="24"/>
            <w:lang w:eastAsia="zh" w:bidi="ar"/>
            <w:rPrChange w:id="204" w:author="沐" w:date="2025-01-28T01:22:00Z">
              <w:rPr>
                <w:rFonts w:ascii="Times New Roman" w:hAnsi="Times New Roman" w:eastAsia="等线" w:cs="Times New Roman"/>
                <w:b/>
                <w:bCs/>
                <w:color w:val="000000"/>
                <w:sz w:val="24"/>
                <w:lang w:eastAsia="zh" w:bidi="ar"/>
              </w:rPr>
            </w:rPrChange>
          </w:rPr>
          <w:t>Momentum</w:t>
        </w:r>
      </w:ins>
      <w:ins w:id="205"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206" w:author="沐" w:date="2025-01-28T01:21:00Z">
        <w:r>
          <w:rPr>
            <w:rFonts w:hint="eastAsia" w:ascii="Times New Roman" w:hAnsi="Times New Roman" w:eastAsia="等线" w:cs="Times New Roman"/>
            <w:sz w:val="24"/>
            <w:lang w:eastAsia="zh" w:bidi="ar"/>
          </w:rPr>
          <w:t xml:space="preserve">. </w:t>
        </w:r>
      </w:ins>
      <w:ins w:id="207" w:author="几" w:date="2025-01-27T22:50:00Z">
        <w:del w:id="208" w:author="沐" w:date="2025-01-28T01:20:00Z">
          <w:r>
            <w:rPr>
              <w:rFonts w:ascii="Times New Roman" w:hAnsi="Times New Roman" w:eastAsia="等线" w:cs="Times New Roman"/>
              <w:sz w:val="24"/>
              <w:szCs w:val="22"/>
              <w:lang w:bidi="ar"/>
              <w:rPrChange w:id="209" w:author="几" w:date="2025-01-27T22:50:00Z">
                <w:rPr>
                  <w:rFonts w:ascii="宋体" w:hAnsi="宋体" w:eastAsia="宋体" w:cs="宋体"/>
                  <w:sz w:val="24"/>
                  <w:szCs w:val="24"/>
                </w:rPr>
              </w:rPrChange>
            </w:rPr>
            <w:delText xml:space="preserve">represents a </w:delText>
          </w:r>
        </w:del>
      </w:ins>
      <w:ins w:id="210" w:author="几" w:date="2025-01-27T22:50:00Z">
        <w:del w:id="211" w:author="沐" w:date="2025-01-28T01:20:00Z">
          <w:r>
            <w:rPr>
              <w:rStyle w:val="24"/>
              <w:rFonts w:ascii="Times New Roman" w:hAnsi="Times New Roman" w:eastAsia="等线" w:cs="Times New Roman"/>
              <w:sz w:val="24"/>
              <w:szCs w:val="24"/>
              <w:lang w:bidi="ar"/>
              <w:rPrChange w:id="212" w:author="几" w:date="2025-01-27T22:50:00Z">
                <w:rPr>
                  <w:rStyle w:val="25"/>
                  <w:rFonts w:ascii="宋体" w:hAnsi="宋体" w:eastAsia="宋体" w:cs="宋体"/>
                  <w:sz w:val="24"/>
                  <w:szCs w:val="24"/>
                </w:rPr>
              </w:rPrChange>
            </w:rPr>
            <w:delText>"time-series"</w:delText>
          </w:r>
        </w:del>
      </w:ins>
      <w:ins w:id="213" w:author="几" w:date="2025-01-27T22:50:00Z">
        <w:del w:id="214" w:author="沐" w:date="2025-01-28T01:20:00Z">
          <w:r>
            <w:rPr>
              <w:rFonts w:ascii="Times New Roman" w:hAnsi="Times New Roman" w:eastAsia="等线" w:cs="Times New Roman"/>
              <w:sz w:val="24"/>
              <w:szCs w:val="22"/>
              <w:lang w:bidi="ar"/>
              <w:rPrChange w:id="215" w:author="几" w:date="2025-01-27T22:50:00Z">
                <w:rPr>
                  <w:rFonts w:ascii="宋体" w:hAnsi="宋体" w:eastAsia="宋体" w:cs="宋体"/>
                  <w:sz w:val="24"/>
                  <w:szCs w:val="24"/>
                </w:rPr>
              </w:rPrChange>
            </w:rPr>
            <w:delText xml:space="preserve"> or </w:delText>
          </w:r>
        </w:del>
      </w:ins>
      <w:ins w:id="216" w:author="几" w:date="2025-01-27T22:50:00Z">
        <w:del w:id="217" w:author="沐" w:date="2025-01-28T01:20:00Z">
          <w:r>
            <w:rPr>
              <w:rStyle w:val="24"/>
              <w:rFonts w:ascii="Times New Roman" w:hAnsi="Times New Roman" w:eastAsia="等线" w:cs="Times New Roman"/>
              <w:sz w:val="24"/>
              <w:szCs w:val="24"/>
              <w:lang w:bidi="ar"/>
              <w:rPrChange w:id="218" w:author="几" w:date="2025-01-27T22:50:00Z">
                <w:rPr>
                  <w:rStyle w:val="25"/>
                  <w:rFonts w:ascii="宋体" w:hAnsi="宋体" w:eastAsia="宋体" w:cs="宋体"/>
                  <w:sz w:val="24"/>
                  <w:szCs w:val="24"/>
                </w:rPr>
              </w:rPrChange>
            </w:rPr>
            <w:delText>"trend"</w:delText>
          </w:r>
        </w:del>
      </w:ins>
      <w:ins w:id="219" w:author="几" w:date="2025-01-27T22:50:00Z">
        <w:del w:id="220" w:author="沐" w:date="2025-01-28T01:20:00Z">
          <w:r>
            <w:rPr>
              <w:rFonts w:ascii="Times New Roman" w:hAnsi="Times New Roman" w:eastAsia="等线" w:cs="Times New Roman"/>
              <w:sz w:val="24"/>
              <w:szCs w:val="22"/>
              <w:lang w:bidi="ar"/>
              <w:rPrChange w:id="221" w:author="几" w:date="2025-01-27T22:50:00Z">
                <w:rPr>
                  <w:rFonts w:ascii="宋体" w:hAnsi="宋体" w:eastAsia="宋体" w:cs="宋体"/>
                  <w:sz w:val="24"/>
                  <w:szCs w:val="24"/>
                </w:rPr>
              </w:rPrChange>
            </w:rPr>
            <w:delText xml:space="preserve"> indicator used to measure the </w:delText>
          </w:r>
        </w:del>
      </w:ins>
      <w:ins w:id="222" w:author="几" w:date="2025-01-27T22:50:00Z">
        <w:del w:id="223" w:author="沐" w:date="2025-01-28T01:20:00Z">
          <w:r>
            <w:rPr>
              <w:rStyle w:val="24"/>
              <w:rFonts w:ascii="Times New Roman" w:hAnsi="Times New Roman" w:eastAsia="等线" w:cs="Times New Roman"/>
              <w:sz w:val="24"/>
              <w:szCs w:val="24"/>
              <w:lang w:bidi="ar"/>
              <w:rPrChange w:id="224" w:author="几" w:date="2025-01-27T22:50:00Z">
                <w:rPr>
                  <w:rStyle w:val="25"/>
                  <w:rFonts w:ascii="宋体" w:hAnsi="宋体" w:eastAsia="宋体" w:cs="宋体"/>
                  <w:sz w:val="24"/>
                  <w:szCs w:val="24"/>
                </w:rPr>
              </w:rPrChange>
            </w:rPr>
            <w:delText>temporal changes</w:delText>
          </w:r>
        </w:del>
      </w:ins>
      <w:ins w:id="225" w:author="几" w:date="2025-01-27T22:50:00Z">
        <w:del w:id="226" w:author="沐" w:date="2025-01-28T01:20:00Z">
          <w:r>
            <w:rPr>
              <w:rFonts w:ascii="Times New Roman" w:hAnsi="Times New Roman" w:eastAsia="等线" w:cs="Times New Roman"/>
              <w:sz w:val="24"/>
              <w:szCs w:val="22"/>
              <w:lang w:bidi="ar"/>
              <w:rPrChange w:id="227" w:author="几" w:date="2025-01-27T22:50:00Z">
                <w:rPr>
                  <w:rFonts w:ascii="宋体" w:hAnsi="宋体" w:eastAsia="宋体" w:cs="宋体"/>
                  <w:sz w:val="24"/>
                  <w:szCs w:val="24"/>
                </w:rPr>
              </w:rPrChange>
            </w:rPr>
            <w:delText xml:space="preserve"> or </w:delText>
          </w:r>
        </w:del>
      </w:ins>
      <w:ins w:id="228" w:author="几" w:date="2025-01-27T22:50:00Z">
        <w:del w:id="229" w:author="沐" w:date="2025-01-28T01:20:00Z">
          <w:r>
            <w:rPr>
              <w:rStyle w:val="24"/>
              <w:rFonts w:ascii="Times New Roman" w:hAnsi="Times New Roman" w:eastAsia="等线" w:cs="Times New Roman"/>
              <w:sz w:val="24"/>
              <w:szCs w:val="24"/>
              <w:lang w:bidi="ar"/>
              <w:rPrChange w:id="230" w:author="几" w:date="2025-01-27T22:50:00Z">
                <w:rPr>
                  <w:rStyle w:val="25"/>
                  <w:rFonts w:ascii="宋体" w:hAnsi="宋体" w:eastAsia="宋体" w:cs="宋体"/>
                  <w:sz w:val="24"/>
                  <w:szCs w:val="24"/>
                </w:rPr>
              </w:rPrChange>
            </w:rPr>
            <w:delText>dynamic effects</w:delText>
          </w:r>
        </w:del>
      </w:ins>
      <w:ins w:id="231" w:author="几" w:date="2025-01-27T22:50:00Z">
        <w:del w:id="232" w:author="沐" w:date="2025-01-28T01:20:00Z">
          <w:r>
            <w:rPr>
              <w:rFonts w:ascii="Times New Roman" w:hAnsi="Times New Roman" w:eastAsia="等线" w:cs="Times New Roman"/>
              <w:sz w:val="24"/>
              <w:szCs w:val="22"/>
              <w:lang w:bidi="ar"/>
              <w:rPrChange w:id="233" w:author="几" w:date="2025-01-27T22:50:00Z">
                <w:rPr>
                  <w:rFonts w:ascii="宋体" w:hAnsi="宋体" w:eastAsia="宋体" w:cs="宋体"/>
                  <w:sz w:val="24"/>
                  <w:szCs w:val="24"/>
                </w:rPr>
              </w:rPrChange>
            </w:rPr>
            <w:delText xml:space="preserve"> of a coach's influence</w:delText>
          </w:r>
        </w:del>
      </w:ins>
      <w:ins w:id="234" w:author="几" w:date="2025-01-27T22:50:00Z">
        <w:del w:id="235" w:author="沐" w:date="2025-01-28T01:20:00Z">
          <w:r>
            <w:rPr>
              <w:rFonts w:hint="eastAsia" w:ascii="Times New Roman" w:hAnsi="Times New Roman" w:eastAsia="等线" w:cs="Times New Roman"/>
              <w:sz w:val="24"/>
              <w:lang w:eastAsia="zh" w:bidi="ar"/>
            </w:rPr>
            <w:delText xml:space="preserve"> </w:delText>
          </w:r>
        </w:del>
      </w:ins>
      <w:ins w:id="236" w:author="沐" w:date="2025-01-27T15:07:00Z">
        <w:del w:id="237" w:author="几" w:date="2025-01-27T22:50:00Z">
          <w:r>
            <w:rPr>
              <w:rFonts w:ascii="Times New Roman" w:hAnsi="Times New Roman" w:eastAsia="等线" w:cs="Times New Roman"/>
              <w:sz w:val="24"/>
              <w:lang w:bidi="ar"/>
            </w:rPr>
            <w:delText xml:space="preserve"> </w:delText>
          </w:r>
        </w:del>
      </w:ins>
      <w:ins w:id="238" w:author="沐" w:date="2025-01-27T15:07:00Z">
        <w:del w:id="239"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40" w:author="沐" w:date="2025-01-27T15:07:00Z">
        <w:del w:id="241" w:author="几" w:date="2025-01-27T22:50:00Z">
          <w:r>
            <w:rPr>
              <w:rFonts w:ascii="Times New Roman" w:hAnsi="Times New Roman" w:eastAsia="等线" w:cs="Times New Roman"/>
              <w:sz w:val="24"/>
              <w:lang w:bidi="ar"/>
            </w:rPr>
            <w:delText xml:space="preserve"> </w:delText>
          </w:r>
        </w:del>
      </w:ins>
      <w:ins w:id="242" w:author="沐" w:date="2025-01-27T15:07:00Z">
        <w:r>
          <w:rPr>
            <w:rFonts w:ascii="Times New Roman" w:hAnsi="Times New Roman" w:eastAsia="等线" w:cs="Times New Roman"/>
            <w:sz w:val="24"/>
            <w:lang w:bidi="ar"/>
          </w:rPr>
          <w:t>Additionally, we conducted an ablation experiment</w:t>
        </w:r>
      </w:ins>
      <w:ins w:id="243" w:author="沐" w:date="2025-01-27T23:29:00Z">
        <w:r>
          <w:rPr>
            <w:rFonts w:hint="eastAsia" w:ascii="Times New Roman" w:hAnsi="Times New Roman" w:eastAsia="等线" w:cs="Times New Roman"/>
            <w:sz w:val="24"/>
            <w:lang w:eastAsia="zh" w:bidi="ar"/>
          </w:rPr>
          <w:t xml:space="preserve"> </w:t>
        </w:r>
      </w:ins>
      <w:ins w:id="244" w:author="沐" w:date="2025-01-27T15:07:00Z">
        <w:r>
          <w:rPr>
            <w:rFonts w:ascii="Times New Roman" w:hAnsi="Times New Roman" w:eastAsia="等线" w:cs="Times New Roman"/>
            <w:sz w:val="24"/>
            <w:lang w:bidi="ar"/>
          </w:rPr>
          <w:t xml:space="preserve">using </w:t>
        </w:r>
      </w:ins>
      <w:ins w:id="245" w:author="沐" w:date="2025-01-27T23:29:00Z">
        <w:r>
          <w:rPr>
            <w:rFonts w:ascii="Times New Roman" w:hAnsi="Times New Roman" w:eastAsia="等线" w:cs="Times New Roman"/>
            <w:b/>
            <w:bCs/>
            <w:sz w:val="24"/>
            <w:lang w:bidi="ar"/>
            <w:rPrChange w:id="246" w:author="沐" w:date="2025-01-27T23:29:00Z">
              <w:rPr>
                <w:rFonts w:ascii="Times New Roman" w:hAnsi="Times New Roman" w:eastAsia="等线" w:cs="Times New Roman"/>
                <w:sz w:val="24"/>
                <w:lang w:bidi="ar"/>
              </w:rPr>
            </w:rPrChange>
          </w:rPr>
          <w:t>AutoRegressive Integrated Moving Average</w:t>
        </w:r>
      </w:ins>
      <w:ins w:id="247" w:author="沐" w:date="2025-01-27T23:29:00Z">
        <w:r>
          <w:rPr>
            <w:rFonts w:hint="eastAsia" w:ascii="Times New Roman" w:hAnsi="Times New Roman" w:eastAsia="等线" w:cs="Times New Roman"/>
            <w:sz w:val="24"/>
            <w:lang w:eastAsia="zh" w:bidi="ar"/>
          </w:rPr>
          <w:t>(</w:t>
        </w:r>
      </w:ins>
      <w:ins w:id="248" w:author="沐" w:date="2025-01-27T15:07:00Z">
        <w:r>
          <w:rPr>
            <w:rFonts w:ascii="Times New Roman" w:hAnsi="Times New Roman" w:eastAsia="等线" w:cs="Times New Roman"/>
            <w:b/>
            <w:bCs/>
            <w:sz w:val="24"/>
            <w:lang w:bidi="ar"/>
            <w:rPrChange w:id="249" w:author="几" w:date="2025-01-27T15:25:00Z">
              <w:rPr>
                <w:rFonts w:ascii="Times New Roman" w:hAnsi="Times New Roman" w:eastAsia="等线" w:cs="Times New Roman"/>
                <w:sz w:val="24"/>
                <w:lang w:bidi="ar"/>
              </w:rPr>
            </w:rPrChange>
          </w:rPr>
          <w:t>ARIMA</w:t>
        </w:r>
      </w:ins>
      <w:ins w:id="250" w:author="沐" w:date="2025-01-27T23:29:00Z">
        <w:r>
          <w:rPr>
            <w:rFonts w:hint="eastAsia" w:ascii="Times New Roman" w:hAnsi="Times New Roman" w:eastAsia="等线" w:cs="Times New Roman"/>
            <w:b/>
            <w:bCs/>
            <w:sz w:val="24"/>
            <w:lang w:eastAsia="zh" w:bidi="ar"/>
          </w:rPr>
          <w:t xml:space="preserve">) </w:t>
        </w:r>
      </w:ins>
      <w:ins w:id="251" w:author="沐" w:date="2025-01-27T22:47:00Z">
        <w:r>
          <w:rPr>
            <w:rFonts w:ascii="Times New Roman" w:hAnsi="Times New Roman" w:eastAsia="等线" w:cs="Times New Roman"/>
            <w:b w:val="0"/>
            <w:bCs w:val="0"/>
            <w:sz w:val="24"/>
            <w:lang w:eastAsia="zh" w:bidi="ar"/>
            <w:rPrChange w:id="252" w:author="沐" w:date="2025-01-27T22:47:00Z">
              <w:rPr>
                <w:rFonts w:ascii="Times New Roman" w:hAnsi="Times New Roman" w:eastAsia="等线" w:cs="Times New Roman"/>
                <w:b/>
                <w:bCs/>
                <w:sz w:val="24"/>
                <w:lang w:eastAsia="zh" w:bidi="ar"/>
              </w:rPr>
            </w:rPrChange>
          </w:rPr>
          <w:t>(specifically ARIMA(2, 1, 1))</w:t>
        </w:r>
      </w:ins>
      <w:ins w:id="253" w:author="沐" w:date="2025-01-27T15:07:00Z">
        <w:r>
          <w:rPr>
            <w:rFonts w:ascii="Times New Roman" w:hAnsi="Times New Roman" w:eastAsia="等线" w:cs="Times New Roman"/>
            <w:sz w:val="24"/>
            <w:lang w:bidi="ar"/>
          </w:rPr>
          <w:t xml:space="preserve">. </w:t>
        </w:r>
      </w:ins>
      <w:ins w:id="254"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56" w:author="几" w:date="2025-01-27T15:28:00Z"/>
          <w:rFonts w:ascii="Times New Roman" w:hAnsi="Times New Roman" w:eastAsia="等线" w:cs="Times New Roman"/>
          <w:sz w:val="24"/>
          <w:lang w:eastAsia="zh" w:bidi="ar"/>
          <w:rPrChange w:id="257" w:author="几" w:date="2025-01-27T15:28:00Z">
            <w:rPr>
              <w:ins w:id="258" w:author="几" w:date="2025-01-27T15:28:00Z"/>
              <w:rFonts w:ascii="Times New Roman" w:hAnsi="Times New Roman" w:eastAsia="等线" w:cs="Times New Roman"/>
              <w:sz w:val="24"/>
              <w:lang w:bidi="ar"/>
            </w:rPr>
          </w:rPrChange>
        </w:rPr>
        <w:pPrChange w:id="255" w:author="几" w:date="2025-01-27T16:20:00Z">
          <w:pPr>
            <w:adjustRightInd w:val="0"/>
            <w:snapToGrid w:val="0"/>
            <w:spacing w:after="72" w:afterLines="30"/>
            <w:ind w:firstLine="480"/>
          </w:pPr>
        </w:pPrChange>
      </w:pPr>
      <w:ins w:id="259" w:author="沐" w:date="2025-01-27T15:09:00Z">
        <w:r>
          <w:rPr>
            <w:rFonts w:ascii="Times New Roman" w:hAnsi="Times New Roman" w:eastAsia="等线" w:cs="Times New Roman"/>
            <w:sz w:val="24"/>
            <w:lang w:bidi="ar"/>
          </w:rPr>
          <w:t xml:space="preserve">As for Problem 5, through </w:t>
        </w:r>
      </w:ins>
      <w:ins w:id="260" w:author="几 [2]" w:date="2025-01-28T02:48:50Z">
        <w:r>
          <w:rPr>
            <w:rFonts w:hint="eastAsia" w:ascii="Times New Roman" w:hAnsi="Times New Roman" w:eastAsia="等线" w:cs="Times New Roman"/>
            <w:b/>
            <w:bCs/>
            <w:sz w:val="24"/>
            <w:lang w:bidi="ar"/>
          </w:rPr>
          <w:t>Exploratory Data Analysis (EDA)</w:t>
        </w:r>
      </w:ins>
      <w:ins w:id="261" w:author="沐" w:date="2025-01-27T15:09:00Z">
        <w:del w:id="262" w:author="几 [2]" w:date="2025-01-28T02:48:50Z">
          <w:r>
            <w:rPr>
              <w:rFonts w:ascii="Times New Roman" w:hAnsi="Times New Roman" w:eastAsia="等线" w:cs="Times New Roman"/>
              <w:b/>
              <w:bCs/>
              <w:sz w:val="24"/>
              <w:lang w:bidi="ar"/>
              <w:rPrChange w:id="263" w:author="几" w:date="2025-01-27T15:49:00Z">
                <w:rPr>
                  <w:rFonts w:ascii="Times New Roman" w:hAnsi="Times New Roman" w:eastAsia="等线" w:cs="Times New Roman"/>
                  <w:sz w:val="24"/>
                  <w:lang w:bidi="ar"/>
                </w:rPr>
              </w:rPrChange>
            </w:rPr>
            <w:delText>EDA</w:delText>
          </w:r>
        </w:del>
      </w:ins>
      <w:ins w:id="264" w:author="沐" w:date="2025-01-27T15:09:00Z">
        <w:r>
          <w:rPr>
            <w:rFonts w:ascii="Times New Roman" w:hAnsi="Times New Roman" w:eastAsia="等线" w:cs="Times New Roman"/>
            <w:b/>
            <w:bCs/>
            <w:sz w:val="24"/>
            <w:lang w:bidi="ar"/>
            <w:rPrChange w:id="265" w:author="几" w:date="2025-01-27T15:49:00Z">
              <w:rPr>
                <w:rFonts w:ascii="Times New Roman" w:hAnsi="Times New Roman" w:eastAsia="等线" w:cs="Times New Roman"/>
                <w:sz w:val="24"/>
                <w:lang w:bidi="ar"/>
              </w:rPr>
            </w:rPrChange>
          </w:rPr>
          <w:t xml:space="preserve"> </w:t>
        </w:r>
      </w:ins>
      <w:ins w:id="266" w:author="沐" w:date="2025-01-27T15:09:00Z">
        <w:del w:id="267" w:author="几 [2]" w:date="2025-01-28T02:48:36Z">
          <w:r>
            <w:rPr>
              <w:rFonts w:ascii="Times New Roman" w:hAnsi="Times New Roman" w:eastAsia="等线" w:cs="Times New Roman"/>
              <w:b/>
              <w:bCs/>
              <w:sz w:val="24"/>
              <w:lang w:bidi="ar"/>
              <w:rPrChange w:id="268" w:author="几" w:date="2025-01-27T15:49:00Z">
                <w:rPr>
                  <w:rFonts w:ascii="Times New Roman" w:hAnsi="Times New Roman" w:eastAsia="等线" w:cs="Times New Roman"/>
                  <w:sz w:val="24"/>
                  <w:lang w:bidi="ar"/>
                </w:rPr>
              </w:rPrChange>
            </w:rPr>
            <w:delText>data analysis</w:delText>
          </w:r>
        </w:del>
      </w:ins>
      <w:ins w:id="269" w:author="沐" w:date="2025-01-27T15:09:00Z">
        <w:r>
          <w:rPr>
            <w:rFonts w:ascii="Times New Roman" w:hAnsi="Times New Roman" w:eastAsia="等线" w:cs="Times New Roman"/>
            <w:sz w:val="24"/>
            <w:lang w:bidi="ar"/>
          </w:rPr>
          <w:t xml:space="preserve"> and our aforementioned </w:t>
        </w:r>
      </w:ins>
      <w:ins w:id="270" w:author="沐" w:date="2025-01-27T15:09:00Z">
        <w:r>
          <w:rPr>
            <w:rFonts w:ascii="Times New Roman" w:hAnsi="Times New Roman" w:eastAsia="等线" w:cs="Times New Roman"/>
            <w:b/>
            <w:bCs/>
            <w:sz w:val="24"/>
            <w:lang w:bidi="ar"/>
            <w:rPrChange w:id="271" w:author="几" w:date="2025-01-27T15:49:00Z">
              <w:rPr>
                <w:rFonts w:ascii="Times New Roman" w:hAnsi="Times New Roman" w:eastAsia="等线" w:cs="Times New Roman"/>
                <w:sz w:val="24"/>
                <w:lang w:bidi="ar"/>
              </w:rPr>
            </w:rPrChange>
          </w:rPr>
          <w:t>IEWM</w:t>
        </w:r>
      </w:ins>
      <w:ins w:id="272" w:author="沐" w:date="2025-01-27T15:09:00Z">
        <w:r>
          <w:rPr>
            <w:rFonts w:ascii="Times New Roman" w:hAnsi="Times New Roman" w:eastAsia="等线" w:cs="Times New Roman"/>
            <w:sz w:val="24"/>
            <w:lang w:bidi="ar"/>
          </w:rPr>
          <w:t xml:space="preserve">, we revealed </w:t>
        </w:r>
      </w:ins>
      <w:ins w:id="273" w:author="几" w:date="2025-01-27T15:27:00Z">
        <w:r>
          <w:rPr>
            <w:rFonts w:ascii="Times New Roman" w:hAnsi="Times New Roman" w:eastAsia="等线" w:cs="Times New Roman"/>
            <w:sz w:val="24"/>
            <w:lang w:eastAsia="zh-CN" w:bidi="ar"/>
            <w:rPrChange w:id="274" w:author="几" w:date="2025-01-27T15:28:00Z">
              <w:rPr>
                <w:rFonts w:ascii="Times New Roman" w:hAnsi="Times New Roman" w:eastAsia="等线" w:cs="Times New Roman"/>
                <w:sz w:val="24"/>
                <w:lang w:eastAsia="zh" w:bidi="ar"/>
              </w:rPr>
            </w:rPrChange>
          </w:rPr>
          <w:t xml:space="preserve">some </w:t>
        </w:r>
      </w:ins>
      <w:ins w:id="275" w:author="几" w:date="2025-01-27T15:28:00Z">
        <w:r>
          <w:rPr>
            <w:rFonts w:ascii="Times New Roman" w:hAnsi="Times New Roman" w:eastAsia="等线" w:cs="Times New Roman"/>
            <w:sz w:val="24"/>
            <w:lang w:eastAsia="zh-CN" w:bidi="ar"/>
            <w:rPrChange w:id="276" w:author="几" w:date="2025-01-27T15:28:00Z">
              <w:rPr>
                <w:rFonts w:ascii="Times New Roman" w:hAnsi="Times New Roman" w:eastAsia="等线" w:cs="Times New Roman"/>
                <w:sz w:val="24"/>
                <w:lang w:eastAsia="zh" w:bidi="ar"/>
              </w:rPr>
            </w:rPrChange>
          </w:rPr>
          <w:t>special</w:t>
        </w:r>
      </w:ins>
      <w:ins w:id="277" w:author="沐" w:date="2025-01-27T15:09:00Z">
        <w:del w:id="278" w:author="几" w:date="2025-01-27T15:27:00Z">
          <w:r>
            <w:rPr>
              <w:rFonts w:ascii="Times New Roman" w:hAnsi="Times New Roman" w:eastAsia="等线" w:cs="Times New Roman"/>
              <w:sz w:val="24"/>
              <w:lang w:bidi="ar"/>
            </w:rPr>
            <w:delText>the following</w:delText>
          </w:r>
        </w:del>
      </w:ins>
      <w:ins w:id="279" w:author="沐" w:date="2025-01-27T15:09:00Z">
        <w:r>
          <w:rPr>
            <w:rFonts w:ascii="Times New Roman" w:hAnsi="Times New Roman" w:eastAsia="等线" w:cs="Times New Roman"/>
            <w:sz w:val="24"/>
            <w:lang w:bidi="ar"/>
          </w:rPr>
          <w:t xml:space="preserve"> phenomena</w:t>
        </w:r>
      </w:ins>
      <w:ins w:id="280" w:author="几" w:date="2025-01-27T15:28:00Z">
        <w:r>
          <w:rPr>
            <w:rFonts w:ascii="Times New Roman" w:hAnsi="Times New Roman" w:eastAsia="等线" w:cs="Times New Roman"/>
            <w:sz w:val="24"/>
            <w:lang w:eastAsia="zh-CN" w:bidi="ar"/>
            <w:rPrChange w:id="281" w:author="几" w:date="2025-01-27T15:28:00Z">
              <w:rPr>
                <w:rFonts w:ascii="Times New Roman" w:hAnsi="Times New Roman" w:eastAsia="等线" w:cs="Times New Roman"/>
                <w:sz w:val="24"/>
                <w:lang w:eastAsia="zh" w:bidi="ar"/>
              </w:rPr>
            </w:rPrChange>
          </w:rPr>
          <w:t xml:space="preserve"> of the Olympic games</w:t>
        </w:r>
      </w:ins>
      <w:ins w:id="282" w:author="沐" w:date="2025-01-27T15:09:00Z">
        <w:del w:id="283"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284" w:author="沐" w:date="2025-01-27T22:51:00Z">
        <w:r>
          <w:rPr>
            <w:rFonts w:hint="eastAsia" w:ascii="Times New Roman" w:hAnsi="Times New Roman" w:eastAsia="等线" w:cs="Times New Roman"/>
            <w:sz w:val="24"/>
            <w:lang w:eastAsia="zh" w:bidi="ar"/>
          </w:rPr>
          <w:t xml:space="preserve">, </w:t>
        </w:r>
      </w:ins>
      <w:ins w:id="285"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287" w:author="沐" w:date="2025-01-27T15:09:00Z"/>
          <w:del w:id="288" w:author="几" w:date="2025-01-27T15:28:00Z"/>
          <w:rFonts w:ascii="Times New Roman" w:hAnsi="Times New Roman" w:eastAsia="等线" w:cs="Times New Roman"/>
          <w:sz w:val="24"/>
          <w:szCs w:val="22"/>
          <w:lang w:bidi="ar"/>
          <w:rPrChange w:id="289" w:author="几" w:date="2025-01-27T15:28:00Z">
            <w:rPr>
              <w:ins w:id="290" w:author="沐" w:date="2025-01-27T15:09:00Z"/>
              <w:del w:id="291" w:author="几" w:date="2025-01-27T15:28:00Z"/>
              <w:rFonts w:ascii="Times New Roman" w:hAnsi="Times New Roman" w:cs="Times New Roman"/>
              <w:sz w:val="24"/>
              <w:szCs w:val="24"/>
            </w:rPr>
          </w:rPrChange>
        </w:rPr>
        <w:pPrChange w:id="286" w:author="几" w:date="2025-01-27T16:20:00Z">
          <w:pPr>
            <w:adjustRightInd w:val="0"/>
            <w:snapToGrid w:val="0"/>
            <w:spacing w:after="97" w:afterLines="30"/>
            <w:ind w:firstLine="480"/>
          </w:pPr>
        </w:pPrChange>
      </w:pPr>
      <w:ins w:id="292" w:author="沐" w:date="2025-01-27T15:09:00Z">
        <w:del w:id="293" w:author="几" w:date="2025-01-27T15:28:00Z">
          <w:r>
            <w:rPr>
              <w:rFonts w:ascii="Times New Roman" w:hAnsi="Times New Roman" w:eastAsia="等线" w:cs="Times New Roman"/>
              <w:sz w:val="24"/>
              <w:szCs w:val="22"/>
              <w:lang w:bidi="ar"/>
              <w:rPrChange w:id="294"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296" w:author="几" w:date="2025-01-27T15:28:00Z"/>
          <w:rFonts w:ascii="Times New Roman" w:hAnsi="Times New Roman" w:eastAsia="等线" w:cs="Times New Roman"/>
          <w:szCs w:val="22"/>
          <w:lang w:eastAsia="zh" w:bidi="ar"/>
          <w:rPrChange w:id="297" w:author="几" w:date="2025-01-27T15:28:00Z">
            <w:rPr>
              <w:del w:id="298" w:author="几" w:date="2025-01-27T15:28:00Z"/>
              <w:rFonts w:ascii="Times New Roman" w:hAnsi="Times New Roman" w:eastAsia="等线" w:cs="Times New Roman"/>
              <w:szCs w:val="22"/>
              <w:lang w:eastAsia="zh" w:bidi="ar"/>
            </w:rPr>
          </w:rPrChange>
        </w:rPr>
        <w:pPrChange w:id="295"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300" w:author="几" w:date="2025-01-27T15:11:00Z"/>
          <w:rFonts w:ascii="Times New Roman" w:hAnsi="Times New Roman" w:eastAsia="等线" w:cs="Times New Roman"/>
          <w:kern w:val="2"/>
          <w:szCs w:val="22"/>
          <w:lang w:bidi="ar"/>
          <w:rPrChange w:id="301" w:author="几" w:date="2025-01-27T15:28:00Z">
            <w:rPr>
              <w:del w:id="302" w:author="几" w:date="2025-01-27T15:11:00Z"/>
              <w:rFonts w:ascii="Times New Roman" w:hAnsi="Times New Roman" w:eastAsia="Times New Roman" w:cs="Times New Roman"/>
              <w:kern w:val="2"/>
              <w:szCs w:val="22"/>
              <w14:ligatures w14:val="standardContextual"/>
            </w:rPr>
          </w:rPrChange>
          <w14:ligatures w14:val="standardContextual"/>
        </w:rPr>
        <w:pPrChange w:id="299" w:author="几" w:date="2025-01-27T16:20:00Z">
          <w:pPr>
            <w:pStyle w:val="20"/>
            <w:shd w:val="clear" w:color="auto" w:fill="FFFFFF"/>
            <w:spacing w:before="269" w:beforeAutospacing="0" w:after="269" w:afterAutospacing="0"/>
            <w:ind w:firstLine="420"/>
            <w:textAlignment w:val="baseline"/>
          </w:pPr>
        </w:pPrChange>
      </w:pPr>
      <w:del w:id="303" w:author="几" w:date="2025-01-27T15:11:00Z">
        <w:r>
          <w:rPr>
            <w:rFonts w:ascii="Times New Roman" w:hAnsi="Times New Roman" w:eastAsia="等线" w:cs="Times New Roman"/>
            <w:sz w:val="24"/>
            <w:lang w:bidi="ar"/>
            <w:rPrChange w:id="304"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306"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305" w:author="几" w:date="2025-01-27T16:20:00Z">
          <w:pPr>
            <w:pStyle w:val="20"/>
            <w:shd w:val="clear" w:color="auto" w:fill="FFFFFF"/>
            <w:spacing w:before="269" w:beforeAutospacing="0" w:after="269" w:afterAutospacing="0"/>
            <w:ind w:firstLine="420"/>
            <w:textAlignment w:val="baseline"/>
          </w:pPr>
        </w:pPrChange>
      </w:pPr>
      <w:ins w:id="307" w:author="几" w:date="2025-01-27T15:26:00Z">
        <w:r>
          <w:rPr>
            <w:rFonts w:ascii="Times New Roman" w:hAnsi="Times New Roman" w:eastAsia="等线" w:cs="Times New Roman"/>
            <w:sz w:val="24"/>
            <w:lang w:eastAsia="zh" w:bidi="ar"/>
            <w:rPrChange w:id="308"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309" w:author="几" w:date="2025-01-27T15:26:00Z">
        <w:del w:id="310" w:author="沐" w:date="2025-01-28T01:08:00Z">
          <w:r>
            <w:rPr>
              <w:rFonts w:ascii="Times New Roman" w:hAnsi="Times New Roman" w:eastAsia="等线" w:cs="Times New Roman"/>
              <w:sz w:val="24"/>
              <w:lang w:eastAsia="zh" w:bidi="ar"/>
              <w:rPrChange w:id="311"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312" w:author="几" w:date="2025-01-27T15:26:00Z">
        <w:r>
          <w:rPr>
            <w:rFonts w:ascii="Times New Roman" w:hAnsi="Times New Roman" w:eastAsia="等线" w:cs="Times New Roman"/>
            <w:sz w:val="24"/>
            <w:lang w:bidi="ar"/>
            <w:rPrChange w:id="313"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314" w:author="几" w:date="2025-01-27T15:27:00Z">
        <w:del w:id="315" w:author="沐" w:date="2025-01-28T01:08:00Z">
          <w:r>
            <w:rPr>
              <w:rFonts w:ascii="Times New Roman" w:hAnsi="Times New Roman" w:eastAsia="等线" w:cs="Times New Roman"/>
              <w:sz w:val="24"/>
              <w:lang w:eastAsia="zh" w:bidi="ar"/>
              <w:rPrChange w:id="316"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317" w:author="几" w:date="2025-01-27T15:27:00Z">
        <w:r>
          <w:rPr>
            <w:rFonts w:ascii="Times New Roman" w:hAnsi="Times New Roman" w:eastAsia="等线" w:cs="Times New Roman"/>
            <w:sz w:val="24"/>
            <w:lang w:eastAsia="zh" w:bidi="ar"/>
            <w:rPrChange w:id="318"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319" w:author="几" w:date="2025-01-27T15:27:00Z">
        <w:r>
          <w:rPr>
            <w:rFonts w:ascii="Times New Roman" w:hAnsi="Times New Roman" w:eastAsia="等线" w:cs="Times New Roman"/>
            <w:b/>
            <w:bCs/>
            <w:sz w:val="24"/>
            <w:lang w:eastAsia="zh" w:bidi="ar"/>
            <w:rPrChange w:id="320"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321" w:author="几" w:date="2025-01-27T15:27:00Z">
        <w:r>
          <w:rPr>
            <w:rFonts w:ascii="Times New Roman" w:hAnsi="Times New Roman" w:eastAsia="等线" w:cs="Times New Roman"/>
            <w:sz w:val="24"/>
            <w:lang w:eastAsia="zh" w:bidi="ar"/>
            <w:rPrChange w:id="322"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323" w:author="几" w:date="2025-01-27T15:27:00Z">
        <w:r>
          <w:rPr>
            <w:rFonts w:ascii="Times New Roman" w:hAnsi="Times New Roman" w:eastAsia="等线" w:cs="Times New Roman"/>
            <w:b/>
            <w:bCs/>
            <w:sz w:val="24"/>
            <w:lang w:eastAsia="zh" w:bidi="ar"/>
            <w:rPrChange w:id="324"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325" w:author="几" w:date="2025-01-27T15:27:00Z">
        <w:r>
          <w:rPr>
            <w:rFonts w:ascii="Times New Roman" w:hAnsi="Times New Roman" w:eastAsia="等线" w:cs="Times New Roman"/>
            <w:sz w:val="24"/>
            <w:lang w:eastAsia="zh" w:bidi="ar"/>
            <w:rPrChange w:id="326"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327" w:author="几" w:date="2025-01-27T15:27:00Z">
        <w:r>
          <w:rPr>
            <w:rFonts w:ascii="Times New Roman" w:hAnsi="Times New Roman" w:eastAsia="等线" w:cs="Times New Roman"/>
            <w:b/>
            <w:bCs/>
            <w:sz w:val="24"/>
            <w:lang w:eastAsia="zh" w:bidi="ar"/>
            <w:rPrChange w:id="328"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329" w:author="几" w:date="2025-01-27T15:27:00Z">
        <w:r>
          <w:rPr>
            <w:rFonts w:ascii="Times New Roman" w:hAnsi="Times New Roman" w:eastAsia="等线" w:cs="Times New Roman"/>
            <w:sz w:val="24"/>
            <w:lang w:eastAsia="zh" w:bidi="ar"/>
            <w:rPrChange w:id="330" w:author="几" w:date="2025-01-27T15:28:00Z">
              <w:rPr>
                <w:rFonts w:ascii="Times New Roman" w:hAnsi="Times New Roman" w:eastAsia="Times New Roman" w:cs="Times New Roman"/>
                <w:lang w:eastAsia="zh"/>
                <w14:ligatures w14:val="standardContextual"/>
              </w:rPr>
            </w:rPrChange>
            <w14:ligatures w14:val="standardContextual"/>
          </w:rPr>
          <w:t>.</w:t>
        </w:r>
      </w:ins>
      <w:ins w:id="331" w:author="几" w:date="2025-01-27T15:27:00Z">
        <w:del w:id="332" w:author="沐" w:date="2025-01-28T01:08:00Z">
          <w:r>
            <w:rPr>
              <w:rFonts w:ascii="Times New Roman" w:hAnsi="Times New Roman" w:eastAsia="等线" w:cs="Times New Roman"/>
              <w:sz w:val="24"/>
              <w:lang w:eastAsia="zh" w:bidi="ar"/>
              <w:rPrChange w:id="333"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334"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35"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36" w:author="几" w:date="2025-01-27T15:30:00Z">
        <w:r>
          <w:rPr>
            <w:rFonts w:ascii="Times New Roman" w:hAnsi="Times New Roman" w:eastAsia="Times New Roman" w:cs="Times New Roman"/>
            <w:b/>
            <w:bCs/>
            <w:kern w:val="2"/>
            <w:szCs w:val="22"/>
            <w14:ligatures w14:val="standardContextual"/>
          </w:rPr>
          <w:delText>Sensitivity analysis</w:delText>
        </w:r>
      </w:del>
      <w:ins w:id="337" w:author="几" w:date="2025-01-27T15:30:00Z">
        <w:r>
          <w:rPr>
            <w:rFonts w:ascii="Times New Roman" w:hAnsi="Times New Roman" w:eastAsia="等线" w:cs="Times New Roman"/>
            <w:b/>
            <w:bCs/>
            <w:kern w:val="2"/>
            <w:szCs w:val="22"/>
            <w:lang w:bidi="ar"/>
          </w:rPr>
          <w:t>ARIMA</w:t>
        </w:r>
      </w:ins>
      <w:ins w:id="338" w:author="几" w:date="2025-01-27T15:30:00Z">
        <w:r>
          <w:rPr>
            <w:rFonts w:hint="eastAsia" w:ascii="Times New Roman" w:hAnsi="Times New Roman" w:eastAsia="等线" w:cs="Times New Roman"/>
            <w:b/>
            <w:bCs/>
            <w:kern w:val="2"/>
            <w:szCs w:val="22"/>
            <w:lang w:eastAsia="zh" w:bidi="ar"/>
          </w:rPr>
          <w:t>;</w:t>
        </w:r>
      </w:ins>
      <w:ins w:id="339" w:author="几 [2]" w:date="2025-01-28T02:48:52Z">
        <w:r>
          <w:rPr>
            <w:rFonts w:hint="eastAsia" w:ascii="Times New Roman" w:hAnsi="Times New Roman" w:eastAsia="等线" w:cs="Times New Roman"/>
            <w:b/>
            <w:bCs/>
            <w:kern w:val="2"/>
            <w:szCs w:val="22"/>
            <w:lang w:bidi="ar"/>
          </w:rPr>
          <w:t>Exploratory Data Analysis (EDA)</w:t>
        </w:r>
      </w:ins>
      <w:ins w:id="340" w:author="几" w:date="2025-01-27T23:52:00Z">
        <w:del w:id="341" w:author="几 [2]" w:date="2025-01-28T02:48:52Z">
          <w:r>
            <w:rPr>
              <w:rFonts w:ascii="Times New Roman" w:hAnsi="Times New Roman" w:eastAsia="等线" w:cs="Times New Roman"/>
              <w:b/>
              <w:bCs/>
              <w:kern w:val="2"/>
              <w:szCs w:val="22"/>
              <w:lang w:bidi="ar"/>
            </w:rPr>
            <w:delText>EDA</w:delText>
          </w:r>
        </w:del>
      </w:ins>
      <w:ins w:id="342" w:author="几" w:date="2025-01-27T23:52:00Z">
        <w:r>
          <w:rPr>
            <w:rFonts w:ascii="Times New Roman" w:hAnsi="Times New Roman" w:eastAsia="等线" w:cs="Times New Roman"/>
            <w:b/>
            <w:bCs/>
            <w:kern w:val="2"/>
            <w:szCs w:val="22"/>
            <w:lang w:bidi="ar"/>
          </w:rPr>
          <w:t xml:space="preserve"> </w:t>
        </w:r>
      </w:ins>
      <w:ins w:id="343" w:author="几" w:date="2025-01-27T23:52:00Z">
        <w:del w:id="344"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46" w:author="asus" w:date="2025-01-28T02:06:00Z"/>
          <w:rFonts w:ascii="Times New Roman" w:hAnsi="Times New Roman" w:eastAsia="Times New Roman" w:cs="Times New Roman"/>
          <w:sz w:val="24"/>
          <w14:ligatures w14:val="standardContextual"/>
        </w:rPr>
        <w:pPrChange w:id="345" w:author="几" w:date="2025-01-27T15:52:00Z">
          <w:pPr>
            <w:widowControl/>
            <w:jc w:val="left"/>
          </w:pPr>
        </w:pPrChange>
      </w:pPr>
      <w:del w:id="347"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49" w:author="asus" w:date="2025-01-28T02:06:00Z">
            <w:rPr>
              <w:rFonts w:ascii="Times New Roman" w:hAnsi="Times New Roman" w:eastAsia="Times New Roman" w:cs="Times New Roman"/>
              <w:kern w:val="2"/>
              <w:szCs w:val="22"/>
              <w14:ligatures w14:val="standardContextual"/>
            </w:rPr>
          </w:rPrChange>
          <w14:ligatures w14:val="standardContextual"/>
        </w:rPr>
        <w:pPrChange w:id="348" w:author="asus" w:date="2025-01-28T02:06:00Z">
          <w:pPr>
            <w:pStyle w:val="20"/>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lang w:val="zh-CN"/>
        </w:rPr>
      </w:sdtEndPr>
      <w:sdtContent>
        <w:p w14:paraId="5FB678E4">
          <w:pPr>
            <w:jc w:val="center"/>
            <w:rPr>
              <w:ins w:id="350" w:author="几" w:date="2025-01-28T01:07:00Z"/>
              <w:sz w:val="24"/>
              <w:szCs w:val="36"/>
              <w:lang w:eastAsia="zh"/>
              <w:rPrChange w:id="351" w:author="asus" w:date="2025-01-28T02:06:00Z">
                <w:rPr>
                  <w:ins w:id="352" w:author="几" w:date="2025-01-28T01:07:00Z"/>
                  <w:lang w:eastAsia="zh"/>
                </w:rPr>
              </w:rPrChange>
            </w:rPr>
          </w:pPr>
          <w:ins w:id="353" w:author="几" w:date="2025-01-28T01:09:00Z">
            <w:r>
              <w:rPr>
                <w:sz w:val="24"/>
                <w:szCs w:val="36"/>
                <w:lang w:val="zh-CN" w:eastAsia="zh"/>
                <w:rPrChange w:id="354" w:author="asus" w:date="2025-01-28T02:06:00Z">
                  <w:rPr>
                    <w:lang w:val="zh-CN" w:eastAsia="zh"/>
                  </w:rPr>
                </w:rPrChange>
              </w:rPr>
              <w:t>Contents</w:t>
            </w:r>
          </w:ins>
        </w:p>
        <w:p w14:paraId="5E55E38E">
          <w:pPr>
            <w:pStyle w:val="17"/>
            <w:tabs>
              <w:tab w:val="right" w:leader="dot" w:pos="9060"/>
            </w:tabs>
            <w:rPr>
              <w:ins w:id="355" w:author="asus" w:date="2025-01-28T02:03:00Z"/>
              <w:sz w:val="18"/>
              <w:rPrChange w:id="356" w:author="asus" w:date="2025-01-28T02:06:00Z">
                <w:rPr>
                  <w:ins w:id="357" w:author="asus" w:date="2025-01-28T02:03:00Z"/>
                </w:rPr>
              </w:rPrChange>
            </w:rPr>
          </w:pPr>
          <w:del w:id="358" w:author="几" w:date="2025-01-28T01:07:00Z">
            <w:r>
              <w:rPr>
                <w:rFonts w:hint="eastAsia" w:ascii="Times New Roman" w:hAnsi="Times New Roman" w:eastAsia="宋体" w:cstheme="minorBidi"/>
                <w:b w:val="0"/>
                <w:bCs/>
                <w:sz w:val="18"/>
                <w:szCs w:val="32"/>
                <w:rPrChange w:id="359"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60" w:author="asus" w:date="2025-01-28T02:06:00Z">
                <w:rPr/>
              </w:rPrChange>
              <w14:ligatures w14:val="standardContextual"/>
            </w:rPr>
            <w:fldChar w:fldCharType="begin"/>
          </w:r>
          <w:r>
            <w:rPr>
              <w:rFonts w:ascii="Times New Roman" w:hAnsi="Times New Roman" w:eastAsia="宋体"/>
              <w:bCs/>
              <w:sz w:val="18"/>
              <w:szCs w:val="32"/>
              <w:rPrChange w:id="361" w:author="asus" w:date="2025-01-28T02:06:00Z">
                <w:rPr/>
              </w:rPrChange>
              <w14:ligatures w14:val="standardContextual"/>
            </w:rPr>
            <w:instrText xml:space="preserve"> TOC \o "1-3" \h \z \u </w:instrText>
          </w:r>
          <w:r>
            <w:rPr>
              <w:rFonts w:ascii="Times New Roman" w:hAnsi="Times New Roman" w:eastAsia="宋体"/>
              <w:bCs/>
              <w:sz w:val="18"/>
              <w:szCs w:val="32"/>
              <w:rPrChange w:id="362" w:author="asus" w:date="2025-01-28T02:06:00Z">
                <w:rPr/>
              </w:rPrChange>
              <w14:ligatures w14:val="standardContextual"/>
            </w:rPr>
            <w:fldChar w:fldCharType="separate"/>
          </w:r>
          <w:ins w:id="363" w:author="asus" w:date="2025-01-28T02:03:00Z">
            <w:r>
              <w:rPr>
                <w:rStyle w:val="26"/>
                <w:sz w:val="18"/>
                <w:rPrChange w:id="364" w:author="asus" w:date="2025-01-28T02:06:00Z">
                  <w:rPr>
                    <w:rStyle w:val="26"/>
                  </w:rPr>
                </w:rPrChange>
              </w:rPr>
              <w:fldChar w:fldCharType="begin"/>
            </w:r>
          </w:ins>
          <w:ins w:id="365" w:author="asus" w:date="2025-01-28T02:03:00Z">
            <w:r>
              <w:rPr>
                <w:rStyle w:val="26"/>
                <w:sz w:val="18"/>
                <w:rPrChange w:id="366" w:author="asus" w:date="2025-01-28T02:06:00Z">
                  <w:rPr>
                    <w:rStyle w:val="26"/>
                  </w:rPr>
                </w:rPrChange>
              </w:rPr>
              <w:instrText xml:space="preserve"> </w:instrText>
            </w:r>
          </w:ins>
          <w:ins w:id="367" w:author="asus" w:date="2025-01-28T02:03:00Z">
            <w:r>
              <w:rPr>
                <w:sz w:val="18"/>
                <w:rPrChange w:id="368" w:author="asus" w:date="2025-01-28T02:06:00Z">
                  <w:rPr/>
                </w:rPrChange>
              </w:rPr>
              <w:instrText xml:space="preserve">HYPERLINK \l "_Toc188922251"</w:instrText>
            </w:r>
          </w:ins>
          <w:ins w:id="369" w:author="asus" w:date="2025-01-28T02:03:00Z">
            <w:r>
              <w:rPr>
                <w:rStyle w:val="26"/>
                <w:sz w:val="18"/>
                <w:rPrChange w:id="370" w:author="asus" w:date="2025-01-28T02:06:00Z">
                  <w:rPr>
                    <w:rStyle w:val="26"/>
                  </w:rPr>
                </w:rPrChange>
              </w:rPr>
              <w:instrText xml:space="preserve"> </w:instrText>
            </w:r>
          </w:ins>
          <w:ins w:id="371" w:author="asus" w:date="2025-01-28T02:03:00Z">
            <w:r>
              <w:rPr>
                <w:rStyle w:val="26"/>
                <w:sz w:val="18"/>
                <w:rPrChange w:id="372" w:author="asus" w:date="2025-01-28T02:06:00Z">
                  <w:rPr>
                    <w:rStyle w:val="26"/>
                  </w:rPr>
                </w:rPrChange>
              </w:rPr>
              <w:fldChar w:fldCharType="separate"/>
            </w:r>
          </w:ins>
          <w:ins w:id="373" w:author="asus" w:date="2025-01-28T02:03:00Z">
            <w:r>
              <w:rPr>
                <w:rStyle w:val="26"/>
                <w:rFonts w:ascii="Times New Roman" w:hAnsi="Times New Roman" w:eastAsia="Times New Roman" w:cs="Times New Roman"/>
                <w:b/>
                <w:bCs/>
                <w:sz w:val="18"/>
                <w:rPrChange w:id="374"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375" w:author="asus" w:date="2025-01-28T02:03:00Z">
            <w:r>
              <w:rPr>
                <w:sz w:val="18"/>
                <w:rPrChange w:id="376" w:author="asus" w:date="2025-01-28T02:06:00Z">
                  <w:rPr/>
                </w:rPrChange>
              </w:rPr>
              <w:tab/>
            </w:r>
          </w:ins>
          <w:ins w:id="377" w:author="asus" w:date="2025-01-28T02:03:00Z">
            <w:r>
              <w:rPr>
                <w:sz w:val="18"/>
                <w:rPrChange w:id="378" w:author="asus" w:date="2025-01-28T02:06:00Z">
                  <w:rPr/>
                </w:rPrChange>
              </w:rPr>
              <w:fldChar w:fldCharType="begin"/>
            </w:r>
          </w:ins>
          <w:ins w:id="379" w:author="asus" w:date="2025-01-28T02:03:00Z">
            <w:r>
              <w:rPr>
                <w:sz w:val="18"/>
                <w:rPrChange w:id="380" w:author="asus" w:date="2025-01-28T02:06:00Z">
                  <w:rPr/>
                </w:rPrChange>
              </w:rPr>
              <w:instrText xml:space="preserve"> PAGEREF _Toc188922251 \h </w:instrText>
            </w:r>
          </w:ins>
          <w:ins w:id="381" w:author="asus" w:date="2025-01-28T02:03:00Z">
            <w:r>
              <w:rPr>
                <w:sz w:val="18"/>
                <w:rPrChange w:id="382" w:author="asus" w:date="2025-01-28T02:06:00Z">
                  <w:rPr/>
                </w:rPrChange>
              </w:rPr>
              <w:fldChar w:fldCharType="separate"/>
            </w:r>
          </w:ins>
          <w:r>
            <w:rPr>
              <w:sz w:val="18"/>
            </w:rPr>
            <w:t>3</w:t>
          </w:r>
          <w:ins w:id="383" w:author="asus" w:date="2025-01-28T02:03:00Z">
            <w:r>
              <w:rPr>
                <w:sz w:val="18"/>
                <w:rPrChange w:id="384" w:author="asus" w:date="2025-01-28T02:06:00Z">
                  <w:rPr/>
                </w:rPrChange>
              </w:rPr>
              <w:fldChar w:fldCharType="end"/>
            </w:r>
          </w:ins>
          <w:ins w:id="385" w:author="asus" w:date="2025-01-28T02:03:00Z">
            <w:r>
              <w:rPr>
                <w:rStyle w:val="26"/>
                <w:sz w:val="18"/>
                <w:rPrChange w:id="386" w:author="asus" w:date="2025-01-28T02:06:00Z">
                  <w:rPr>
                    <w:rStyle w:val="26"/>
                  </w:rPr>
                </w:rPrChange>
              </w:rPr>
              <w:fldChar w:fldCharType="end"/>
            </w:r>
          </w:ins>
        </w:p>
        <w:p w14:paraId="20079C06">
          <w:pPr>
            <w:pStyle w:val="19"/>
            <w:tabs>
              <w:tab w:val="right" w:leader="dot" w:pos="9060"/>
            </w:tabs>
            <w:rPr>
              <w:ins w:id="387" w:author="asus" w:date="2025-01-28T02:03:00Z"/>
              <w:sz w:val="18"/>
              <w:rPrChange w:id="388" w:author="asus" w:date="2025-01-28T02:06:00Z">
                <w:rPr>
                  <w:ins w:id="389" w:author="asus" w:date="2025-01-28T02:03:00Z"/>
                </w:rPr>
              </w:rPrChange>
            </w:rPr>
          </w:pPr>
          <w:ins w:id="390" w:author="asus" w:date="2025-01-28T02:03:00Z">
            <w:r>
              <w:rPr>
                <w:rStyle w:val="26"/>
                <w:sz w:val="18"/>
                <w:rPrChange w:id="391" w:author="asus" w:date="2025-01-28T02:06:00Z">
                  <w:rPr>
                    <w:rStyle w:val="26"/>
                  </w:rPr>
                </w:rPrChange>
              </w:rPr>
              <w:fldChar w:fldCharType="begin"/>
            </w:r>
          </w:ins>
          <w:ins w:id="392" w:author="asus" w:date="2025-01-28T02:03:00Z">
            <w:r>
              <w:rPr>
                <w:rStyle w:val="26"/>
                <w:sz w:val="18"/>
                <w:rPrChange w:id="393" w:author="asus" w:date="2025-01-28T02:06:00Z">
                  <w:rPr>
                    <w:rStyle w:val="26"/>
                  </w:rPr>
                </w:rPrChange>
              </w:rPr>
              <w:instrText xml:space="preserve"> </w:instrText>
            </w:r>
          </w:ins>
          <w:ins w:id="394" w:author="asus" w:date="2025-01-28T02:03:00Z">
            <w:r>
              <w:rPr>
                <w:sz w:val="18"/>
                <w:rPrChange w:id="395" w:author="asus" w:date="2025-01-28T02:06:00Z">
                  <w:rPr/>
                </w:rPrChange>
              </w:rPr>
              <w:instrText xml:space="preserve">HYPERLINK \l "_Toc188922252"</w:instrText>
            </w:r>
          </w:ins>
          <w:ins w:id="396" w:author="asus" w:date="2025-01-28T02:03:00Z">
            <w:r>
              <w:rPr>
                <w:rStyle w:val="26"/>
                <w:sz w:val="18"/>
                <w:rPrChange w:id="397" w:author="asus" w:date="2025-01-28T02:06:00Z">
                  <w:rPr>
                    <w:rStyle w:val="26"/>
                  </w:rPr>
                </w:rPrChange>
              </w:rPr>
              <w:instrText xml:space="preserve"> </w:instrText>
            </w:r>
          </w:ins>
          <w:ins w:id="398" w:author="asus" w:date="2025-01-28T02:03:00Z">
            <w:r>
              <w:rPr>
                <w:rStyle w:val="26"/>
                <w:sz w:val="18"/>
                <w:rPrChange w:id="399" w:author="asus" w:date="2025-01-28T02:06:00Z">
                  <w:rPr>
                    <w:rStyle w:val="26"/>
                  </w:rPr>
                </w:rPrChange>
              </w:rPr>
              <w:fldChar w:fldCharType="separate"/>
            </w:r>
          </w:ins>
          <w:ins w:id="400" w:author="asus" w:date="2025-01-28T02:03:00Z">
            <w:r>
              <w:rPr>
                <w:rStyle w:val="26"/>
                <w:rFonts w:ascii="Times New Roman" w:hAnsi="Times New Roman" w:eastAsia="Times New Roman" w:cs="Times New Roman"/>
                <w:b/>
                <w:bCs/>
                <w:sz w:val="18"/>
                <w:rPrChange w:id="401" w:author="asus" w:date="2025-01-28T02:06:00Z">
                  <w:rPr>
                    <w:rStyle w:val="26"/>
                    <w:rFonts w:ascii="Times New Roman" w:hAnsi="Times New Roman" w:eastAsia="Times New Roman" w:cs="Times New Roman"/>
                    <w:b/>
                    <w:bCs/>
                    <w14:ligatures w14:val="standardContextual"/>
                  </w:rPr>
                </w:rPrChange>
                <w14:ligatures w14:val="standardContextual"/>
              </w:rPr>
              <w:t>1.1</w:t>
            </w:r>
          </w:ins>
          <w:ins w:id="402" w:author="asus" w:date="2025-01-28T02:03:00Z">
            <w:r>
              <w:rPr>
                <w:rStyle w:val="26"/>
                <w:rFonts w:ascii="Times New Roman" w:hAnsi="Times New Roman" w:eastAsia="Times New Roman" w:cs="Times New Roman"/>
                <w:b/>
                <w:bCs/>
                <w:sz w:val="18"/>
                <w:lang w:eastAsia="zh"/>
                <w:rPrChange w:id="403"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04" w:author="asus" w:date="2025-01-28T02:03:00Z">
            <w:r>
              <w:rPr>
                <w:rStyle w:val="26"/>
                <w:rFonts w:ascii="Times New Roman" w:hAnsi="Times New Roman" w:eastAsia="Times New Roman" w:cs="Times New Roman"/>
                <w:b/>
                <w:bCs/>
                <w:sz w:val="18"/>
                <w:rPrChange w:id="405"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406" w:author="asus" w:date="2025-01-28T02:03:00Z">
            <w:r>
              <w:rPr>
                <w:sz w:val="18"/>
                <w:rPrChange w:id="407" w:author="asus" w:date="2025-01-28T02:06:00Z">
                  <w:rPr/>
                </w:rPrChange>
              </w:rPr>
              <w:tab/>
            </w:r>
          </w:ins>
          <w:ins w:id="408" w:author="asus" w:date="2025-01-28T02:03:00Z">
            <w:r>
              <w:rPr>
                <w:sz w:val="18"/>
                <w:rPrChange w:id="409" w:author="asus" w:date="2025-01-28T02:06:00Z">
                  <w:rPr/>
                </w:rPrChange>
              </w:rPr>
              <w:fldChar w:fldCharType="begin"/>
            </w:r>
          </w:ins>
          <w:ins w:id="410" w:author="asus" w:date="2025-01-28T02:03:00Z">
            <w:r>
              <w:rPr>
                <w:sz w:val="18"/>
                <w:rPrChange w:id="411" w:author="asus" w:date="2025-01-28T02:06:00Z">
                  <w:rPr/>
                </w:rPrChange>
              </w:rPr>
              <w:instrText xml:space="preserve"> PAGEREF _Toc188922252 \h </w:instrText>
            </w:r>
          </w:ins>
          <w:ins w:id="412" w:author="asus" w:date="2025-01-28T02:03:00Z">
            <w:r>
              <w:rPr>
                <w:sz w:val="18"/>
                <w:rPrChange w:id="413" w:author="asus" w:date="2025-01-28T02:06:00Z">
                  <w:rPr/>
                </w:rPrChange>
              </w:rPr>
              <w:fldChar w:fldCharType="separate"/>
            </w:r>
          </w:ins>
          <w:r>
            <w:rPr>
              <w:sz w:val="18"/>
            </w:rPr>
            <w:t>3</w:t>
          </w:r>
          <w:ins w:id="414" w:author="asus" w:date="2025-01-28T02:03:00Z">
            <w:r>
              <w:rPr>
                <w:sz w:val="18"/>
                <w:rPrChange w:id="415" w:author="asus" w:date="2025-01-28T02:06:00Z">
                  <w:rPr/>
                </w:rPrChange>
              </w:rPr>
              <w:fldChar w:fldCharType="end"/>
            </w:r>
          </w:ins>
          <w:ins w:id="416" w:author="asus" w:date="2025-01-28T02:03:00Z">
            <w:r>
              <w:rPr>
                <w:rStyle w:val="26"/>
                <w:sz w:val="18"/>
                <w:rPrChange w:id="417" w:author="asus" w:date="2025-01-28T02:06:00Z">
                  <w:rPr>
                    <w:rStyle w:val="26"/>
                  </w:rPr>
                </w:rPrChange>
              </w:rPr>
              <w:fldChar w:fldCharType="end"/>
            </w:r>
          </w:ins>
        </w:p>
        <w:p w14:paraId="5EF9590F">
          <w:pPr>
            <w:pStyle w:val="19"/>
            <w:tabs>
              <w:tab w:val="right" w:leader="dot" w:pos="9060"/>
            </w:tabs>
            <w:rPr>
              <w:ins w:id="418" w:author="asus" w:date="2025-01-28T02:03:00Z"/>
              <w:sz w:val="18"/>
              <w:rPrChange w:id="419" w:author="asus" w:date="2025-01-28T02:06:00Z">
                <w:rPr>
                  <w:ins w:id="420" w:author="asus" w:date="2025-01-28T02:03:00Z"/>
                </w:rPr>
              </w:rPrChange>
            </w:rPr>
          </w:pPr>
          <w:ins w:id="421" w:author="asus" w:date="2025-01-28T02:03:00Z">
            <w:r>
              <w:rPr>
                <w:rStyle w:val="26"/>
                <w:sz w:val="18"/>
                <w:rPrChange w:id="422" w:author="asus" w:date="2025-01-28T02:06:00Z">
                  <w:rPr>
                    <w:rStyle w:val="26"/>
                  </w:rPr>
                </w:rPrChange>
              </w:rPr>
              <w:fldChar w:fldCharType="begin"/>
            </w:r>
          </w:ins>
          <w:ins w:id="423" w:author="asus" w:date="2025-01-28T02:03:00Z">
            <w:r>
              <w:rPr>
                <w:rStyle w:val="26"/>
                <w:sz w:val="18"/>
                <w:rPrChange w:id="424" w:author="asus" w:date="2025-01-28T02:06:00Z">
                  <w:rPr>
                    <w:rStyle w:val="26"/>
                  </w:rPr>
                </w:rPrChange>
              </w:rPr>
              <w:instrText xml:space="preserve"> </w:instrText>
            </w:r>
          </w:ins>
          <w:ins w:id="425" w:author="asus" w:date="2025-01-28T02:03:00Z">
            <w:r>
              <w:rPr>
                <w:sz w:val="18"/>
                <w:rPrChange w:id="426" w:author="asus" w:date="2025-01-28T02:06:00Z">
                  <w:rPr/>
                </w:rPrChange>
              </w:rPr>
              <w:instrText xml:space="preserve">HYPERLINK \l "_Toc188922253"</w:instrText>
            </w:r>
          </w:ins>
          <w:ins w:id="427" w:author="asus" w:date="2025-01-28T02:03:00Z">
            <w:r>
              <w:rPr>
                <w:rStyle w:val="26"/>
                <w:sz w:val="18"/>
                <w:rPrChange w:id="428" w:author="asus" w:date="2025-01-28T02:06:00Z">
                  <w:rPr>
                    <w:rStyle w:val="26"/>
                  </w:rPr>
                </w:rPrChange>
              </w:rPr>
              <w:instrText xml:space="preserve"> </w:instrText>
            </w:r>
          </w:ins>
          <w:ins w:id="429" w:author="asus" w:date="2025-01-28T02:03:00Z">
            <w:r>
              <w:rPr>
                <w:rStyle w:val="26"/>
                <w:sz w:val="18"/>
                <w:rPrChange w:id="430" w:author="asus" w:date="2025-01-28T02:06:00Z">
                  <w:rPr>
                    <w:rStyle w:val="26"/>
                  </w:rPr>
                </w:rPrChange>
              </w:rPr>
              <w:fldChar w:fldCharType="separate"/>
            </w:r>
          </w:ins>
          <w:ins w:id="431" w:author="asus" w:date="2025-01-28T02:03:00Z">
            <w:r>
              <w:rPr>
                <w:rStyle w:val="26"/>
                <w:rFonts w:ascii="Times New Roman" w:hAnsi="Times New Roman" w:eastAsia="Times New Roman" w:cs="Times New Roman"/>
                <w:b/>
                <w:bCs/>
                <w:sz w:val="18"/>
                <w:rPrChange w:id="432" w:author="asus" w:date="2025-01-28T02:06:00Z">
                  <w:rPr>
                    <w:rStyle w:val="26"/>
                    <w:rFonts w:ascii="Times New Roman" w:hAnsi="Times New Roman" w:eastAsia="Times New Roman" w:cs="Times New Roman"/>
                    <w:b/>
                    <w:bCs/>
                    <w14:ligatures w14:val="standardContextual"/>
                  </w:rPr>
                </w:rPrChange>
                <w14:ligatures w14:val="standardContextual"/>
              </w:rPr>
              <w:t>1.2</w:t>
            </w:r>
          </w:ins>
          <w:ins w:id="433" w:author="asus" w:date="2025-01-28T02:03:00Z">
            <w:r>
              <w:rPr>
                <w:rStyle w:val="26"/>
                <w:rFonts w:ascii="Times New Roman" w:hAnsi="Times New Roman" w:eastAsia="Times New Roman" w:cs="Times New Roman"/>
                <w:b/>
                <w:bCs/>
                <w:sz w:val="18"/>
                <w:lang w:eastAsia="zh"/>
                <w:rPrChange w:id="434"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35" w:author="asus" w:date="2025-01-28T02:03:00Z">
            <w:r>
              <w:rPr>
                <w:rStyle w:val="26"/>
                <w:rFonts w:ascii="Times New Roman" w:hAnsi="Times New Roman" w:eastAsia="Times New Roman" w:cs="Times New Roman"/>
                <w:b/>
                <w:bCs/>
                <w:sz w:val="18"/>
                <w:rPrChange w:id="436"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37" w:author="asus" w:date="2025-01-28T02:03:00Z">
            <w:r>
              <w:rPr>
                <w:sz w:val="18"/>
                <w:rPrChange w:id="438" w:author="asus" w:date="2025-01-28T02:06:00Z">
                  <w:rPr/>
                </w:rPrChange>
              </w:rPr>
              <w:tab/>
            </w:r>
          </w:ins>
          <w:ins w:id="439" w:author="asus" w:date="2025-01-28T02:03:00Z">
            <w:r>
              <w:rPr>
                <w:sz w:val="18"/>
                <w:rPrChange w:id="440" w:author="asus" w:date="2025-01-28T02:06:00Z">
                  <w:rPr/>
                </w:rPrChange>
              </w:rPr>
              <w:fldChar w:fldCharType="begin"/>
            </w:r>
          </w:ins>
          <w:ins w:id="441" w:author="asus" w:date="2025-01-28T02:03:00Z">
            <w:r>
              <w:rPr>
                <w:sz w:val="18"/>
                <w:rPrChange w:id="442" w:author="asus" w:date="2025-01-28T02:06:00Z">
                  <w:rPr/>
                </w:rPrChange>
              </w:rPr>
              <w:instrText xml:space="preserve"> PAGEREF _Toc188922253 \h </w:instrText>
            </w:r>
          </w:ins>
          <w:ins w:id="443" w:author="asus" w:date="2025-01-28T02:03:00Z">
            <w:r>
              <w:rPr>
                <w:sz w:val="18"/>
                <w:rPrChange w:id="444" w:author="asus" w:date="2025-01-28T02:06:00Z">
                  <w:rPr/>
                </w:rPrChange>
              </w:rPr>
              <w:fldChar w:fldCharType="separate"/>
            </w:r>
          </w:ins>
          <w:r>
            <w:rPr>
              <w:sz w:val="18"/>
            </w:rPr>
            <w:t>3</w:t>
          </w:r>
          <w:ins w:id="445" w:author="asus" w:date="2025-01-28T02:03:00Z">
            <w:r>
              <w:rPr>
                <w:sz w:val="18"/>
                <w:rPrChange w:id="446" w:author="asus" w:date="2025-01-28T02:06:00Z">
                  <w:rPr/>
                </w:rPrChange>
              </w:rPr>
              <w:fldChar w:fldCharType="end"/>
            </w:r>
          </w:ins>
          <w:ins w:id="447" w:author="asus" w:date="2025-01-28T02:03:00Z">
            <w:r>
              <w:rPr>
                <w:rStyle w:val="26"/>
                <w:sz w:val="18"/>
                <w:rPrChange w:id="448" w:author="asus" w:date="2025-01-28T02:06:00Z">
                  <w:rPr>
                    <w:rStyle w:val="26"/>
                  </w:rPr>
                </w:rPrChange>
              </w:rPr>
              <w:fldChar w:fldCharType="end"/>
            </w:r>
          </w:ins>
        </w:p>
        <w:p w14:paraId="1EDA8E36">
          <w:pPr>
            <w:pStyle w:val="19"/>
            <w:tabs>
              <w:tab w:val="right" w:leader="dot" w:pos="9060"/>
            </w:tabs>
            <w:rPr>
              <w:ins w:id="449" w:author="asus" w:date="2025-01-28T02:03:00Z"/>
              <w:sz w:val="18"/>
              <w:rPrChange w:id="450" w:author="asus" w:date="2025-01-28T02:06:00Z">
                <w:rPr>
                  <w:ins w:id="451" w:author="asus" w:date="2025-01-28T02:03:00Z"/>
                </w:rPr>
              </w:rPrChange>
            </w:rPr>
          </w:pPr>
          <w:ins w:id="452" w:author="asus" w:date="2025-01-28T02:03:00Z">
            <w:r>
              <w:rPr>
                <w:rStyle w:val="26"/>
                <w:sz w:val="18"/>
                <w:rPrChange w:id="453" w:author="asus" w:date="2025-01-28T02:06:00Z">
                  <w:rPr>
                    <w:rStyle w:val="26"/>
                  </w:rPr>
                </w:rPrChange>
              </w:rPr>
              <w:fldChar w:fldCharType="begin"/>
            </w:r>
          </w:ins>
          <w:ins w:id="454" w:author="asus" w:date="2025-01-28T02:03:00Z">
            <w:r>
              <w:rPr>
                <w:rStyle w:val="26"/>
                <w:sz w:val="18"/>
                <w:rPrChange w:id="455" w:author="asus" w:date="2025-01-28T02:06:00Z">
                  <w:rPr>
                    <w:rStyle w:val="26"/>
                  </w:rPr>
                </w:rPrChange>
              </w:rPr>
              <w:instrText xml:space="preserve"> </w:instrText>
            </w:r>
          </w:ins>
          <w:ins w:id="456" w:author="asus" w:date="2025-01-28T02:03:00Z">
            <w:r>
              <w:rPr>
                <w:sz w:val="18"/>
                <w:rPrChange w:id="457" w:author="asus" w:date="2025-01-28T02:06:00Z">
                  <w:rPr/>
                </w:rPrChange>
              </w:rPr>
              <w:instrText xml:space="preserve">HYPERLINK \l "_Toc188922254"</w:instrText>
            </w:r>
          </w:ins>
          <w:ins w:id="458" w:author="asus" w:date="2025-01-28T02:03:00Z">
            <w:r>
              <w:rPr>
                <w:rStyle w:val="26"/>
                <w:sz w:val="18"/>
                <w:rPrChange w:id="459" w:author="asus" w:date="2025-01-28T02:06:00Z">
                  <w:rPr>
                    <w:rStyle w:val="26"/>
                  </w:rPr>
                </w:rPrChange>
              </w:rPr>
              <w:instrText xml:space="preserve"> </w:instrText>
            </w:r>
          </w:ins>
          <w:ins w:id="460" w:author="asus" w:date="2025-01-28T02:03:00Z">
            <w:r>
              <w:rPr>
                <w:rStyle w:val="26"/>
                <w:sz w:val="18"/>
                <w:rPrChange w:id="461" w:author="asus" w:date="2025-01-28T02:06:00Z">
                  <w:rPr>
                    <w:rStyle w:val="26"/>
                  </w:rPr>
                </w:rPrChange>
              </w:rPr>
              <w:fldChar w:fldCharType="separate"/>
            </w:r>
          </w:ins>
          <w:ins w:id="462" w:author="asus" w:date="2025-01-28T02:03:00Z">
            <w:r>
              <w:rPr>
                <w:rStyle w:val="26"/>
                <w:rFonts w:ascii="Times New Roman" w:hAnsi="Times New Roman" w:eastAsia="Times New Roman" w:cs="Times New Roman"/>
                <w:b/>
                <w:bCs/>
                <w:sz w:val="18"/>
                <w:rPrChange w:id="463"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64" w:author="asus" w:date="2025-01-28T02:03:00Z">
            <w:r>
              <w:rPr>
                <w:sz w:val="18"/>
                <w:rPrChange w:id="465" w:author="asus" w:date="2025-01-28T02:06:00Z">
                  <w:rPr/>
                </w:rPrChange>
              </w:rPr>
              <w:tab/>
            </w:r>
          </w:ins>
          <w:ins w:id="466" w:author="asus" w:date="2025-01-28T02:03:00Z">
            <w:r>
              <w:rPr>
                <w:sz w:val="18"/>
                <w:rPrChange w:id="467" w:author="asus" w:date="2025-01-28T02:06:00Z">
                  <w:rPr/>
                </w:rPrChange>
              </w:rPr>
              <w:fldChar w:fldCharType="begin"/>
            </w:r>
          </w:ins>
          <w:ins w:id="468" w:author="asus" w:date="2025-01-28T02:03:00Z">
            <w:r>
              <w:rPr>
                <w:sz w:val="18"/>
                <w:rPrChange w:id="469" w:author="asus" w:date="2025-01-28T02:06:00Z">
                  <w:rPr/>
                </w:rPrChange>
              </w:rPr>
              <w:instrText xml:space="preserve"> PAGEREF _Toc188922254 \h </w:instrText>
            </w:r>
          </w:ins>
          <w:ins w:id="470" w:author="asus" w:date="2025-01-28T02:03:00Z">
            <w:r>
              <w:rPr>
                <w:sz w:val="18"/>
                <w:rPrChange w:id="471" w:author="asus" w:date="2025-01-28T02:06:00Z">
                  <w:rPr/>
                </w:rPrChange>
              </w:rPr>
              <w:fldChar w:fldCharType="separate"/>
            </w:r>
          </w:ins>
          <w:r>
            <w:rPr>
              <w:sz w:val="18"/>
            </w:rPr>
            <w:t>3</w:t>
          </w:r>
          <w:ins w:id="472" w:author="asus" w:date="2025-01-28T02:03:00Z">
            <w:r>
              <w:rPr>
                <w:sz w:val="18"/>
                <w:rPrChange w:id="473" w:author="asus" w:date="2025-01-28T02:06:00Z">
                  <w:rPr/>
                </w:rPrChange>
              </w:rPr>
              <w:fldChar w:fldCharType="end"/>
            </w:r>
          </w:ins>
          <w:ins w:id="474" w:author="asus" w:date="2025-01-28T02:03:00Z">
            <w:r>
              <w:rPr>
                <w:rStyle w:val="26"/>
                <w:sz w:val="18"/>
                <w:rPrChange w:id="475" w:author="asus" w:date="2025-01-28T02:06:00Z">
                  <w:rPr>
                    <w:rStyle w:val="26"/>
                  </w:rPr>
                </w:rPrChange>
              </w:rPr>
              <w:fldChar w:fldCharType="end"/>
            </w:r>
          </w:ins>
        </w:p>
        <w:p w14:paraId="418E6776">
          <w:pPr>
            <w:pStyle w:val="19"/>
            <w:tabs>
              <w:tab w:val="right" w:leader="dot" w:pos="9060"/>
            </w:tabs>
            <w:rPr>
              <w:ins w:id="476" w:author="asus" w:date="2025-01-28T02:03:00Z"/>
              <w:sz w:val="18"/>
              <w:rPrChange w:id="477" w:author="asus" w:date="2025-01-28T02:06:00Z">
                <w:rPr>
                  <w:ins w:id="478" w:author="asus" w:date="2025-01-28T02:03:00Z"/>
                </w:rPr>
              </w:rPrChange>
            </w:rPr>
          </w:pPr>
          <w:ins w:id="479" w:author="asus" w:date="2025-01-28T02:03:00Z">
            <w:r>
              <w:rPr>
                <w:rStyle w:val="26"/>
                <w:sz w:val="18"/>
                <w:rPrChange w:id="480" w:author="asus" w:date="2025-01-28T02:06:00Z">
                  <w:rPr>
                    <w:rStyle w:val="26"/>
                  </w:rPr>
                </w:rPrChange>
              </w:rPr>
              <w:fldChar w:fldCharType="begin"/>
            </w:r>
          </w:ins>
          <w:ins w:id="481" w:author="asus" w:date="2025-01-28T02:03:00Z">
            <w:r>
              <w:rPr>
                <w:rStyle w:val="26"/>
                <w:sz w:val="18"/>
                <w:rPrChange w:id="482" w:author="asus" w:date="2025-01-28T02:06:00Z">
                  <w:rPr>
                    <w:rStyle w:val="26"/>
                  </w:rPr>
                </w:rPrChange>
              </w:rPr>
              <w:instrText xml:space="preserve"> </w:instrText>
            </w:r>
          </w:ins>
          <w:ins w:id="483" w:author="asus" w:date="2025-01-28T02:03:00Z">
            <w:r>
              <w:rPr>
                <w:sz w:val="18"/>
                <w:rPrChange w:id="484" w:author="asus" w:date="2025-01-28T02:06:00Z">
                  <w:rPr/>
                </w:rPrChange>
              </w:rPr>
              <w:instrText xml:space="preserve">HYPERLINK \l "_Toc188922255"</w:instrText>
            </w:r>
          </w:ins>
          <w:ins w:id="485" w:author="asus" w:date="2025-01-28T02:03:00Z">
            <w:r>
              <w:rPr>
                <w:rStyle w:val="26"/>
                <w:sz w:val="18"/>
                <w:rPrChange w:id="486" w:author="asus" w:date="2025-01-28T02:06:00Z">
                  <w:rPr>
                    <w:rStyle w:val="26"/>
                  </w:rPr>
                </w:rPrChange>
              </w:rPr>
              <w:instrText xml:space="preserve"> </w:instrText>
            </w:r>
          </w:ins>
          <w:ins w:id="487" w:author="asus" w:date="2025-01-28T02:03:00Z">
            <w:r>
              <w:rPr>
                <w:rStyle w:val="26"/>
                <w:sz w:val="18"/>
                <w:rPrChange w:id="488" w:author="asus" w:date="2025-01-28T02:06:00Z">
                  <w:rPr>
                    <w:rStyle w:val="26"/>
                  </w:rPr>
                </w:rPrChange>
              </w:rPr>
              <w:fldChar w:fldCharType="separate"/>
            </w:r>
          </w:ins>
          <w:ins w:id="489" w:author="asus" w:date="2025-01-28T02:03:00Z">
            <w:r>
              <w:rPr>
                <w:rStyle w:val="26"/>
                <w:rFonts w:ascii="Times New Roman" w:hAnsi="Times New Roman" w:eastAsia="Times New Roman" w:cs="Times New Roman"/>
                <w:b/>
                <w:bCs/>
                <w:sz w:val="18"/>
                <w:rPrChange w:id="490"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491" w:author="asus" w:date="2025-01-28T02:03:00Z">
            <w:r>
              <w:rPr>
                <w:sz w:val="18"/>
                <w:rPrChange w:id="492" w:author="asus" w:date="2025-01-28T02:06:00Z">
                  <w:rPr/>
                </w:rPrChange>
              </w:rPr>
              <w:tab/>
            </w:r>
          </w:ins>
          <w:ins w:id="493" w:author="asus" w:date="2025-01-28T02:03:00Z">
            <w:r>
              <w:rPr>
                <w:sz w:val="18"/>
                <w:rPrChange w:id="494" w:author="asus" w:date="2025-01-28T02:06:00Z">
                  <w:rPr/>
                </w:rPrChange>
              </w:rPr>
              <w:fldChar w:fldCharType="begin"/>
            </w:r>
          </w:ins>
          <w:ins w:id="495" w:author="asus" w:date="2025-01-28T02:03:00Z">
            <w:r>
              <w:rPr>
                <w:sz w:val="18"/>
                <w:rPrChange w:id="496" w:author="asus" w:date="2025-01-28T02:06:00Z">
                  <w:rPr/>
                </w:rPrChange>
              </w:rPr>
              <w:instrText xml:space="preserve"> PAGEREF _Toc188922255 \h </w:instrText>
            </w:r>
          </w:ins>
          <w:ins w:id="497" w:author="asus" w:date="2025-01-28T02:03:00Z">
            <w:r>
              <w:rPr>
                <w:sz w:val="18"/>
                <w:rPrChange w:id="498" w:author="asus" w:date="2025-01-28T02:06:00Z">
                  <w:rPr/>
                </w:rPrChange>
              </w:rPr>
              <w:fldChar w:fldCharType="separate"/>
            </w:r>
          </w:ins>
          <w:r>
            <w:rPr>
              <w:sz w:val="18"/>
            </w:rPr>
            <w:t>4</w:t>
          </w:r>
          <w:ins w:id="499" w:author="asus" w:date="2025-01-28T02:03:00Z">
            <w:r>
              <w:rPr>
                <w:sz w:val="18"/>
                <w:rPrChange w:id="500" w:author="asus" w:date="2025-01-28T02:06:00Z">
                  <w:rPr/>
                </w:rPrChange>
              </w:rPr>
              <w:fldChar w:fldCharType="end"/>
            </w:r>
          </w:ins>
          <w:ins w:id="501" w:author="asus" w:date="2025-01-28T02:03:00Z">
            <w:r>
              <w:rPr>
                <w:rStyle w:val="26"/>
                <w:sz w:val="18"/>
                <w:rPrChange w:id="502" w:author="asus" w:date="2025-01-28T02:06:00Z">
                  <w:rPr>
                    <w:rStyle w:val="26"/>
                  </w:rPr>
                </w:rPrChange>
              </w:rPr>
              <w:fldChar w:fldCharType="end"/>
            </w:r>
          </w:ins>
        </w:p>
        <w:p w14:paraId="0F23FC67">
          <w:pPr>
            <w:pStyle w:val="17"/>
            <w:tabs>
              <w:tab w:val="right" w:leader="dot" w:pos="9060"/>
            </w:tabs>
            <w:rPr>
              <w:ins w:id="503" w:author="asus" w:date="2025-01-28T02:03:00Z"/>
              <w:sz w:val="18"/>
              <w:rPrChange w:id="504" w:author="asus" w:date="2025-01-28T02:06:00Z">
                <w:rPr>
                  <w:ins w:id="505" w:author="asus" w:date="2025-01-28T02:03:00Z"/>
                </w:rPr>
              </w:rPrChange>
            </w:rPr>
          </w:pPr>
          <w:ins w:id="506" w:author="asus" w:date="2025-01-28T02:03:00Z">
            <w:r>
              <w:rPr>
                <w:rStyle w:val="26"/>
                <w:sz w:val="18"/>
                <w:rPrChange w:id="507" w:author="asus" w:date="2025-01-28T02:06:00Z">
                  <w:rPr>
                    <w:rStyle w:val="26"/>
                  </w:rPr>
                </w:rPrChange>
              </w:rPr>
              <w:fldChar w:fldCharType="begin"/>
            </w:r>
          </w:ins>
          <w:ins w:id="508" w:author="asus" w:date="2025-01-28T02:03:00Z">
            <w:r>
              <w:rPr>
                <w:rStyle w:val="26"/>
                <w:sz w:val="18"/>
                <w:rPrChange w:id="509" w:author="asus" w:date="2025-01-28T02:06:00Z">
                  <w:rPr>
                    <w:rStyle w:val="26"/>
                  </w:rPr>
                </w:rPrChange>
              </w:rPr>
              <w:instrText xml:space="preserve"> </w:instrText>
            </w:r>
          </w:ins>
          <w:ins w:id="510" w:author="asus" w:date="2025-01-28T02:03:00Z">
            <w:r>
              <w:rPr>
                <w:sz w:val="18"/>
                <w:rPrChange w:id="511" w:author="asus" w:date="2025-01-28T02:06:00Z">
                  <w:rPr/>
                </w:rPrChange>
              </w:rPr>
              <w:instrText xml:space="preserve">HYPERLINK \l "_Toc188922256"</w:instrText>
            </w:r>
          </w:ins>
          <w:ins w:id="512" w:author="asus" w:date="2025-01-28T02:03:00Z">
            <w:r>
              <w:rPr>
                <w:rStyle w:val="26"/>
                <w:sz w:val="18"/>
                <w:rPrChange w:id="513" w:author="asus" w:date="2025-01-28T02:06:00Z">
                  <w:rPr>
                    <w:rStyle w:val="26"/>
                  </w:rPr>
                </w:rPrChange>
              </w:rPr>
              <w:instrText xml:space="preserve"> </w:instrText>
            </w:r>
          </w:ins>
          <w:ins w:id="514" w:author="asus" w:date="2025-01-28T02:03:00Z">
            <w:r>
              <w:rPr>
                <w:rStyle w:val="26"/>
                <w:sz w:val="18"/>
                <w:rPrChange w:id="515" w:author="asus" w:date="2025-01-28T02:06:00Z">
                  <w:rPr>
                    <w:rStyle w:val="26"/>
                  </w:rPr>
                </w:rPrChange>
              </w:rPr>
              <w:fldChar w:fldCharType="separate"/>
            </w:r>
          </w:ins>
          <w:ins w:id="516" w:author="asus" w:date="2025-01-28T02:03:00Z">
            <w:r>
              <w:rPr>
                <w:rStyle w:val="26"/>
                <w:rFonts w:ascii="Times New Roman" w:hAnsi="Times New Roman" w:eastAsia="Times New Roman" w:cs="Times New Roman"/>
                <w:b/>
                <w:bCs/>
                <w:sz w:val="18"/>
                <w:rPrChange w:id="517"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518" w:author="asus" w:date="2025-01-28T02:03:00Z">
            <w:r>
              <w:rPr>
                <w:sz w:val="18"/>
                <w:rPrChange w:id="519" w:author="asus" w:date="2025-01-28T02:06:00Z">
                  <w:rPr/>
                </w:rPrChange>
              </w:rPr>
              <w:tab/>
            </w:r>
          </w:ins>
          <w:ins w:id="520" w:author="asus" w:date="2025-01-28T02:03:00Z">
            <w:r>
              <w:rPr>
                <w:sz w:val="18"/>
                <w:rPrChange w:id="521" w:author="asus" w:date="2025-01-28T02:06:00Z">
                  <w:rPr/>
                </w:rPrChange>
              </w:rPr>
              <w:fldChar w:fldCharType="begin"/>
            </w:r>
          </w:ins>
          <w:ins w:id="522" w:author="asus" w:date="2025-01-28T02:03:00Z">
            <w:r>
              <w:rPr>
                <w:sz w:val="18"/>
                <w:rPrChange w:id="523" w:author="asus" w:date="2025-01-28T02:06:00Z">
                  <w:rPr/>
                </w:rPrChange>
              </w:rPr>
              <w:instrText xml:space="preserve"> PAGEREF _Toc188922256 \h </w:instrText>
            </w:r>
          </w:ins>
          <w:ins w:id="524" w:author="asus" w:date="2025-01-28T02:03:00Z">
            <w:r>
              <w:rPr>
                <w:sz w:val="18"/>
                <w:rPrChange w:id="525" w:author="asus" w:date="2025-01-28T02:06:00Z">
                  <w:rPr/>
                </w:rPrChange>
              </w:rPr>
              <w:fldChar w:fldCharType="separate"/>
            </w:r>
          </w:ins>
          <w:r>
            <w:rPr>
              <w:sz w:val="18"/>
            </w:rPr>
            <w:t>4</w:t>
          </w:r>
          <w:ins w:id="526" w:author="asus" w:date="2025-01-28T02:03:00Z">
            <w:r>
              <w:rPr>
                <w:sz w:val="18"/>
                <w:rPrChange w:id="527" w:author="asus" w:date="2025-01-28T02:06:00Z">
                  <w:rPr/>
                </w:rPrChange>
              </w:rPr>
              <w:fldChar w:fldCharType="end"/>
            </w:r>
          </w:ins>
          <w:ins w:id="528" w:author="asus" w:date="2025-01-28T02:03:00Z">
            <w:r>
              <w:rPr>
                <w:rStyle w:val="26"/>
                <w:sz w:val="18"/>
                <w:rPrChange w:id="529" w:author="asus" w:date="2025-01-28T02:06:00Z">
                  <w:rPr>
                    <w:rStyle w:val="26"/>
                  </w:rPr>
                </w:rPrChange>
              </w:rPr>
              <w:fldChar w:fldCharType="end"/>
            </w:r>
          </w:ins>
        </w:p>
        <w:p w14:paraId="7296A96C">
          <w:pPr>
            <w:pStyle w:val="17"/>
            <w:tabs>
              <w:tab w:val="right" w:leader="dot" w:pos="9060"/>
            </w:tabs>
            <w:rPr>
              <w:ins w:id="530" w:author="asus" w:date="2025-01-28T02:03:00Z"/>
              <w:sz w:val="18"/>
              <w:rPrChange w:id="531" w:author="asus" w:date="2025-01-28T02:06:00Z">
                <w:rPr>
                  <w:ins w:id="532" w:author="asus" w:date="2025-01-28T02:03:00Z"/>
                </w:rPr>
              </w:rPrChange>
            </w:rPr>
          </w:pPr>
          <w:ins w:id="533" w:author="asus" w:date="2025-01-28T02:03:00Z">
            <w:r>
              <w:rPr>
                <w:rStyle w:val="26"/>
                <w:sz w:val="18"/>
                <w:rPrChange w:id="534" w:author="asus" w:date="2025-01-28T02:06:00Z">
                  <w:rPr>
                    <w:rStyle w:val="26"/>
                  </w:rPr>
                </w:rPrChange>
              </w:rPr>
              <w:fldChar w:fldCharType="begin"/>
            </w:r>
          </w:ins>
          <w:ins w:id="535" w:author="asus" w:date="2025-01-28T02:03:00Z">
            <w:r>
              <w:rPr>
                <w:rStyle w:val="26"/>
                <w:sz w:val="18"/>
                <w:rPrChange w:id="536" w:author="asus" w:date="2025-01-28T02:06:00Z">
                  <w:rPr>
                    <w:rStyle w:val="26"/>
                  </w:rPr>
                </w:rPrChange>
              </w:rPr>
              <w:instrText xml:space="preserve"> </w:instrText>
            </w:r>
          </w:ins>
          <w:ins w:id="537" w:author="asus" w:date="2025-01-28T02:03:00Z">
            <w:r>
              <w:rPr>
                <w:sz w:val="18"/>
                <w:rPrChange w:id="538" w:author="asus" w:date="2025-01-28T02:06:00Z">
                  <w:rPr/>
                </w:rPrChange>
              </w:rPr>
              <w:instrText xml:space="preserve">HYPERLINK \l "_Toc188922257"</w:instrText>
            </w:r>
          </w:ins>
          <w:ins w:id="539" w:author="asus" w:date="2025-01-28T02:03:00Z">
            <w:r>
              <w:rPr>
                <w:rStyle w:val="26"/>
                <w:sz w:val="18"/>
                <w:rPrChange w:id="540" w:author="asus" w:date="2025-01-28T02:06:00Z">
                  <w:rPr>
                    <w:rStyle w:val="26"/>
                  </w:rPr>
                </w:rPrChange>
              </w:rPr>
              <w:instrText xml:space="preserve"> </w:instrText>
            </w:r>
          </w:ins>
          <w:ins w:id="541" w:author="asus" w:date="2025-01-28T02:03:00Z">
            <w:r>
              <w:rPr>
                <w:rStyle w:val="26"/>
                <w:sz w:val="18"/>
                <w:rPrChange w:id="542" w:author="asus" w:date="2025-01-28T02:06:00Z">
                  <w:rPr>
                    <w:rStyle w:val="26"/>
                  </w:rPr>
                </w:rPrChange>
              </w:rPr>
              <w:fldChar w:fldCharType="separate"/>
            </w:r>
          </w:ins>
          <w:ins w:id="543" w:author="asus" w:date="2025-01-28T02:03:00Z">
            <w:r>
              <w:rPr>
                <w:rStyle w:val="26"/>
                <w:rFonts w:ascii="Times New Roman" w:hAnsi="Times New Roman" w:eastAsia="Times New Roman" w:cs="Times New Roman"/>
                <w:b/>
                <w:bCs/>
                <w:sz w:val="18"/>
                <w:rPrChange w:id="544"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45" w:author="asus" w:date="2025-01-28T02:03:00Z">
            <w:r>
              <w:rPr>
                <w:sz w:val="18"/>
                <w:rPrChange w:id="546" w:author="asus" w:date="2025-01-28T02:06:00Z">
                  <w:rPr/>
                </w:rPrChange>
              </w:rPr>
              <w:tab/>
            </w:r>
          </w:ins>
          <w:ins w:id="547" w:author="asus" w:date="2025-01-28T02:03:00Z">
            <w:r>
              <w:rPr>
                <w:sz w:val="18"/>
                <w:rPrChange w:id="548" w:author="asus" w:date="2025-01-28T02:06:00Z">
                  <w:rPr/>
                </w:rPrChange>
              </w:rPr>
              <w:fldChar w:fldCharType="begin"/>
            </w:r>
          </w:ins>
          <w:ins w:id="549" w:author="asus" w:date="2025-01-28T02:03:00Z">
            <w:r>
              <w:rPr>
                <w:sz w:val="18"/>
                <w:rPrChange w:id="550" w:author="asus" w:date="2025-01-28T02:06:00Z">
                  <w:rPr/>
                </w:rPrChange>
              </w:rPr>
              <w:instrText xml:space="preserve"> PAGEREF _Toc188922257 \h </w:instrText>
            </w:r>
          </w:ins>
          <w:ins w:id="551" w:author="asus" w:date="2025-01-28T02:03:00Z">
            <w:r>
              <w:rPr>
                <w:sz w:val="18"/>
                <w:rPrChange w:id="552" w:author="asus" w:date="2025-01-28T02:06:00Z">
                  <w:rPr/>
                </w:rPrChange>
              </w:rPr>
              <w:fldChar w:fldCharType="separate"/>
            </w:r>
          </w:ins>
          <w:r>
            <w:rPr>
              <w:sz w:val="18"/>
            </w:rPr>
            <w:t>5</w:t>
          </w:r>
          <w:ins w:id="553" w:author="asus" w:date="2025-01-28T02:03:00Z">
            <w:r>
              <w:rPr>
                <w:sz w:val="18"/>
                <w:rPrChange w:id="554" w:author="asus" w:date="2025-01-28T02:06:00Z">
                  <w:rPr/>
                </w:rPrChange>
              </w:rPr>
              <w:fldChar w:fldCharType="end"/>
            </w:r>
          </w:ins>
          <w:ins w:id="555" w:author="asus" w:date="2025-01-28T02:03:00Z">
            <w:r>
              <w:rPr>
                <w:rStyle w:val="26"/>
                <w:sz w:val="18"/>
                <w:rPrChange w:id="556" w:author="asus" w:date="2025-01-28T02:06:00Z">
                  <w:rPr>
                    <w:rStyle w:val="26"/>
                  </w:rPr>
                </w:rPrChange>
              </w:rPr>
              <w:fldChar w:fldCharType="end"/>
            </w:r>
          </w:ins>
        </w:p>
        <w:p w14:paraId="18EE824F">
          <w:pPr>
            <w:pStyle w:val="19"/>
            <w:tabs>
              <w:tab w:val="right" w:leader="dot" w:pos="9060"/>
            </w:tabs>
            <w:rPr>
              <w:ins w:id="557" w:author="asus" w:date="2025-01-28T02:03:00Z"/>
              <w:sz w:val="18"/>
              <w:rPrChange w:id="558" w:author="asus" w:date="2025-01-28T02:06:00Z">
                <w:rPr>
                  <w:ins w:id="559" w:author="asus" w:date="2025-01-28T02:03:00Z"/>
                </w:rPr>
              </w:rPrChange>
            </w:rPr>
          </w:pPr>
          <w:ins w:id="560" w:author="asus" w:date="2025-01-28T02:03:00Z">
            <w:r>
              <w:rPr>
                <w:rStyle w:val="26"/>
                <w:sz w:val="18"/>
                <w:rPrChange w:id="561" w:author="asus" w:date="2025-01-28T02:06:00Z">
                  <w:rPr>
                    <w:rStyle w:val="26"/>
                  </w:rPr>
                </w:rPrChange>
              </w:rPr>
              <w:fldChar w:fldCharType="begin"/>
            </w:r>
          </w:ins>
          <w:ins w:id="562" w:author="asus" w:date="2025-01-28T02:03:00Z">
            <w:r>
              <w:rPr>
                <w:rStyle w:val="26"/>
                <w:sz w:val="18"/>
                <w:rPrChange w:id="563" w:author="asus" w:date="2025-01-28T02:06:00Z">
                  <w:rPr>
                    <w:rStyle w:val="26"/>
                  </w:rPr>
                </w:rPrChange>
              </w:rPr>
              <w:instrText xml:space="preserve"> </w:instrText>
            </w:r>
          </w:ins>
          <w:ins w:id="564" w:author="asus" w:date="2025-01-28T02:03:00Z">
            <w:r>
              <w:rPr>
                <w:sz w:val="18"/>
                <w:rPrChange w:id="565" w:author="asus" w:date="2025-01-28T02:06:00Z">
                  <w:rPr/>
                </w:rPrChange>
              </w:rPr>
              <w:instrText xml:space="preserve">HYPERLINK \l "_Toc188922258"</w:instrText>
            </w:r>
          </w:ins>
          <w:ins w:id="566" w:author="asus" w:date="2025-01-28T02:03:00Z">
            <w:r>
              <w:rPr>
                <w:rStyle w:val="26"/>
                <w:sz w:val="18"/>
                <w:rPrChange w:id="567" w:author="asus" w:date="2025-01-28T02:06:00Z">
                  <w:rPr>
                    <w:rStyle w:val="26"/>
                  </w:rPr>
                </w:rPrChange>
              </w:rPr>
              <w:instrText xml:space="preserve"> </w:instrText>
            </w:r>
          </w:ins>
          <w:ins w:id="568" w:author="asus" w:date="2025-01-28T02:03:00Z">
            <w:r>
              <w:rPr>
                <w:rStyle w:val="26"/>
                <w:sz w:val="18"/>
                <w:rPrChange w:id="569" w:author="asus" w:date="2025-01-28T02:06:00Z">
                  <w:rPr>
                    <w:rStyle w:val="26"/>
                  </w:rPr>
                </w:rPrChange>
              </w:rPr>
              <w:fldChar w:fldCharType="separate"/>
            </w:r>
          </w:ins>
          <w:ins w:id="570" w:author="asus" w:date="2025-01-28T02:03:00Z">
            <w:r>
              <w:rPr>
                <w:rStyle w:val="26"/>
                <w:rFonts w:ascii="Times New Roman" w:hAnsi="Times New Roman" w:eastAsia="Times New Roman" w:cs="Times New Roman"/>
                <w:b/>
                <w:bCs/>
                <w:sz w:val="18"/>
                <w:rPrChange w:id="571"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572" w:author="asus" w:date="2025-01-28T02:03:00Z">
            <w:r>
              <w:rPr>
                <w:sz w:val="18"/>
                <w:rPrChange w:id="573" w:author="asus" w:date="2025-01-28T02:06:00Z">
                  <w:rPr/>
                </w:rPrChange>
              </w:rPr>
              <w:tab/>
            </w:r>
          </w:ins>
          <w:ins w:id="574" w:author="asus" w:date="2025-01-28T02:03:00Z">
            <w:r>
              <w:rPr>
                <w:sz w:val="18"/>
                <w:rPrChange w:id="575" w:author="asus" w:date="2025-01-28T02:06:00Z">
                  <w:rPr/>
                </w:rPrChange>
              </w:rPr>
              <w:fldChar w:fldCharType="begin"/>
            </w:r>
          </w:ins>
          <w:ins w:id="576" w:author="asus" w:date="2025-01-28T02:03:00Z">
            <w:r>
              <w:rPr>
                <w:sz w:val="18"/>
                <w:rPrChange w:id="577" w:author="asus" w:date="2025-01-28T02:06:00Z">
                  <w:rPr/>
                </w:rPrChange>
              </w:rPr>
              <w:instrText xml:space="preserve"> PAGEREF _Toc188922258 \h </w:instrText>
            </w:r>
          </w:ins>
          <w:ins w:id="578" w:author="asus" w:date="2025-01-28T02:03:00Z">
            <w:r>
              <w:rPr>
                <w:sz w:val="18"/>
                <w:rPrChange w:id="579" w:author="asus" w:date="2025-01-28T02:06:00Z">
                  <w:rPr/>
                </w:rPrChange>
              </w:rPr>
              <w:fldChar w:fldCharType="separate"/>
            </w:r>
          </w:ins>
          <w:r>
            <w:rPr>
              <w:sz w:val="18"/>
            </w:rPr>
            <w:t>6</w:t>
          </w:r>
          <w:ins w:id="580" w:author="asus" w:date="2025-01-28T02:03:00Z">
            <w:r>
              <w:rPr>
                <w:sz w:val="18"/>
                <w:rPrChange w:id="581" w:author="asus" w:date="2025-01-28T02:06:00Z">
                  <w:rPr/>
                </w:rPrChange>
              </w:rPr>
              <w:fldChar w:fldCharType="end"/>
            </w:r>
          </w:ins>
          <w:ins w:id="582" w:author="asus" w:date="2025-01-28T02:03:00Z">
            <w:r>
              <w:rPr>
                <w:rStyle w:val="26"/>
                <w:sz w:val="18"/>
                <w:rPrChange w:id="583" w:author="asus" w:date="2025-01-28T02:06:00Z">
                  <w:rPr>
                    <w:rStyle w:val="26"/>
                  </w:rPr>
                </w:rPrChange>
              </w:rPr>
              <w:fldChar w:fldCharType="end"/>
            </w:r>
          </w:ins>
        </w:p>
        <w:p w14:paraId="1109BDBC">
          <w:pPr>
            <w:pStyle w:val="13"/>
            <w:tabs>
              <w:tab w:val="right" w:leader="dot" w:pos="9060"/>
            </w:tabs>
            <w:rPr>
              <w:ins w:id="584" w:author="asus" w:date="2025-01-28T02:03:00Z"/>
              <w:sz w:val="18"/>
              <w:rPrChange w:id="585" w:author="asus" w:date="2025-01-28T02:06:00Z">
                <w:rPr>
                  <w:ins w:id="586" w:author="asus" w:date="2025-01-28T02:03:00Z"/>
                </w:rPr>
              </w:rPrChange>
            </w:rPr>
          </w:pPr>
          <w:ins w:id="587" w:author="asus" w:date="2025-01-28T02:03:00Z">
            <w:r>
              <w:rPr>
                <w:rStyle w:val="26"/>
                <w:sz w:val="18"/>
                <w:rPrChange w:id="588" w:author="asus" w:date="2025-01-28T02:06:00Z">
                  <w:rPr>
                    <w:rStyle w:val="26"/>
                  </w:rPr>
                </w:rPrChange>
              </w:rPr>
              <w:fldChar w:fldCharType="begin"/>
            </w:r>
          </w:ins>
          <w:ins w:id="589" w:author="asus" w:date="2025-01-28T02:03:00Z">
            <w:r>
              <w:rPr>
                <w:rStyle w:val="26"/>
                <w:sz w:val="18"/>
                <w:rPrChange w:id="590" w:author="asus" w:date="2025-01-28T02:06:00Z">
                  <w:rPr>
                    <w:rStyle w:val="26"/>
                  </w:rPr>
                </w:rPrChange>
              </w:rPr>
              <w:instrText xml:space="preserve"> </w:instrText>
            </w:r>
          </w:ins>
          <w:ins w:id="591" w:author="asus" w:date="2025-01-28T02:03:00Z">
            <w:r>
              <w:rPr>
                <w:sz w:val="18"/>
                <w:rPrChange w:id="592" w:author="asus" w:date="2025-01-28T02:06:00Z">
                  <w:rPr/>
                </w:rPrChange>
              </w:rPr>
              <w:instrText xml:space="preserve">HYPERLINK \l "_Toc188922259"</w:instrText>
            </w:r>
          </w:ins>
          <w:ins w:id="593" w:author="asus" w:date="2025-01-28T02:03:00Z">
            <w:r>
              <w:rPr>
                <w:rStyle w:val="26"/>
                <w:sz w:val="18"/>
                <w:rPrChange w:id="594" w:author="asus" w:date="2025-01-28T02:06:00Z">
                  <w:rPr>
                    <w:rStyle w:val="26"/>
                  </w:rPr>
                </w:rPrChange>
              </w:rPr>
              <w:instrText xml:space="preserve"> </w:instrText>
            </w:r>
          </w:ins>
          <w:ins w:id="595" w:author="asus" w:date="2025-01-28T02:03:00Z">
            <w:r>
              <w:rPr>
                <w:rStyle w:val="26"/>
                <w:sz w:val="18"/>
                <w:rPrChange w:id="596" w:author="asus" w:date="2025-01-28T02:06:00Z">
                  <w:rPr>
                    <w:rStyle w:val="26"/>
                  </w:rPr>
                </w:rPrChange>
              </w:rPr>
              <w:fldChar w:fldCharType="separate"/>
            </w:r>
          </w:ins>
          <w:ins w:id="597" w:author="asus" w:date="2025-01-28T02:03:00Z">
            <w:r>
              <w:rPr>
                <w:rStyle w:val="26"/>
                <w:rFonts w:ascii="Times New Roman" w:hAnsi="Times New Roman" w:eastAsia="Times New Roman" w:cs="Times New Roman"/>
                <w:b/>
                <w:bCs/>
                <w:sz w:val="18"/>
                <w:rPrChange w:id="598"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599" w:author="asus" w:date="2025-01-28T02:03:00Z">
            <w:r>
              <w:rPr>
                <w:sz w:val="18"/>
                <w:rPrChange w:id="600" w:author="asus" w:date="2025-01-28T02:06:00Z">
                  <w:rPr/>
                </w:rPrChange>
              </w:rPr>
              <w:tab/>
            </w:r>
          </w:ins>
          <w:ins w:id="601" w:author="asus" w:date="2025-01-28T02:03:00Z">
            <w:r>
              <w:rPr>
                <w:sz w:val="18"/>
                <w:rPrChange w:id="602" w:author="asus" w:date="2025-01-28T02:06:00Z">
                  <w:rPr/>
                </w:rPrChange>
              </w:rPr>
              <w:fldChar w:fldCharType="begin"/>
            </w:r>
          </w:ins>
          <w:ins w:id="603" w:author="asus" w:date="2025-01-28T02:03:00Z">
            <w:r>
              <w:rPr>
                <w:sz w:val="18"/>
                <w:rPrChange w:id="604" w:author="asus" w:date="2025-01-28T02:06:00Z">
                  <w:rPr/>
                </w:rPrChange>
              </w:rPr>
              <w:instrText xml:space="preserve"> PAGEREF _Toc188922259 \h </w:instrText>
            </w:r>
          </w:ins>
          <w:ins w:id="605" w:author="asus" w:date="2025-01-28T02:03:00Z">
            <w:r>
              <w:rPr>
                <w:sz w:val="18"/>
                <w:rPrChange w:id="606" w:author="asus" w:date="2025-01-28T02:06:00Z">
                  <w:rPr/>
                </w:rPrChange>
              </w:rPr>
              <w:fldChar w:fldCharType="separate"/>
            </w:r>
          </w:ins>
          <w:r>
            <w:rPr>
              <w:sz w:val="18"/>
            </w:rPr>
            <w:t>6</w:t>
          </w:r>
          <w:ins w:id="607" w:author="asus" w:date="2025-01-28T02:03:00Z">
            <w:r>
              <w:rPr>
                <w:sz w:val="18"/>
                <w:rPrChange w:id="608" w:author="asus" w:date="2025-01-28T02:06:00Z">
                  <w:rPr/>
                </w:rPrChange>
              </w:rPr>
              <w:fldChar w:fldCharType="end"/>
            </w:r>
          </w:ins>
          <w:ins w:id="609" w:author="asus" w:date="2025-01-28T02:03:00Z">
            <w:r>
              <w:rPr>
                <w:rStyle w:val="26"/>
                <w:sz w:val="18"/>
                <w:rPrChange w:id="610" w:author="asus" w:date="2025-01-28T02:06:00Z">
                  <w:rPr>
                    <w:rStyle w:val="26"/>
                  </w:rPr>
                </w:rPrChange>
              </w:rPr>
              <w:fldChar w:fldCharType="end"/>
            </w:r>
          </w:ins>
        </w:p>
        <w:p w14:paraId="3DC08F24">
          <w:pPr>
            <w:pStyle w:val="13"/>
            <w:tabs>
              <w:tab w:val="right" w:leader="dot" w:pos="9060"/>
            </w:tabs>
            <w:rPr>
              <w:ins w:id="611" w:author="asus" w:date="2025-01-28T02:03:00Z"/>
              <w:sz w:val="18"/>
              <w:rPrChange w:id="612" w:author="asus" w:date="2025-01-28T02:06:00Z">
                <w:rPr>
                  <w:ins w:id="613" w:author="asus" w:date="2025-01-28T02:03:00Z"/>
                </w:rPr>
              </w:rPrChange>
            </w:rPr>
          </w:pPr>
          <w:ins w:id="614" w:author="asus" w:date="2025-01-28T02:03:00Z">
            <w:r>
              <w:rPr>
                <w:rStyle w:val="26"/>
                <w:sz w:val="18"/>
                <w:rPrChange w:id="615" w:author="asus" w:date="2025-01-28T02:06:00Z">
                  <w:rPr>
                    <w:rStyle w:val="26"/>
                  </w:rPr>
                </w:rPrChange>
              </w:rPr>
              <w:fldChar w:fldCharType="begin"/>
            </w:r>
          </w:ins>
          <w:ins w:id="616" w:author="asus" w:date="2025-01-28T02:03:00Z">
            <w:r>
              <w:rPr>
                <w:rStyle w:val="26"/>
                <w:sz w:val="18"/>
                <w:rPrChange w:id="617" w:author="asus" w:date="2025-01-28T02:06:00Z">
                  <w:rPr>
                    <w:rStyle w:val="26"/>
                  </w:rPr>
                </w:rPrChange>
              </w:rPr>
              <w:instrText xml:space="preserve"> </w:instrText>
            </w:r>
          </w:ins>
          <w:ins w:id="618" w:author="asus" w:date="2025-01-28T02:03:00Z">
            <w:r>
              <w:rPr>
                <w:sz w:val="18"/>
                <w:rPrChange w:id="619" w:author="asus" w:date="2025-01-28T02:06:00Z">
                  <w:rPr/>
                </w:rPrChange>
              </w:rPr>
              <w:instrText xml:space="preserve">HYPERLINK \l "_Toc188922260"</w:instrText>
            </w:r>
          </w:ins>
          <w:ins w:id="620" w:author="asus" w:date="2025-01-28T02:03:00Z">
            <w:r>
              <w:rPr>
                <w:rStyle w:val="26"/>
                <w:sz w:val="18"/>
                <w:rPrChange w:id="621" w:author="asus" w:date="2025-01-28T02:06:00Z">
                  <w:rPr>
                    <w:rStyle w:val="26"/>
                  </w:rPr>
                </w:rPrChange>
              </w:rPr>
              <w:instrText xml:space="preserve"> </w:instrText>
            </w:r>
          </w:ins>
          <w:ins w:id="622" w:author="asus" w:date="2025-01-28T02:03:00Z">
            <w:r>
              <w:rPr>
                <w:rStyle w:val="26"/>
                <w:sz w:val="18"/>
                <w:rPrChange w:id="623" w:author="asus" w:date="2025-01-28T02:06:00Z">
                  <w:rPr>
                    <w:rStyle w:val="26"/>
                  </w:rPr>
                </w:rPrChange>
              </w:rPr>
              <w:fldChar w:fldCharType="separate"/>
            </w:r>
          </w:ins>
          <w:ins w:id="624" w:author="asus" w:date="2025-01-28T02:03:00Z">
            <w:r>
              <w:rPr>
                <w:rStyle w:val="26"/>
                <w:rFonts w:ascii="Times New Roman" w:hAnsi="Times New Roman" w:eastAsia="Times New Roman" w:cs="Times New Roman"/>
                <w:b/>
                <w:bCs/>
                <w:sz w:val="18"/>
                <w:rPrChange w:id="625"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626" w:author="asus" w:date="2025-01-28T02:03:00Z">
            <w:r>
              <w:rPr>
                <w:sz w:val="18"/>
                <w:rPrChange w:id="627" w:author="asus" w:date="2025-01-28T02:06:00Z">
                  <w:rPr/>
                </w:rPrChange>
              </w:rPr>
              <w:tab/>
            </w:r>
          </w:ins>
          <w:ins w:id="628" w:author="asus" w:date="2025-01-28T02:03:00Z">
            <w:r>
              <w:rPr>
                <w:sz w:val="18"/>
                <w:rPrChange w:id="629" w:author="asus" w:date="2025-01-28T02:06:00Z">
                  <w:rPr/>
                </w:rPrChange>
              </w:rPr>
              <w:fldChar w:fldCharType="begin"/>
            </w:r>
          </w:ins>
          <w:ins w:id="630" w:author="asus" w:date="2025-01-28T02:03:00Z">
            <w:r>
              <w:rPr>
                <w:sz w:val="18"/>
                <w:rPrChange w:id="631" w:author="asus" w:date="2025-01-28T02:06:00Z">
                  <w:rPr/>
                </w:rPrChange>
              </w:rPr>
              <w:instrText xml:space="preserve"> PAGEREF _Toc188922260 \h </w:instrText>
            </w:r>
          </w:ins>
          <w:ins w:id="632" w:author="asus" w:date="2025-01-28T02:03:00Z">
            <w:r>
              <w:rPr>
                <w:sz w:val="18"/>
                <w:rPrChange w:id="633" w:author="asus" w:date="2025-01-28T02:06:00Z">
                  <w:rPr/>
                </w:rPrChange>
              </w:rPr>
              <w:fldChar w:fldCharType="separate"/>
            </w:r>
          </w:ins>
          <w:r>
            <w:rPr>
              <w:sz w:val="18"/>
            </w:rPr>
            <w:t>6</w:t>
          </w:r>
          <w:ins w:id="634" w:author="asus" w:date="2025-01-28T02:03:00Z">
            <w:r>
              <w:rPr>
                <w:sz w:val="18"/>
                <w:rPrChange w:id="635" w:author="asus" w:date="2025-01-28T02:06:00Z">
                  <w:rPr/>
                </w:rPrChange>
              </w:rPr>
              <w:fldChar w:fldCharType="end"/>
            </w:r>
          </w:ins>
          <w:ins w:id="636" w:author="asus" w:date="2025-01-28T02:03:00Z">
            <w:r>
              <w:rPr>
                <w:rStyle w:val="26"/>
                <w:sz w:val="18"/>
                <w:rPrChange w:id="637" w:author="asus" w:date="2025-01-28T02:06:00Z">
                  <w:rPr>
                    <w:rStyle w:val="26"/>
                  </w:rPr>
                </w:rPrChange>
              </w:rPr>
              <w:fldChar w:fldCharType="end"/>
            </w:r>
          </w:ins>
        </w:p>
        <w:p w14:paraId="1F403A9C">
          <w:pPr>
            <w:pStyle w:val="19"/>
            <w:tabs>
              <w:tab w:val="left" w:pos="690"/>
              <w:tab w:val="right" w:leader="dot" w:pos="9060"/>
            </w:tabs>
            <w:rPr>
              <w:ins w:id="639" w:author="asus" w:date="2025-01-28T02:03:00Z"/>
              <w:sz w:val="18"/>
              <w:rPrChange w:id="640" w:author="asus" w:date="2025-01-28T02:06:00Z">
                <w:rPr>
                  <w:ins w:id="641" w:author="asus" w:date="2025-01-28T02:03:00Z"/>
                </w:rPr>
              </w:rPrChange>
            </w:rPr>
            <w:pPrChange w:id="638" w:author="asus" w:date="2025-01-28T02:19:00Z">
              <w:pPr>
                <w:pStyle w:val="19"/>
                <w:tabs>
                  <w:tab w:val="left" w:pos="1050"/>
                  <w:tab w:val="right" w:leader="dot" w:pos="9060"/>
                </w:tabs>
              </w:pPr>
            </w:pPrChange>
          </w:pPr>
          <w:ins w:id="642" w:author="asus" w:date="2025-01-28T02:03:00Z">
            <w:r>
              <w:rPr>
                <w:rStyle w:val="26"/>
                <w:sz w:val="18"/>
                <w:rPrChange w:id="643" w:author="asus" w:date="2025-01-28T02:06:00Z">
                  <w:rPr>
                    <w:rStyle w:val="26"/>
                  </w:rPr>
                </w:rPrChange>
              </w:rPr>
              <w:fldChar w:fldCharType="begin"/>
            </w:r>
          </w:ins>
          <w:ins w:id="644" w:author="asus" w:date="2025-01-28T02:03:00Z">
            <w:r>
              <w:rPr>
                <w:rStyle w:val="26"/>
                <w:sz w:val="18"/>
                <w:rPrChange w:id="645" w:author="asus" w:date="2025-01-28T02:06:00Z">
                  <w:rPr>
                    <w:rStyle w:val="26"/>
                  </w:rPr>
                </w:rPrChange>
              </w:rPr>
              <w:instrText xml:space="preserve"> </w:instrText>
            </w:r>
          </w:ins>
          <w:ins w:id="646" w:author="asus" w:date="2025-01-28T02:03:00Z">
            <w:r>
              <w:rPr>
                <w:sz w:val="18"/>
                <w:rPrChange w:id="647" w:author="asus" w:date="2025-01-28T02:06:00Z">
                  <w:rPr/>
                </w:rPrChange>
              </w:rPr>
              <w:instrText xml:space="preserve">HYPERLINK \l "_Toc188922261"</w:instrText>
            </w:r>
          </w:ins>
          <w:ins w:id="648" w:author="asus" w:date="2025-01-28T02:03:00Z">
            <w:r>
              <w:rPr>
                <w:rStyle w:val="26"/>
                <w:sz w:val="18"/>
                <w:rPrChange w:id="649" w:author="asus" w:date="2025-01-28T02:06:00Z">
                  <w:rPr>
                    <w:rStyle w:val="26"/>
                  </w:rPr>
                </w:rPrChange>
              </w:rPr>
              <w:instrText xml:space="preserve"> </w:instrText>
            </w:r>
          </w:ins>
          <w:ins w:id="650" w:author="asus" w:date="2025-01-28T02:03:00Z">
            <w:r>
              <w:rPr>
                <w:rStyle w:val="26"/>
                <w:sz w:val="18"/>
                <w:rPrChange w:id="651" w:author="asus" w:date="2025-01-28T02:06:00Z">
                  <w:rPr>
                    <w:rStyle w:val="26"/>
                  </w:rPr>
                </w:rPrChange>
              </w:rPr>
              <w:fldChar w:fldCharType="separate"/>
            </w:r>
          </w:ins>
          <w:ins w:id="652" w:author="asus" w:date="2025-01-28T02:03:00Z">
            <w:r>
              <w:rPr>
                <w:rStyle w:val="26"/>
                <w:rFonts w:ascii="Times New Roman" w:hAnsi="Times New Roman" w:eastAsia="宋体"/>
                <w:b/>
                <w:bCs/>
                <w:sz w:val="18"/>
                <w:rPrChange w:id="653" w:author="asus" w:date="2025-01-28T02:06:00Z">
                  <w:rPr>
                    <w:rStyle w:val="26"/>
                    <w:rFonts w:ascii="Times New Roman" w:hAnsi="Times New Roman" w:eastAsia="宋体"/>
                    <w:b/>
                    <w:bCs/>
                    <w14:ligatures w14:val="standardContextual"/>
                  </w:rPr>
                </w:rPrChange>
                <w14:ligatures w14:val="standardContextual"/>
              </w:rPr>
              <w:t>4.2</w:t>
            </w:r>
          </w:ins>
          <w:ins w:id="654" w:author="asus" w:date="2025-01-28T02:03:00Z">
            <w:r>
              <w:rPr>
                <w:sz w:val="18"/>
                <w:rPrChange w:id="655" w:author="asus" w:date="2025-01-28T02:06:00Z">
                  <w:rPr/>
                </w:rPrChange>
              </w:rPr>
              <w:tab/>
            </w:r>
          </w:ins>
          <w:ins w:id="656" w:author="asus" w:date="2025-01-28T02:03:00Z">
            <w:r>
              <w:rPr>
                <w:rStyle w:val="26"/>
                <w:rFonts w:ascii="Times New Roman" w:hAnsi="Times New Roman" w:eastAsia="Times New Roman" w:cs="Times New Roman"/>
                <w:b/>
                <w:bCs/>
                <w:sz w:val="18"/>
                <w:rPrChange w:id="657"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58" w:author="asus" w:date="2025-01-28T02:03:00Z">
            <w:r>
              <w:rPr>
                <w:sz w:val="18"/>
                <w:rPrChange w:id="659" w:author="asus" w:date="2025-01-28T02:06:00Z">
                  <w:rPr/>
                </w:rPrChange>
              </w:rPr>
              <w:tab/>
            </w:r>
          </w:ins>
          <w:ins w:id="660" w:author="asus" w:date="2025-01-28T02:03:00Z">
            <w:r>
              <w:rPr>
                <w:sz w:val="18"/>
                <w:rPrChange w:id="661" w:author="asus" w:date="2025-01-28T02:06:00Z">
                  <w:rPr/>
                </w:rPrChange>
              </w:rPr>
              <w:fldChar w:fldCharType="begin"/>
            </w:r>
          </w:ins>
          <w:ins w:id="662" w:author="asus" w:date="2025-01-28T02:03:00Z">
            <w:r>
              <w:rPr>
                <w:sz w:val="18"/>
                <w:rPrChange w:id="663" w:author="asus" w:date="2025-01-28T02:06:00Z">
                  <w:rPr/>
                </w:rPrChange>
              </w:rPr>
              <w:instrText xml:space="preserve"> PAGEREF _Toc188922261 \h </w:instrText>
            </w:r>
          </w:ins>
          <w:ins w:id="664" w:author="asus" w:date="2025-01-28T02:03:00Z">
            <w:r>
              <w:rPr>
                <w:sz w:val="18"/>
                <w:rPrChange w:id="665" w:author="asus" w:date="2025-01-28T02:06:00Z">
                  <w:rPr/>
                </w:rPrChange>
              </w:rPr>
              <w:fldChar w:fldCharType="separate"/>
            </w:r>
          </w:ins>
          <w:r>
            <w:rPr>
              <w:sz w:val="18"/>
            </w:rPr>
            <w:t>7</w:t>
          </w:r>
          <w:ins w:id="666" w:author="asus" w:date="2025-01-28T02:03:00Z">
            <w:r>
              <w:rPr>
                <w:sz w:val="18"/>
                <w:rPrChange w:id="667" w:author="asus" w:date="2025-01-28T02:06:00Z">
                  <w:rPr/>
                </w:rPrChange>
              </w:rPr>
              <w:fldChar w:fldCharType="end"/>
            </w:r>
          </w:ins>
          <w:ins w:id="668" w:author="asus" w:date="2025-01-28T02:03:00Z">
            <w:r>
              <w:rPr>
                <w:rStyle w:val="26"/>
                <w:sz w:val="18"/>
                <w:rPrChange w:id="669" w:author="asus" w:date="2025-01-28T02:06:00Z">
                  <w:rPr>
                    <w:rStyle w:val="26"/>
                  </w:rPr>
                </w:rPrChange>
              </w:rPr>
              <w:fldChar w:fldCharType="end"/>
            </w:r>
          </w:ins>
        </w:p>
        <w:p w14:paraId="7E15470A">
          <w:pPr>
            <w:pStyle w:val="13"/>
            <w:tabs>
              <w:tab w:val="right" w:leader="dot" w:pos="9060"/>
            </w:tabs>
            <w:rPr>
              <w:ins w:id="670" w:author="asus" w:date="2025-01-28T02:03:00Z"/>
              <w:sz w:val="18"/>
              <w:rPrChange w:id="671" w:author="asus" w:date="2025-01-28T02:06:00Z">
                <w:rPr>
                  <w:ins w:id="672" w:author="asus" w:date="2025-01-28T02:03:00Z"/>
                </w:rPr>
              </w:rPrChange>
            </w:rPr>
          </w:pPr>
          <w:ins w:id="673" w:author="asus" w:date="2025-01-28T02:03:00Z">
            <w:r>
              <w:rPr>
                <w:rStyle w:val="26"/>
                <w:sz w:val="18"/>
                <w:rPrChange w:id="674" w:author="asus" w:date="2025-01-28T02:06:00Z">
                  <w:rPr>
                    <w:rStyle w:val="26"/>
                  </w:rPr>
                </w:rPrChange>
              </w:rPr>
              <w:fldChar w:fldCharType="begin"/>
            </w:r>
          </w:ins>
          <w:ins w:id="675" w:author="asus" w:date="2025-01-28T02:03:00Z">
            <w:r>
              <w:rPr>
                <w:rStyle w:val="26"/>
                <w:sz w:val="18"/>
                <w:rPrChange w:id="676" w:author="asus" w:date="2025-01-28T02:06:00Z">
                  <w:rPr>
                    <w:rStyle w:val="26"/>
                  </w:rPr>
                </w:rPrChange>
              </w:rPr>
              <w:instrText xml:space="preserve"> </w:instrText>
            </w:r>
          </w:ins>
          <w:ins w:id="677" w:author="asus" w:date="2025-01-28T02:03:00Z">
            <w:r>
              <w:rPr>
                <w:sz w:val="18"/>
                <w:rPrChange w:id="678" w:author="asus" w:date="2025-01-28T02:06:00Z">
                  <w:rPr/>
                </w:rPrChange>
              </w:rPr>
              <w:instrText xml:space="preserve">HYPERLINK \l "_Toc188922262"</w:instrText>
            </w:r>
          </w:ins>
          <w:ins w:id="679" w:author="asus" w:date="2025-01-28T02:03:00Z">
            <w:r>
              <w:rPr>
                <w:rStyle w:val="26"/>
                <w:sz w:val="18"/>
                <w:rPrChange w:id="680" w:author="asus" w:date="2025-01-28T02:06:00Z">
                  <w:rPr>
                    <w:rStyle w:val="26"/>
                  </w:rPr>
                </w:rPrChange>
              </w:rPr>
              <w:instrText xml:space="preserve"> </w:instrText>
            </w:r>
          </w:ins>
          <w:ins w:id="681" w:author="asus" w:date="2025-01-28T02:03:00Z">
            <w:r>
              <w:rPr>
                <w:rStyle w:val="26"/>
                <w:sz w:val="18"/>
                <w:rPrChange w:id="682" w:author="asus" w:date="2025-01-28T02:06:00Z">
                  <w:rPr>
                    <w:rStyle w:val="26"/>
                  </w:rPr>
                </w:rPrChange>
              </w:rPr>
              <w:fldChar w:fldCharType="separate"/>
            </w:r>
          </w:ins>
          <w:ins w:id="683" w:author="asus" w:date="2025-01-28T02:03:00Z">
            <w:r>
              <w:rPr>
                <w:rStyle w:val="26"/>
                <w:rFonts w:ascii="Times New Roman" w:hAnsi="Times New Roman" w:eastAsia="Times New Roman" w:cs="Times New Roman"/>
                <w:b/>
                <w:bCs/>
                <w:sz w:val="18"/>
                <w:rPrChange w:id="684"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685" w:author="asus" w:date="2025-01-28T02:03:00Z">
            <w:r>
              <w:rPr>
                <w:sz w:val="18"/>
                <w:rPrChange w:id="686" w:author="asus" w:date="2025-01-28T02:06:00Z">
                  <w:rPr/>
                </w:rPrChange>
              </w:rPr>
              <w:tab/>
            </w:r>
          </w:ins>
          <w:ins w:id="687" w:author="asus" w:date="2025-01-28T02:03:00Z">
            <w:r>
              <w:rPr>
                <w:sz w:val="18"/>
                <w:rPrChange w:id="688" w:author="asus" w:date="2025-01-28T02:06:00Z">
                  <w:rPr/>
                </w:rPrChange>
              </w:rPr>
              <w:fldChar w:fldCharType="begin"/>
            </w:r>
          </w:ins>
          <w:ins w:id="689" w:author="asus" w:date="2025-01-28T02:03:00Z">
            <w:r>
              <w:rPr>
                <w:sz w:val="18"/>
                <w:rPrChange w:id="690" w:author="asus" w:date="2025-01-28T02:06:00Z">
                  <w:rPr/>
                </w:rPrChange>
              </w:rPr>
              <w:instrText xml:space="preserve"> PAGEREF _Toc188922262 \h </w:instrText>
            </w:r>
          </w:ins>
          <w:ins w:id="691" w:author="asus" w:date="2025-01-28T02:03:00Z">
            <w:r>
              <w:rPr>
                <w:sz w:val="18"/>
                <w:rPrChange w:id="692" w:author="asus" w:date="2025-01-28T02:06:00Z">
                  <w:rPr/>
                </w:rPrChange>
              </w:rPr>
              <w:fldChar w:fldCharType="separate"/>
            </w:r>
          </w:ins>
          <w:r>
            <w:rPr>
              <w:sz w:val="18"/>
            </w:rPr>
            <w:t>7</w:t>
          </w:r>
          <w:ins w:id="693" w:author="asus" w:date="2025-01-28T02:03:00Z">
            <w:r>
              <w:rPr>
                <w:sz w:val="18"/>
                <w:rPrChange w:id="694" w:author="asus" w:date="2025-01-28T02:06:00Z">
                  <w:rPr/>
                </w:rPrChange>
              </w:rPr>
              <w:fldChar w:fldCharType="end"/>
            </w:r>
          </w:ins>
          <w:ins w:id="695" w:author="asus" w:date="2025-01-28T02:03:00Z">
            <w:r>
              <w:rPr>
                <w:rStyle w:val="26"/>
                <w:sz w:val="18"/>
                <w:rPrChange w:id="696" w:author="asus" w:date="2025-01-28T02:06:00Z">
                  <w:rPr>
                    <w:rStyle w:val="26"/>
                  </w:rPr>
                </w:rPrChange>
              </w:rPr>
              <w:fldChar w:fldCharType="end"/>
            </w:r>
          </w:ins>
        </w:p>
        <w:p w14:paraId="115338B5">
          <w:pPr>
            <w:pStyle w:val="13"/>
            <w:tabs>
              <w:tab w:val="right" w:leader="dot" w:pos="9060"/>
            </w:tabs>
            <w:rPr>
              <w:ins w:id="697" w:author="asus" w:date="2025-01-28T02:03:00Z"/>
              <w:sz w:val="18"/>
              <w:rPrChange w:id="698" w:author="asus" w:date="2025-01-28T02:06:00Z">
                <w:rPr>
                  <w:ins w:id="699" w:author="asus" w:date="2025-01-28T02:03:00Z"/>
                </w:rPr>
              </w:rPrChange>
            </w:rPr>
          </w:pPr>
          <w:ins w:id="700" w:author="asus" w:date="2025-01-28T02:03:00Z">
            <w:r>
              <w:rPr>
                <w:rStyle w:val="26"/>
                <w:sz w:val="18"/>
                <w:rPrChange w:id="701" w:author="asus" w:date="2025-01-28T02:06:00Z">
                  <w:rPr>
                    <w:rStyle w:val="26"/>
                  </w:rPr>
                </w:rPrChange>
              </w:rPr>
              <w:fldChar w:fldCharType="begin"/>
            </w:r>
          </w:ins>
          <w:ins w:id="702" w:author="asus" w:date="2025-01-28T02:03:00Z">
            <w:r>
              <w:rPr>
                <w:rStyle w:val="26"/>
                <w:sz w:val="18"/>
                <w:rPrChange w:id="703" w:author="asus" w:date="2025-01-28T02:06:00Z">
                  <w:rPr>
                    <w:rStyle w:val="26"/>
                  </w:rPr>
                </w:rPrChange>
              </w:rPr>
              <w:instrText xml:space="preserve"> </w:instrText>
            </w:r>
          </w:ins>
          <w:ins w:id="704" w:author="asus" w:date="2025-01-28T02:03:00Z">
            <w:r>
              <w:rPr>
                <w:sz w:val="18"/>
                <w:rPrChange w:id="705" w:author="asus" w:date="2025-01-28T02:06:00Z">
                  <w:rPr/>
                </w:rPrChange>
              </w:rPr>
              <w:instrText xml:space="preserve">HYPERLINK \l "_Toc188922263"</w:instrText>
            </w:r>
          </w:ins>
          <w:ins w:id="706" w:author="asus" w:date="2025-01-28T02:03:00Z">
            <w:r>
              <w:rPr>
                <w:rStyle w:val="26"/>
                <w:sz w:val="18"/>
                <w:rPrChange w:id="707" w:author="asus" w:date="2025-01-28T02:06:00Z">
                  <w:rPr>
                    <w:rStyle w:val="26"/>
                  </w:rPr>
                </w:rPrChange>
              </w:rPr>
              <w:instrText xml:space="preserve"> </w:instrText>
            </w:r>
          </w:ins>
          <w:ins w:id="708" w:author="asus" w:date="2025-01-28T02:03:00Z">
            <w:r>
              <w:rPr>
                <w:rStyle w:val="26"/>
                <w:sz w:val="18"/>
                <w:rPrChange w:id="709" w:author="asus" w:date="2025-01-28T02:06:00Z">
                  <w:rPr>
                    <w:rStyle w:val="26"/>
                  </w:rPr>
                </w:rPrChange>
              </w:rPr>
              <w:fldChar w:fldCharType="separate"/>
            </w:r>
          </w:ins>
          <w:ins w:id="710" w:author="asus" w:date="2025-01-28T02:03:00Z">
            <w:r>
              <w:rPr>
                <w:rStyle w:val="26"/>
                <w:rFonts w:ascii="Times New Roman" w:hAnsi="Times New Roman" w:eastAsia="Times New Roman" w:cs="Times New Roman"/>
                <w:b/>
                <w:bCs/>
                <w:sz w:val="18"/>
                <w:rPrChange w:id="711"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712" w:author="asus" w:date="2025-01-28T02:03:00Z">
            <w:r>
              <w:rPr>
                <w:sz w:val="18"/>
                <w:rPrChange w:id="713" w:author="asus" w:date="2025-01-28T02:06:00Z">
                  <w:rPr/>
                </w:rPrChange>
              </w:rPr>
              <w:tab/>
            </w:r>
          </w:ins>
          <w:ins w:id="714" w:author="asus" w:date="2025-01-28T02:03:00Z">
            <w:r>
              <w:rPr>
                <w:sz w:val="18"/>
                <w:rPrChange w:id="715" w:author="asus" w:date="2025-01-28T02:06:00Z">
                  <w:rPr/>
                </w:rPrChange>
              </w:rPr>
              <w:fldChar w:fldCharType="begin"/>
            </w:r>
          </w:ins>
          <w:ins w:id="716" w:author="asus" w:date="2025-01-28T02:03:00Z">
            <w:r>
              <w:rPr>
                <w:sz w:val="18"/>
                <w:rPrChange w:id="717" w:author="asus" w:date="2025-01-28T02:06:00Z">
                  <w:rPr/>
                </w:rPrChange>
              </w:rPr>
              <w:instrText xml:space="preserve"> PAGEREF _Toc188922263 \h </w:instrText>
            </w:r>
          </w:ins>
          <w:ins w:id="718" w:author="asus" w:date="2025-01-28T02:03:00Z">
            <w:r>
              <w:rPr>
                <w:sz w:val="18"/>
                <w:rPrChange w:id="719" w:author="asus" w:date="2025-01-28T02:06:00Z">
                  <w:rPr/>
                </w:rPrChange>
              </w:rPr>
              <w:fldChar w:fldCharType="separate"/>
            </w:r>
          </w:ins>
          <w:r>
            <w:rPr>
              <w:sz w:val="18"/>
            </w:rPr>
            <w:t>9</w:t>
          </w:r>
          <w:ins w:id="720" w:author="asus" w:date="2025-01-28T02:03:00Z">
            <w:r>
              <w:rPr>
                <w:sz w:val="18"/>
                <w:rPrChange w:id="721" w:author="asus" w:date="2025-01-28T02:06:00Z">
                  <w:rPr/>
                </w:rPrChange>
              </w:rPr>
              <w:fldChar w:fldCharType="end"/>
            </w:r>
          </w:ins>
          <w:ins w:id="722" w:author="asus" w:date="2025-01-28T02:03:00Z">
            <w:r>
              <w:rPr>
                <w:rStyle w:val="26"/>
                <w:sz w:val="18"/>
                <w:rPrChange w:id="723" w:author="asus" w:date="2025-01-28T02:06:00Z">
                  <w:rPr>
                    <w:rStyle w:val="26"/>
                  </w:rPr>
                </w:rPrChange>
              </w:rPr>
              <w:fldChar w:fldCharType="end"/>
            </w:r>
          </w:ins>
        </w:p>
        <w:p w14:paraId="40B324C9">
          <w:pPr>
            <w:pStyle w:val="13"/>
            <w:tabs>
              <w:tab w:val="right" w:leader="dot" w:pos="9060"/>
            </w:tabs>
            <w:rPr>
              <w:ins w:id="724" w:author="asus" w:date="2025-01-28T02:03:00Z"/>
              <w:sz w:val="18"/>
              <w:rPrChange w:id="725" w:author="asus" w:date="2025-01-28T02:06:00Z">
                <w:rPr>
                  <w:ins w:id="726" w:author="asus" w:date="2025-01-28T02:03:00Z"/>
                </w:rPr>
              </w:rPrChange>
            </w:rPr>
          </w:pPr>
          <w:ins w:id="727" w:author="asus" w:date="2025-01-28T02:03:00Z">
            <w:r>
              <w:rPr>
                <w:rStyle w:val="26"/>
                <w:sz w:val="18"/>
                <w:rPrChange w:id="728" w:author="asus" w:date="2025-01-28T02:06:00Z">
                  <w:rPr>
                    <w:rStyle w:val="26"/>
                  </w:rPr>
                </w:rPrChange>
              </w:rPr>
              <w:fldChar w:fldCharType="begin"/>
            </w:r>
          </w:ins>
          <w:ins w:id="729" w:author="asus" w:date="2025-01-28T02:03:00Z">
            <w:r>
              <w:rPr>
                <w:rStyle w:val="26"/>
                <w:sz w:val="18"/>
                <w:rPrChange w:id="730" w:author="asus" w:date="2025-01-28T02:06:00Z">
                  <w:rPr>
                    <w:rStyle w:val="26"/>
                  </w:rPr>
                </w:rPrChange>
              </w:rPr>
              <w:instrText xml:space="preserve"> </w:instrText>
            </w:r>
          </w:ins>
          <w:ins w:id="731" w:author="asus" w:date="2025-01-28T02:03:00Z">
            <w:r>
              <w:rPr>
                <w:sz w:val="18"/>
                <w:rPrChange w:id="732" w:author="asus" w:date="2025-01-28T02:06:00Z">
                  <w:rPr/>
                </w:rPrChange>
              </w:rPr>
              <w:instrText xml:space="preserve">HYPERLINK \l "_Toc188922264"</w:instrText>
            </w:r>
          </w:ins>
          <w:ins w:id="733" w:author="asus" w:date="2025-01-28T02:03:00Z">
            <w:r>
              <w:rPr>
                <w:rStyle w:val="26"/>
                <w:sz w:val="18"/>
                <w:rPrChange w:id="734" w:author="asus" w:date="2025-01-28T02:06:00Z">
                  <w:rPr>
                    <w:rStyle w:val="26"/>
                  </w:rPr>
                </w:rPrChange>
              </w:rPr>
              <w:instrText xml:space="preserve"> </w:instrText>
            </w:r>
          </w:ins>
          <w:ins w:id="735" w:author="asus" w:date="2025-01-28T02:03:00Z">
            <w:r>
              <w:rPr>
                <w:rStyle w:val="26"/>
                <w:sz w:val="18"/>
                <w:rPrChange w:id="736" w:author="asus" w:date="2025-01-28T02:06:00Z">
                  <w:rPr>
                    <w:rStyle w:val="26"/>
                  </w:rPr>
                </w:rPrChange>
              </w:rPr>
              <w:fldChar w:fldCharType="separate"/>
            </w:r>
          </w:ins>
          <w:ins w:id="737" w:author="asus" w:date="2025-01-28T02:03:00Z">
            <w:r>
              <w:rPr>
                <w:rStyle w:val="26"/>
                <w:rFonts w:ascii="Times New Roman" w:hAnsi="Times New Roman" w:eastAsia="Times New Roman" w:cs="Times New Roman"/>
                <w:b/>
                <w:bCs/>
                <w:sz w:val="18"/>
                <w:rPrChange w:id="738"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39" w:author="asus" w:date="2025-01-28T02:03:00Z">
            <w:r>
              <w:rPr>
                <w:sz w:val="18"/>
                <w:rPrChange w:id="740" w:author="asus" w:date="2025-01-28T02:06:00Z">
                  <w:rPr/>
                </w:rPrChange>
              </w:rPr>
              <w:tab/>
            </w:r>
          </w:ins>
          <w:ins w:id="741" w:author="asus" w:date="2025-01-28T02:03:00Z">
            <w:r>
              <w:rPr>
                <w:sz w:val="18"/>
                <w:rPrChange w:id="742" w:author="asus" w:date="2025-01-28T02:06:00Z">
                  <w:rPr/>
                </w:rPrChange>
              </w:rPr>
              <w:fldChar w:fldCharType="begin"/>
            </w:r>
          </w:ins>
          <w:ins w:id="743" w:author="asus" w:date="2025-01-28T02:03:00Z">
            <w:r>
              <w:rPr>
                <w:sz w:val="18"/>
                <w:rPrChange w:id="744" w:author="asus" w:date="2025-01-28T02:06:00Z">
                  <w:rPr/>
                </w:rPrChange>
              </w:rPr>
              <w:instrText xml:space="preserve"> PAGEREF _Toc188922264 \h </w:instrText>
            </w:r>
          </w:ins>
          <w:ins w:id="745" w:author="asus" w:date="2025-01-28T02:03:00Z">
            <w:r>
              <w:rPr>
                <w:sz w:val="18"/>
                <w:rPrChange w:id="746" w:author="asus" w:date="2025-01-28T02:06:00Z">
                  <w:rPr/>
                </w:rPrChange>
              </w:rPr>
              <w:fldChar w:fldCharType="separate"/>
            </w:r>
          </w:ins>
          <w:r>
            <w:rPr>
              <w:sz w:val="18"/>
            </w:rPr>
            <w:t>11</w:t>
          </w:r>
          <w:ins w:id="747" w:author="asus" w:date="2025-01-28T02:03:00Z">
            <w:r>
              <w:rPr>
                <w:sz w:val="18"/>
                <w:rPrChange w:id="748" w:author="asus" w:date="2025-01-28T02:06:00Z">
                  <w:rPr/>
                </w:rPrChange>
              </w:rPr>
              <w:fldChar w:fldCharType="end"/>
            </w:r>
          </w:ins>
          <w:ins w:id="749" w:author="asus" w:date="2025-01-28T02:03:00Z">
            <w:r>
              <w:rPr>
                <w:rStyle w:val="26"/>
                <w:sz w:val="18"/>
                <w:rPrChange w:id="750" w:author="asus" w:date="2025-01-28T02:06:00Z">
                  <w:rPr>
                    <w:rStyle w:val="26"/>
                  </w:rPr>
                </w:rPrChange>
              </w:rPr>
              <w:fldChar w:fldCharType="end"/>
            </w:r>
          </w:ins>
        </w:p>
        <w:p w14:paraId="3397133B">
          <w:pPr>
            <w:pStyle w:val="19"/>
            <w:tabs>
              <w:tab w:val="right" w:leader="dot" w:pos="9060"/>
            </w:tabs>
            <w:rPr>
              <w:ins w:id="751" w:author="asus" w:date="2025-01-28T02:03:00Z"/>
              <w:sz w:val="18"/>
              <w:rPrChange w:id="752" w:author="asus" w:date="2025-01-28T02:06:00Z">
                <w:rPr>
                  <w:ins w:id="753" w:author="asus" w:date="2025-01-28T02:03:00Z"/>
                </w:rPr>
              </w:rPrChange>
            </w:rPr>
          </w:pPr>
          <w:ins w:id="754" w:author="asus" w:date="2025-01-28T02:03:00Z">
            <w:r>
              <w:rPr>
                <w:rStyle w:val="26"/>
                <w:sz w:val="18"/>
                <w:rPrChange w:id="755" w:author="asus" w:date="2025-01-28T02:06:00Z">
                  <w:rPr>
                    <w:rStyle w:val="26"/>
                  </w:rPr>
                </w:rPrChange>
              </w:rPr>
              <w:fldChar w:fldCharType="begin"/>
            </w:r>
          </w:ins>
          <w:ins w:id="756" w:author="asus" w:date="2025-01-28T02:03:00Z">
            <w:r>
              <w:rPr>
                <w:rStyle w:val="26"/>
                <w:sz w:val="18"/>
                <w:rPrChange w:id="757" w:author="asus" w:date="2025-01-28T02:06:00Z">
                  <w:rPr>
                    <w:rStyle w:val="26"/>
                  </w:rPr>
                </w:rPrChange>
              </w:rPr>
              <w:instrText xml:space="preserve"> </w:instrText>
            </w:r>
          </w:ins>
          <w:ins w:id="758" w:author="asus" w:date="2025-01-28T02:03:00Z">
            <w:r>
              <w:rPr>
                <w:sz w:val="18"/>
                <w:rPrChange w:id="759" w:author="asus" w:date="2025-01-28T02:06:00Z">
                  <w:rPr/>
                </w:rPrChange>
              </w:rPr>
              <w:instrText xml:space="preserve">HYPERLINK \l "_Toc188922265"</w:instrText>
            </w:r>
          </w:ins>
          <w:ins w:id="760" w:author="asus" w:date="2025-01-28T02:03:00Z">
            <w:r>
              <w:rPr>
                <w:rStyle w:val="26"/>
                <w:sz w:val="18"/>
                <w:rPrChange w:id="761" w:author="asus" w:date="2025-01-28T02:06:00Z">
                  <w:rPr>
                    <w:rStyle w:val="26"/>
                  </w:rPr>
                </w:rPrChange>
              </w:rPr>
              <w:instrText xml:space="preserve"> </w:instrText>
            </w:r>
          </w:ins>
          <w:ins w:id="762" w:author="asus" w:date="2025-01-28T02:03:00Z">
            <w:r>
              <w:rPr>
                <w:rStyle w:val="26"/>
                <w:sz w:val="18"/>
                <w:rPrChange w:id="763" w:author="asus" w:date="2025-01-28T02:06:00Z">
                  <w:rPr>
                    <w:rStyle w:val="26"/>
                  </w:rPr>
                </w:rPrChange>
              </w:rPr>
              <w:fldChar w:fldCharType="separate"/>
            </w:r>
          </w:ins>
          <w:ins w:id="764" w:author="asus" w:date="2025-01-28T02:03:00Z">
            <w:r>
              <w:rPr>
                <w:rStyle w:val="26"/>
                <w:rFonts w:ascii="Times New Roman" w:hAnsi="Times New Roman" w:eastAsia="Times New Roman" w:cs="Times New Roman"/>
                <w:b/>
                <w:bCs/>
                <w:sz w:val="18"/>
                <w:rPrChange w:id="765"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766" w:author="asus" w:date="2025-01-28T02:03:00Z">
            <w:r>
              <w:rPr>
                <w:rStyle w:val="26"/>
                <w:rFonts w:ascii="Times New Roman" w:hAnsi="Times New Roman" w:cs="Times New Roman"/>
                <w:b/>
                <w:bCs/>
                <w:sz w:val="18"/>
                <w:rPrChange w:id="767" w:author="asus" w:date="2025-01-28T02:06:00Z">
                  <w:rPr>
                    <w:rStyle w:val="26"/>
                    <w:rFonts w:ascii="Times New Roman" w:hAnsi="Times New Roman" w:cs="Times New Roman"/>
                    <w:b/>
                    <w:bCs/>
                    <w14:ligatures w14:val="standardContextual"/>
                  </w:rPr>
                </w:rPrChange>
                <w14:ligatures w14:val="standardContextual"/>
              </w:rPr>
              <w:t>Comparision Test</w:t>
            </w:r>
          </w:ins>
          <w:ins w:id="768" w:author="asus" w:date="2025-01-28T02:03:00Z">
            <w:r>
              <w:rPr>
                <w:sz w:val="18"/>
                <w:rPrChange w:id="769" w:author="asus" w:date="2025-01-28T02:06:00Z">
                  <w:rPr/>
                </w:rPrChange>
              </w:rPr>
              <w:tab/>
            </w:r>
          </w:ins>
          <w:ins w:id="770" w:author="asus" w:date="2025-01-28T02:03:00Z">
            <w:r>
              <w:rPr>
                <w:sz w:val="18"/>
                <w:rPrChange w:id="771" w:author="asus" w:date="2025-01-28T02:06:00Z">
                  <w:rPr/>
                </w:rPrChange>
              </w:rPr>
              <w:fldChar w:fldCharType="begin"/>
            </w:r>
          </w:ins>
          <w:ins w:id="772" w:author="asus" w:date="2025-01-28T02:03:00Z">
            <w:r>
              <w:rPr>
                <w:sz w:val="18"/>
                <w:rPrChange w:id="773" w:author="asus" w:date="2025-01-28T02:06:00Z">
                  <w:rPr/>
                </w:rPrChange>
              </w:rPr>
              <w:instrText xml:space="preserve"> PAGEREF _Toc188922265 \h </w:instrText>
            </w:r>
          </w:ins>
          <w:ins w:id="774" w:author="asus" w:date="2025-01-28T02:03:00Z">
            <w:r>
              <w:rPr>
                <w:sz w:val="18"/>
                <w:rPrChange w:id="775" w:author="asus" w:date="2025-01-28T02:06:00Z">
                  <w:rPr/>
                </w:rPrChange>
              </w:rPr>
              <w:fldChar w:fldCharType="separate"/>
            </w:r>
          </w:ins>
          <w:r>
            <w:rPr>
              <w:sz w:val="18"/>
            </w:rPr>
            <w:t>11</w:t>
          </w:r>
          <w:ins w:id="776" w:author="asus" w:date="2025-01-28T02:03:00Z">
            <w:r>
              <w:rPr>
                <w:sz w:val="18"/>
                <w:rPrChange w:id="777" w:author="asus" w:date="2025-01-28T02:06:00Z">
                  <w:rPr/>
                </w:rPrChange>
              </w:rPr>
              <w:fldChar w:fldCharType="end"/>
            </w:r>
          </w:ins>
          <w:ins w:id="778" w:author="asus" w:date="2025-01-28T02:03:00Z">
            <w:r>
              <w:rPr>
                <w:rStyle w:val="26"/>
                <w:sz w:val="18"/>
                <w:rPrChange w:id="779" w:author="asus" w:date="2025-01-28T02:06:00Z">
                  <w:rPr>
                    <w:rStyle w:val="26"/>
                  </w:rPr>
                </w:rPrChange>
              </w:rPr>
              <w:fldChar w:fldCharType="end"/>
            </w:r>
          </w:ins>
        </w:p>
        <w:p w14:paraId="45C97A9A">
          <w:pPr>
            <w:pStyle w:val="19"/>
            <w:tabs>
              <w:tab w:val="right" w:leader="dot" w:pos="9060"/>
            </w:tabs>
            <w:rPr>
              <w:ins w:id="780" w:author="asus" w:date="2025-01-28T02:03:00Z"/>
              <w:sz w:val="18"/>
              <w:rPrChange w:id="781" w:author="asus" w:date="2025-01-28T02:06:00Z">
                <w:rPr>
                  <w:ins w:id="782" w:author="asus" w:date="2025-01-28T02:03:00Z"/>
                </w:rPr>
              </w:rPrChange>
            </w:rPr>
          </w:pPr>
          <w:ins w:id="783" w:author="asus" w:date="2025-01-28T02:03:00Z">
            <w:r>
              <w:rPr>
                <w:rStyle w:val="26"/>
                <w:sz w:val="18"/>
                <w:rPrChange w:id="784" w:author="asus" w:date="2025-01-28T02:06:00Z">
                  <w:rPr>
                    <w:rStyle w:val="26"/>
                  </w:rPr>
                </w:rPrChange>
              </w:rPr>
              <w:fldChar w:fldCharType="begin"/>
            </w:r>
          </w:ins>
          <w:ins w:id="785" w:author="asus" w:date="2025-01-28T02:03:00Z">
            <w:r>
              <w:rPr>
                <w:rStyle w:val="26"/>
                <w:sz w:val="18"/>
                <w:rPrChange w:id="786" w:author="asus" w:date="2025-01-28T02:06:00Z">
                  <w:rPr>
                    <w:rStyle w:val="26"/>
                  </w:rPr>
                </w:rPrChange>
              </w:rPr>
              <w:instrText xml:space="preserve"> </w:instrText>
            </w:r>
          </w:ins>
          <w:ins w:id="787" w:author="asus" w:date="2025-01-28T02:03:00Z">
            <w:r>
              <w:rPr>
                <w:sz w:val="18"/>
                <w:rPrChange w:id="788" w:author="asus" w:date="2025-01-28T02:06:00Z">
                  <w:rPr/>
                </w:rPrChange>
              </w:rPr>
              <w:instrText xml:space="preserve">HYPERLINK \l "_Toc188922266"</w:instrText>
            </w:r>
          </w:ins>
          <w:ins w:id="789" w:author="asus" w:date="2025-01-28T02:03:00Z">
            <w:r>
              <w:rPr>
                <w:rStyle w:val="26"/>
                <w:sz w:val="18"/>
                <w:rPrChange w:id="790" w:author="asus" w:date="2025-01-28T02:06:00Z">
                  <w:rPr>
                    <w:rStyle w:val="26"/>
                  </w:rPr>
                </w:rPrChange>
              </w:rPr>
              <w:instrText xml:space="preserve"> </w:instrText>
            </w:r>
          </w:ins>
          <w:ins w:id="791" w:author="asus" w:date="2025-01-28T02:03:00Z">
            <w:r>
              <w:rPr>
                <w:rStyle w:val="26"/>
                <w:sz w:val="18"/>
                <w:rPrChange w:id="792" w:author="asus" w:date="2025-01-28T02:06:00Z">
                  <w:rPr>
                    <w:rStyle w:val="26"/>
                  </w:rPr>
                </w:rPrChange>
              </w:rPr>
              <w:fldChar w:fldCharType="separate"/>
            </w:r>
          </w:ins>
          <w:ins w:id="793" w:author="asus" w:date="2025-01-28T02:03:00Z">
            <w:r>
              <w:rPr>
                <w:rStyle w:val="26"/>
                <w:rFonts w:ascii="Times New Roman" w:hAnsi="Times New Roman" w:eastAsia="Times New Roman" w:cs="Times New Roman"/>
                <w:b/>
                <w:bCs/>
                <w:sz w:val="18"/>
                <w:rPrChange w:id="794" w:author="asus" w:date="2025-01-28T02:06:00Z">
                  <w:rPr>
                    <w:rStyle w:val="26"/>
                    <w:rFonts w:ascii="Times New Roman" w:hAnsi="Times New Roman" w:eastAsia="Times New Roman" w:cs="Times New Roman"/>
                    <w:b/>
                    <w:bCs/>
                    <w14:ligatures w14:val="standardContextual"/>
                  </w:rPr>
                </w:rPrChange>
                <w14:ligatures w14:val="standardContextual"/>
              </w:rPr>
              <w:t>4.</w:t>
            </w:r>
          </w:ins>
          <w:ins w:id="795" w:author="asus" w:date="2025-01-28T02:03:00Z">
            <w:r>
              <w:rPr>
                <w:rStyle w:val="26"/>
                <w:rFonts w:ascii="Times New Roman" w:hAnsi="Times New Roman" w:cs="Times New Roman"/>
                <w:b/>
                <w:bCs/>
                <w:sz w:val="18"/>
                <w:rPrChange w:id="796" w:author="asus" w:date="2025-01-28T02:06:00Z">
                  <w:rPr>
                    <w:rStyle w:val="26"/>
                    <w:rFonts w:ascii="Times New Roman" w:hAnsi="Times New Roman" w:cs="Times New Roman"/>
                    <w:b/>
                    <w:bCs/>
                    <w14:ligatures w14:val="standardContextual"/>
                  </w:rPr>
                </w:rPrChange>
                <w14:ligatures w14:val="standardContextual"/>
              </w:rPr>
              <w:t>4</w:t>
            </w:r>
          </w:ins>
          <w:ins w:id="797" w:author="asus" w:date="2025-01-28T02:03:00Z">
            <w:r>
              <w:rPr>
                <w:rStyle w:val="26"/>
                <w:rFonts w:ascii="Times New Roman" w:hAnsi="Times New Roman" w:eastAsia="Times New Roman" w:cs="Times New Roman"/>
                <w:b/>
                <w:bCs/>
                <w:sz w:val="18"/>
                <w:rPrChange w:id="798"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799" w:author="asus" w:date="2025-01-28T02:03:00Z">
            <w:r>
              <w:rPr>
                <w:sz w:val="18"/>
                <w:rPrChange w:id="800" w:author="asus" w:date="2025-01-28T02:06:00Z">
                  <w:rPr/>
                </w:rPrChange>
              </w:rPr>
              <w:tab/>
            </w:r>
          </w:ins>
          <w:ins w:id="801" w:author="asus" w:date="2025-01-28T02:03:00Z">
            <w:r>
              <w:rPr>
                <w:sz w:val="18"/>
                <w:rPrChange w:id="802" w:author="asus" w:date="2025-01-28T02:06:00Z">
                  <w:rPr/>
                </w:rPrChange>
              </w:rPr>
              <w:fldChar w:fldCharType="begin"/>
            </w:r>
          </w:ins>
          <w:ins w:id="803" w:author="asus" w:date="2025-01-28T02:03:00Z">
            <w:r>
              <w:rPr>
                <w:sz w:val="18"/>
                <w:rPrChange w:id="804" w:author="asus" w:date="2025-01-28T02:06:00Z">
                  <w:rPr/>
                </w:rPrChange>
              </w:rPr>
              <w:instrText xml:space="preserve"> PAGEREF _Toc188922266 \h </w:instrText>
            </w:r>
          </w:ins>
          <w:ins w:id="805" w:author="asus" w:date="2025-01-28T02:03:00Z">
            <w:r>
              <w:rPr>
                <w:sz w:val="18"/>
                <w:rPrChange w:id="806" w:author="asus" w:date="2025-01-28T02:06:00Z">
                  <w:rPr/>
                </w:rPrChange>
              </w:rPr>
              <w:fldChar w:fldCharType="separate"/>
            </w:r>
          </w:ins>
          <w:r>
            <w:rPr>
              <w:sz w:val="18"/>
            </w:rPr>
            <w:t>12</w:t>
          </w:r>
          <w:ins w:id="807" w:author="asus" w:date="2025-01-28T02:03:00Z">
            <w:r>
              <w:rPr>
                <w:sz w:val="18"/>
                <w:rPrChange w:id="808" w:author="asus" w:date="2025-01-28T02:06:00Z">
                  <w:rPr/>
                </w:rPrChange>
              </w:rPr>
              <w:fldChar w:fldCharType="end"/>
            </w:r>
          </w:ins>
          <w:ins w:id="809" w:author="asus" w:date="2025-01-28T02:03:00Z">
            <w:r>
              <w:rPr>
                <w:rStyle w:val="26"/>
                <w:sz w:val="18"/>
                <w:rPrChange w:id="810" w:author="asus" w:date="2025-01-28T02:06:00Z">
                  <w:rPr>
                    <w:rStyle w:val="26"/>
                  </w:rPr>
                </w:rPrChange>
              </w:rPr>
              <w:fldChar w:fldCharType="end"/>
            </w:r>
          </w:ins>
        </w:p>
        <w:p w14:paraId="5D713A50">
          <w:pPr>
            <w:pStyle w:val="17"/>
            <w:tabs>
              <w:tab w:val="left" w:pos="420"/>
              <w:tab w:val="right" w:leader="dot" w:pos="9060"/>
            </w:tabs>
            <w:rPr>
              <w:ins w:id="811" w:author="asus" w:date="2025-01-28T02:03:00Z"/>
              <w:sz w:val="18"/>
              <w:rPrChange w:id="812" w:author="asus" w:date="2025-01-28T02:06:00Z">
                <w:rPr>
                  <w:ins w:id="813" w:author="asus" w:date="2025-01-28T02:03:00Z"/>
                </w:rPr>
              </w:rPrChange>
            </w:rPr>
          </w:pPr>
          <w:ins w:id="814" w:author="asus" w:date="2025-01-28T02:03:00Z">
            <w:r>
              <w:rPr>
                <w:rStyle w:val="26"/>
                <w:sz w:val="18"/>
                <w:rPrChange w:id="815" w:author="asus" w:date="2025-01-28T02:06:00Z">
                  <w:rPr>
                    <w:rStyle w:val="26"/>
                  </w:rPr>
                </w:rPrChange>
              </w:rPr>
              <w:fldChar w:fldCharType="begin"/>
            </w:r>
          </w:ins>
          <w:ins w:id="816" w:author="asus" w:date="2025-01-28T02:03:00Z">
            <w:r>
              <w:rPr>
                <w:rStyle w:val="26"/>
                <w:sz w:val="18"/>
                <w:rPrChange w:id="817" w:author="asus" w:date="2025-01-28T02:06:00Z">
                  <w:rPr>
                    <w:rStyle w:val="26"/>
                  </w:rPr>
                </w:rPrChange>
              </w:rPr>
              <w:instrText xml:space="preserve"> </w:instrText>
            </w:r>
          </w:ins>
          <w:ins w:id="818" w:author="asus" w:date="2025-01-28T02:03:00Z">
            <w:r>
              <w:rPr>
                <w:sz w:val="18"/>
                <w:rPrChange w:id="819" w:author="asus" w:date="2025-01-28T02:06:00Z">
                  <w:rPr/>
                </w:rPrChange>
              </w:rPr>
              <w:instrText xml:space="preserve">HYPERLINK \l "_Toc188922267"</w:instrText>
            </w:r>
          </w:ins>
          <w:ins w:id="820" w:author="asus" w:date="2025-01-28T02:03:00Z">
            <w:r>
              <w:rPr>
                <w:rStyle w:val="26"/>
                <w:sz w:val="18"/>
                <w:rPrChange w:id="821" w:author="asus" w:date="2025-01-28T02:06:00Z">
                  <w:rPr>
                    <w:rStyle w:val="26"/>
                  </w:rPr>
                </w:rPrChange>
              </w:rPr>
              <w:instrText xml:space="preserve"> </w:instrText>
            </w:r>
          </w:ins>
          <w:ins w:id="822" w:author="asus" w:date="2025-01-28T02:03:00Z">
            <w:r>
              <w:rPr>
                <w:rStyle w:val="26"/>
                <w:sz w:val="18"/>
                <w:rPrChange w:id="823" w:author="asus" w:date="2025-01-28T02:06:00Z">
                  <w:rPr>
                    <w:rStyle w:val="26"/>
                  </w:rPr>
                </w:rPrChange>
              </w:rPr>
              <w:fldChar w:fldCharType="separate"/>
            </w:r>
          </w:ins>
          <w:ins w:id="824" w:author="asus" w:date="2025-01-28T02:03:00Z">
            <w:r>
              <w:rPr>
                <w:rStyle w:val="26"/>
                <w:rFonts w:ascii="Times New Roman" w:hAnsi="Times New Roman" w:eastAsia="宋体"/>
                <w:b/>
                <w:bCs/>
                <w:sz w:val="18"/>
                <w:rPrChange w:id="825" w:author="asus" w:date="2025-01-28T02:06:00Z">
                  <w:rPr>
                    <w:rStyle w:val="26"/>
                    <w:rFonts w:ascii="Times New Roman" w:hAnsi="Times New Roman" w:eastAsia="宋体"/>
                    <w:b/>
                    <w:bCs/>
                    <w14:ligatures w14:val="standardContextual"/>
                  </w:rPr>
                </w:rPrChange>
                <w14:ligatures w14:val="standardContextual"/>
              </w:rPr>
              <w:t>5</w:t>
            </w:r>
          </w:ins>
          <w:ins w:id="826" w:author="asus" w:date="2025-01-28T02:03:00Z">
            <w:r>
              <w:rPr>
                <w:sz w:val="18"/>
                <w:rPrChange w:id="827" w:author="asus" w:date="2025-01-28T02:06:00Z">
                  <w:rPr/>
                </w:rPrChange>
              </w:rPr>
              <w:tab/>
            </w:r>
          </w:ins>
          <w:ins w:id="828" w:author="asus" w:date="2025-01-28T02:03:00Z">
            <w:r>
              <w:rPr>
                <w:rStyle w:val="26"/>
                <w:rFonts w:ascii="Times New Roman" w:hAnsi="Times New Roman" w:eastAsia="Times New Roman" w:cs="Times New Roman"/>
                <w:b/>
                <w:bCs/>
                <w:sz w:val="18"/>
                <w:rPrChange w:id="829"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830" w:author="asus" w:date="2025-01-28T02:03:00Z">
            <w:r>
              <w:rPr>
                <w:sz w:val="18"/>
                <w:rPrChange w:id="831" w:author="asus" w:date="2025-01-28T02:06:00Z">
                  <w:rPr/>
                </w:rPrChange>
              </w:rPr>
              <w:tab/>
            </w:r>
          </w:ins>
          <w:ins w:id="832" w:author="asus" w:date="2025-01-28T02:03:00Z">
            <w:r>
              <w:rPr>
                <w:sz w:val="18"/>
                <w:rPrChange w:id="833" w:author="asus" w:date="2025-01-28T02:06:00Z">
                  <w:rPr/>
                </w:rPrChange>
              </w:rPr>
              <w:fldChar w:fldCharType="begin"/>
            </w:r>
          </w:ins>
          <w:ins w:id="834" w:author="asus" w:date="2025-01-28T02:03:00Z">
            <w:r>
              <w:rPr>
                <w:sz w:val="18"/>
                <w:rPrChange w:id="835" w:author="asus" w:date="2025-01-28T02:06:00Z">
                  <w:rPr/>
                </w:rPrChange>
              </w:rPr>
              <w:instrText xml:space="preserve"> PAGEREF _Toc188922267 \h </w:instrText>
            </w:r>
          </w:ins>
          <w:ins w:id="836" w:author="asus" w:date="2025-01-28T02:03:00Z">
            <w:r>
              <w:rPr>
                <w:sz w:val="18"/>
                <w:rPrChange w:id="837" w:author="asus" w:date="2025-01-28T02:06:00Z">
                  <w:rPr/>
                </w:rPrChange>
              </w:rPr>
              <w:fldChar w:fldCharType="separate"/>
            </w:r>
          </w:ins>
          <w:r>
            <w:rPr>
              <w:sz w:val="18"/>
            </w:rPr>
            <w:t>13</w:t>
          </w:r>
          <w:ins w:id="838" w:author="asus" w:date="2025-01-28T02:03:00Z">
            <w:r>
              <w:rPr>
                <w:sz w:val="18"/>
                <w:rPrChange w:id="839" w:author="asus" w:date="2025-01-28T02:06:00Z">
                  <w:rPr/>
                </w:rPrChange>
              </w:rPr>
              <w:fldChar w:fldCharType="end"/>
            </w:r>
          </w:ins>
          <w:ins w:id="840" w:author="asus" w:date="2025-01-28T02:03:00Z">
            <w:r>
              <w:rPr>
                <w:rStyle w:val="26"/>
                <w:sz w:val="18"/>
                <w:rPrChange w:id="841" w:author="asus" w:date="2025-01-28T02:06:00Z">
                  <w:rPr>
                    <w:rStyle w:val="26"/>
                  </w:rPr>
                </w:rPrChange>
              </w:rPr>
              <w:fldChar w:fldCharType="end"/>
            </w:r>
          </w:ins>
        </w:p>
        <w:p w14:paraId="5BD6FD21">
          <w:pPr>
            <w:pStyle w:val="19"/>
            <w:tabs>
              <w:tab w:val="right" w:leader="dot" w:pos="9060"/>
            </w:tabs>
            <w:rPr>
              <w:ins w:id="842" w:author="asus" w:date="2025-01-28T02:03:00Z"/>
              <w:sz w:val="18"/>
              <w:rPrChange w:id="843" w:author="asus" w:date="2025-01-28T02:06:00Z">
                <w:rPr>
                  <w:ins w:id="844" w:author="asus" w:date="2025-01-28T02:03:00Z"/>
                </w:rPr>
              </w:rPrChange>
            </w:rPr>
          </w:pPr>
          <w:ins w:id="845" w:author="asus" w:date="2025-01-28T02:03:00Z">
            <w:r>
              <w:rPr>
                <w:rStyle w:val="26"/>
                <w:sz w:val="18"/>
                <w:rPrChange w:id="846" w:author="asus" w:date="2025-01-28T02:06:00Z">
                  <w:rPr>
                    <w:rStyle w:val="26"/>
                  </w:rPr>
                </w:rPrChange>
              </w:rPr>
              <w:fldChar w:fldCharType="begin"/>
            </w:r>
          </w:ins>
          <w:ins w:id="847" w:author="asus" w:date="2025-01-28T02:03:00Z">
            <w:r>
              <w:rPr>
                <w:rStyle w:val="26"/>
                <w:sz w:val="18"/>
                <w:rPrChange w:id="848" w:author="asus" w:date="2025-01-28T02:06:00Z">
                  <w:rPr>
                    <w:rStyle w:val="26"/>
                  </w:rPr>
                </w:rPrChange>
              </w:rPr>
              <w:instrText xml:space="preserve"> </w:instrText>
            </w:r>
          </w:ins>
          <w:ins w:id="849" w:author="asus" w:date="2025-01-28T02:03:00Z">
            <w:r>
              <w:rPr>
                <w:sz w:val="18"/>
                <w:rPrChange w:id="850" w:author="asus" w:date="2025-01-28T02:06:00Z">
                  <w:rPr/>
                </w:rPrChange>
              </w:rPr>
              <w:instrText xml:space="preserve">HYPERLINK \l "_Toc188922268"</w:instrText>
            </w:r>
          </w:ins>
          <w:ins w:id="851" w:author="asus" w:date="2025-01-28T02:03:00Z">
            <w:r>
              <w:rPr>
                <w:rStyle w:val="26"/>
                <w:sz w:val="18"/>
                <w:rPrChange w:id="852" w:author="asus" w:date="2025-01-28T02:06:00Z">
                  <w:rPr>
                    <w:rStyle w:val="26"/>
                  </w:rPr>
                </w:rPrChange>
              </w:rPr>
              <w:instrText xml:space="preserve"> </w:instrText>
            </w:r>
          </w:ins>
          <w:ins w:id="853" w:author="asus" w:date="2025-01-28T02:03:00Z">
            <w:r>
              <w:rPr>
                <w:rStyle w:val="26"/>
                <w:sz w:val="18"/>
                <w:rPrChange w:id="854" w:author="asus" w:date="2025-01-28T02:06:00Z">
                  <w:rPr>
                    <w:rStyle w:val="26"/>
                  </w:rPr>
                </w:rPrChange>
              </w:rPr>
              <w:fldChar w:fldCharType="separate"/>
            </w:r>
          </w:ins>
          <w:ins w:id="855" w:author="asus" w:date="2025-01-28T02:03:00Z">
            <w:r>
              <w:rPr>
                <w:rStyle w:val="26"/>
                <w:rFonts w:ascii="Times New Roman" w:hAnsi="Times New Roman" w:eastAsia="Times New Roman" w:cs="Times New Roman"/>
                <w:b/>
                <w:bCs/>
                <w:sz w:val="18"/>
                <w:rPrChange w:id="856"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57" w:author="asus" w:date="2025-01-28T02:03:00Z">
            <w:r>
              <w:rPr>
                <w:sz w:val="18"/>
                <w:rPrChange w:id="858" w:author="asus" w:date="2025-01-28T02:06:00Z">
                  <w:rPr/>
                </w:rPrChange>
              </w:rPr>
              <w:tab/>
            </w:r>
          </w:ins>
          <w:ins w:id="859" w:author="asus" w:date="2025-01-28T02:03:00Z">
            <w:r>
              <w:rPr>
                <w:sz w:val="18"/>
                <w:rPrChange w:id="860" w:author="asus" w:date="2025-01-28T02:06:00Z">
                  <w:rPr/>
                </w:rPrChange>
              </w:rPr>
              <w:fldChar w:fldCharType="begin"/>
            </w:r>
          </w:ins>
          <w:ins w:id="861" w:author="asus" w:date="2025-01-28T02:03:00Z">
            <w:r>
              <w:rPr>
                <w:sz w:val="18"/>
                <w:rPrChange w:id="862" w:author="asus" w:date="2025-01-28T02:06:00Z">
                  <w:rPr/>
                </w:rPrChange>
              </w:rPr>
              <w:instrText xml:space="preserve"> PAGEREF _Toc188922268 \h </w:instrText>
            </w:r>
          </w:ins>
          <w:ins w:id="863" w:author="asus" w:date="2025-01-28T02:03:00Z">
            <w:r>
              <w:rPr>
                <w:sz w:val="18"/>
                <w:rPrChange w:id="864" w:author="asus" w:date="2025-01-28T02:06:00Z">
                  <w:rPr/>
                </w:rPrChange>
              </w:rPr>
              <w:fldChar w:fldCharType="separate"/>
            </w:r>
          </w:ins>
          <w:r>
            <w:rPr>
              <w:sz w:val="18"/>
            </w:rPr>
            <w:t>13</w:t>
          </w:r>
          <w:ins w:id="865" w:author="asus" w:date="2025-01-28T02:03:00Z">
            <w:r>
              <w:rPr>
                <w:sz w:val="18"/>
                <w:rPrChange w:id="866" w:author="asus" w:date="2025-01-28T02:06:00Z">
                  <w:rPr/>
                </w:rPrChange>
              </w:rPr>
              <w:fldChar w:fldCharType="end"/>
            </w:r>
          </w:ins>
          <w:ins w:id="867" w:author="asus" w:date="2025-01-28T02:03:00Z">
            <w:r>
              <w:rPr>
                <w:rStyle w:val="26"/>
                <w:sz w:val="18"/>
                <w:rPrChange w:id="868" w:author="asus" w:date="2025-01-28T02:06:00Z">
                  <w:rPr>
                    <w:rStyle w:val="26"/>
                  </w:rPr>
                </w:rPrChange>
              </w:rPr>
              <w:fldChar w:fldCharType="end"/>
            </w:r>
          </w:ins>
        </w:p>
        <w:p w14:paraId="61B9D4AC">
          <w:pPr>
            <w:pStyle w:val="13"/>
            <w:tabs>
              <w:tab w:val="right" w:leader="dot" w:pos="9060"/>
            </w:tabs>
            <w:rPr>
              <w:ins w:id="869" w:author="asus" w:date="2025-01-28T02:03:00Z"/>
              <w:sz w:val="18"/>
              <w:rPrChange w:id="870" w:author="asus" w:date="2025-01-28T02:06:00Z">
                <w:rPr>
                  <w:ins w:id="871" w:author="asus" w:date="2025-01-28T02:03:00Z"/>
                </w:rPr>
              </w:rPrChange>
            </w:rPr>
          </w:pPr>
          <w:ins w:id="872" w:author="asus" w:date="2025-01-28T02:03:00Z">
            <w:r>
              <w:rPr>
                <w:rStyle w:val="26"/>
                <w:sz w:val="18"/>
                <w:rPrChange w:id="873" w:author="asus" w:date="2025-01-28T02:06:00Z">
                  <w:rPr>
                    <w:rStyle w:val="26"/>
                  </w:rPr>
                </w:rPrChange>
              </w:rPr>
              <w:fldChar w:fldCharType="begin"/>
            </w:r>
          </w:ins>
          <w:ins w:id="874" w:author="asus" w:date="2025-01-28T02:03:00Z">
            <w:r>
              <w:rPr>
                <w:rStyle w:val="26"/>
                <w:sz w:val="18"/>
                <w:rPrChange w:id="875" w:author="asus" w:date="2025-01-28T02:06:00Z">
                  <w:rPr>
                    <w:rStyle w:val="26"/>
                  </w:rPr>
                </w:rPrChange>
              </w:rPr>
              <w:instrText xml:space="preserve"> </w:instrText>
            </w:r>
          </w:ins>
          <w:ins w:id="876" w:author="asus" w:date="2025-01-28T02:03:00Z">
            <w:r>
              <w:rPr>
                <w:sz w:val="18"/>
                <w:rPrChange w:id="877" w:author="asus" w:date="2025-01-28T02:06:00Z">
                  <w:rPr/>
                </w:rPrChange>
              </w:rPr>
              <w:instrText xml:space="preserve">HYPERLINK \l "_Toc188922269"</w:instrText>
            </w:r>
          </w:ins>
          <w:ins w:id="878" w:author="asus" w:date="2025-01-28T02:03:00Z">
            <w:r>
              <w:rPr>
                <w:rStyle w:val="26"/>
                <w:sz w:val="18"/>
                <w:rPrChange w:id="879" w:author="asus" w:date="2025-01-28T02:06:00Z">
                  <w:rPr>
                    <w:rStyle w:val="26"/>
                  </w:rPr>
                </w:rPrChange>
              </w:rPr>
              <w:instrText xml:space="preserve"> </w:instrText>
            </w:r>
          </w:ins>
          <w:ins w:id="880" w:author="asus" w:date="2025-01-28T02:03:00Z">
            <w:r>
              <w:rPr>
                <w:rStyle w:val="26"/>
                <w:sz w:val="18"/>
                <w:rPrChange w:id="881" w:author="asus" w:date="2025-01-28T02:06:00Z">
                  <w:rPr>
                    <w:rStyle w:val="26"/>
                  </w:rPr>
                </w:rPrChange>
              </w:rPr>
              <w:fldChar w:fldCharType="separate"/>
            </w:r>
          </w:ins>
          <w:ins w:id="882" w:author="asus" w:date="2025-01-28T02:03:00Z">
            <w:r>
              <w:rPr>
                <w:rStyle w:val="26"/>
                <w:rFonts w:ascii="Times New Roman" w:hAnsi="Times New Roman" w:eastAsia="Times New Roman" w:cs="Times New Roman"/>
                <w:b/>
                <w:bCs/>
                <w:sz w:val="18"/>
                <w:rPrChange w:id="883"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884" w:author="asus" w:date="2025-01-28T02:03:00Z">
            <w:r>
              <w:rPr>
                <w:sz w:val="18"/>
                <w:rPrChange w:id="885" w:author="asus" w:date="2025-01-28T02:06:00Z">
                  <w:rPr/>
                </w:rPrChange>
              </w:rPr>
              <w:tab/>
            </w:r>
          </w:ins>
          <w:ins w:id="886" w:author="asus" w:date="2025-01-28T02:03:00Z">
            <w:r>
              <w:rPr>
                <w:sz w:val="18"/>
                <w:rPrChange w:id="887" w:author="asus" w:date="2025-01-28T02:06:00Z">
                  <w:rPr/>
                </w:rPrChange>
              </w:rPr>
              <w:fldChar w:fldCharType="begin"/>
            </w:r>
          </w:ins>
          <w:ins w:id="888" w:author="asus" w:date="2025-01-28T02:03:00Z">
            <w:r>
              <w:rPr>
                <w:sz w:val="18"/>
                <w:rPrChange w:id="889" w:author="asus" w:date="2025-01-28T02:06:00Z">
                  <w:rPr/>
                </w:rPrChange>
              </w:rPr>
              <w:instrText xml:space="preserve"> PAGEREF _Toc188922269 \h </w:instrText>
            </w:r>
          </w:ins>
          <w:ins w:id="890" w:author="asus" w:date="2025-01-28T02:03:00Z">
            <w:r>
              <w:rPr>
                <w:sz w:val="18"/>
                <w:rPrChange w:id="891" w:author="asus" w:date="2025-01-28T02:06:00Z">
                  <w:rPr/>
                </w:rPrChange>
              </w:rPr>
              <w:fldChar w:fldCharType="separate"/>
            </w:r>
          </w:ins>
          <w:r>
            <w:rPr>
              <w:sz w:val="18"/>
            </w:rPr>
            <w:t>13</w:t>
          </w:r>
          <w:ins w:id="892" w:author="asus" w:date="2025-01-28T02:03:00Z">
            <w:r>
              <w:rPr>
                <w:sz w:val="18"/>
                <w:rPrChange w:id="893" w:author="asus" w:date="2025-01-28T02:06:00Z">
                  <w:rPr/>
                </w:rPrChange>
              </w:rPr>
              <w:fldChar w:fldCharType="end"/>
            </w:r>
          </w:ins>
          <w:ins w:id="894" w:author="asus" w:date="2025-01-28T02:03:00Z">
            <w:r>
              <w:rPr>
                <w:rStyle w:val="26"/>
                <w:sz w:val="18"/>
                <w:rPrChange w:id="895" w:author="asus" w:date="2025-01-28T02:06:00Z">
                  <w:rPr>
                    <w:rStyle w:val="26"/>
                  </w:rPr>
                </w:rPrChange>
              </w:rPr>
              <w:fldChar w:fldCharType="end"/>
            </w:r>
          </w:ins>
        </w:p>
        <w:p w14:paraId="3120A3BA">
          <w:pPr>
            <w:pStyle w:val="19"/>
            <w:tabs>
              <w:tab w:val="right" w:leader="dot" w:pos="9060"/>
            </w:tabs>
            <w:rPr>
              <w:ins w:id="896" w:author="asus" w:date="2025-01-28T02:03:00Z"/>
              <w:sz w:val="18"/>
              <w:rPrChange w:id="897" w:author="asus" w:date="2025-01-28T02:06:00Z">
                <w:rPr>
                  <w:ins w:id="898" w:author="asus" w:date="2025-01-28T02:03:00Z"/>
                </w:rPr>
              </w:rPrChange>
            </w:rPr>
          </w:pPr>
          <w:ins w:id="899" w:author="asus" w:date="2025-01-28T02:03:00Z">
            <w:r>
              <w:rPr>
                <w:rStyle w:val="26"/>
                <w:sz w:val="18"/>
                <w:rPrChange w:id="900" w:author="asus" w:date="2025-01-28T02:06:00Z">
                  <w:rPr>
                    <w:rStyle w:val="26"/>
                  </w:rPr>
                </w:rPrChange>
              </w:rPr>
              <w:fldChar w:fldCharType="begin"/>
            </w:r>
          </w:ins>
          <w:ins w:id="901" w:author="asus" w:date="2025-01-28T02:03:00Z">
            <w:r>
              <w:rPr>
                <w:rStyle w:val="26"/>
                <w:sz w:val="18"/>
                <w:rPrChange w:id="902" w:author="asus" w:date="2025-01-28T02:06:00Z">
                  <w:rPr>
                    <w:rStyle w:val="26"/>
                  </w:rPr>
                </w:rPrChange>
              </w:rPr>
              <w:instrText xml:space="preserve"> </w:instrText>
            </w:r>
          </w:ins>
          <w:ins w:id="903" w:author="asus" w:date="2025-01-28T02:03:00Z">
            <w:r>
              <w:rPr>
                <w:sz w:val="18"/>
                <w:rPrChange w:id="904" w:author="asus" w:date="2025-01-28T02:06:00Z">
                  <w:rPr/>
                </w:rPrChange>
              </w:rPr>
              <w:instrText xml:space="preserve">HYPERLINK \l "_Toc188922270"</w:instrText>
            </w:r>
          </w:ins>
          <w:ins w:id="905" w:author="asus" w:date="2025-01-28T02:03:00Z">
            <w:r>
              <w:rPr>
                <w:rStyle w:val="26"/>
                <w:sz w:val="18"/>
                <w:rPrChange w:id="906" w:author="asus" w:date="2025-01-28T02:06:00Z">
                  <w:rPr>
                    <w:rStyle w:val="26"/>
                  </w:rPr>
                </w:rPrChange>
              </w:rPr>
              <w:instrText xml:space="preserve"> </w:instrText>
            </w:r>
          </w:ins>
          <w:ins w:id="907" w:author="asus" w:date="2025-01-28T02:03:00Z">
            <w:r>
              <w:rPr>
                <w:rStyle w:val="26"/>
                <w:sz w:val="18"/>
                <w:rPrChange w:id="908" w:author="asus" w:date="2025-01-28T02:06:00Z">
                  <w:rPr>
                    <w:rStyle w:val="26"/>
                  </w:rPr>
                </w:rPrChange>
              </w:rPr>
              <w:fldChar w:fldCharType="separate"/>
            </w:r>
          </w:ins>
          <w:ins w:id="909" w:author="asus" w:date="2025-01-28T02:03:00Z">
            <w:r>
              <w:rPr>
                <w:rStyle w:val="26"/>
                <w:rFonts w:ascii="Times New Roman" w:hAnsi="Times New Roman" w:eastAsia="Times New Roman" w:cs="Times New Roman"/>
                <w:b/>
                <w:bCs/>
                <w:sz w:val="18"/>
                <w:rPrChange w:id="910"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911" w:author="asus" w:date="2025-01-28T02:03:00Z">
            <w:r>
              <w:rPr>
                <w:sz w:val="18"/>
                <w:rPrChange w:id="912" w:author="asus" w:date="2025-01-28T02:06:00Z">
                  <w:rPr/>
                </w:rPrChange>
              </w:rPr>
              <w:tab/>
            </w:r>
          </w:ins>
          <w:ins w:id="913" w:author="asus" w:date="2025-01-28T02:03:00Z">
            <w:r>
              <w:rPr>
                <w:sz w:val="18"/>
                <w:rPrChange w:id="914" w:author="asus" w:date="2025-01-28T02:06:00Z">
                  <w:rPr/>
                </w:rPrChange>
              </w:rPr>
              <w:fldChar w:fldCharType="begin"/>
            </w:r>
          </w:ins>
          <w:ins w:id="915" w:author="asus" w:date="2025-01-28T02:03:00Z">
            <w:r>
              <w:rPr>
                <w:sz w:val="18"/>
                <w:rPrChange w:id="916" w:author="asus" w:date="2025-01-28T02:06:00Z">
                  <w:rPr/>
                </w:rPrChange>
              </w:rPr>
              <w:instrText xml:space="preserve"> PAGEREF _Toc188922270 \h </w:instrText>
            </w:r>
          </w:ins>
          <w:ins w:id="917" w:author="asus" w:date="2025-01-28T02:03:00Z">
            <w:r>
              <w:rPr>
                <w:sz w:val="18"/>
                <w:rPrChange w:id="918" w:author="asus" w:date="2025-01-28T02:06:00Z">
                  <w:rPr/>
                </w:rPrChange>
              </w:rPr>
              <w:fldChar w:fldCharType="separate"/>
            </w:r>
          </w:ins>
          <w:r>
            <w:rPr>
              <w:sz w:val="18"/>
            </w:rPr>
            <w:t>14</w:t>
          </w:r>
          <w:ins w:id="919" w:author="asus" w:date="2025-01-28T02:03:00Z">
            <w:r>
              <w:rPr>
                <w:sz w:val="18"/>
                <w:rPrChange w:id="920" w:author="asus" w:date="2025-01-28T02:06:00Z">
                  <w:rPr/>
                </w:rPrChange>
              </w:rPr>
              <w:fldChar w:fldCharType="end"/>
            </w:r>
          </w:ins>
          <w:ins w:id="921" w:author="asus" w:date="2025-01-28T02:03:00Z">
            <w:r>
              <w:rPr>
                <w:rStyle w:val="26"/>
                <w:sz w:val="18"/>
                <w:rPrChange w:id="922" w:author="asus" w:date="2025-01-28T02:06:00Z">
                  <w:rPr>
                    <w:rStyle w:val="26"/>
                  </w:rPr>
                </w:rPrChange>
              </w:rPr>
              <w:fldChar w:fldCharType="end"/>
            </w:r>
          </w:ins>
        </w:p>
        <w:p w14:paraId="4C35D6DC">
          <w:pPr>
            <w:pStyle w:val="19"/>
            <w:tabs>
              <w:tab w:val="right" w:leader="dot" w:pos="9060"/>
            </w:tabs>
            <w:rPr>
              <w:ins w:id="923" w:author="asus" w:date="2025-01-28T02:03:00Z"/>
              <w:sz w:val="18"/>
              <w:rPrChange w:id="924" w:author="asus" w:date="2025-01-28T02:06:00Z">
                <w:rPr>
                  <w:ins w:id="925" w:author="asus" w:date="2025-01-28T02:03:00Z"/>
                </w:rPr>
              </w:rPrChange>
            </w:rPr>
          </w:pPr>
          <w:ins w:id="926" w:author="asus" w:date="2025-01-28T02:03:00Z">
            <w:r>
              <w:rPr>
                <w:rStyle w:val="26"/>
                <w:sz w:val="18"/>
                <w:rPrChange w:id="927" w:author="asus" w:date="2025-01-28T02:06:00Z">
                  <w:rPr>
                    <w:rStyle w:val="26"/>
                  </w:rPr>
                </w:rPrChange>
              </w:rPr>
              <w:fldChar w:fldCharType="begin"/>
            </w:r>
          </w:ins>
          <w:ins w:id="928" w:author="asus" w:date="2025-01-28T02:03:00Z">
            <w:r>
              <w:rPr>
                <w:rStyle w:val="26"/>
                <w:sz w:val="18"/>
                <w:rPrChange w:id="929" w:author="asus" w:date="2025-01-28T02:06:00Z">
                  <w:rPr>
                    <w:rStyle w:val="26"/>
                  </w:rPr>
                </w:rPrChange>
              </w:rPr>
              <w:instrText xml:space="preserve"> </w:instrText>
            </w:r>
          </w:ins>
          <w:ins w:id="930" w:author="asus" w:date="2025-01-28T02:03:00Z">
            <w:r>
              <w:rPr>
                <w:sz w:val="18"/>
                <w:rPrChange w:id="931" w:author="asus" w:date="2025-01-28T02:06:00Z">
                  <w:rPr/>
                </w:rPrChange>
              </w:rPr>
              <w:instrText xml:space="preserve">HYPERLINK \l "_Toc188922271"</w:instrText>
            </w:r>
          </w:ins>
          <w:ins w:id="932" w:author="asus" w:date="2025-01-28T02:03:00Z">
            <w:r>
              <w:rPr>
                <w:rStyle w:val="26"/>
                <w:sz w:val="18"/>
                <w:rPrChange w:id="933" w:author="asus" w:date="2025-01-28T02:06:00Z">
                  <w:rPr>
                    <w:rStyle w:val="26"/>
                  </w:rPr>
                </w:rPrChange>
              </w:rPr>
              <w:instrText xml:space="preserve"> </w:instrText>
            </w:r>
          </w:ins>
          <w:ins w:id="934" w:author="asus" w:date="2025-01-28T02:03:00Z">
            <w:r>
              <w:rPr>
                <w:rStyle w:val="26"/>
                <w:sz w:val="18"/>
                <w:rPrChange w:id="935" w:author="asus" w:date="2025-01-28T02:06:00Z">
                  <w:rPr>
                    <w:rStyle w:val="26"/>
                  </w:rPr>
                </w:rPrChange>
              </w:rPr>
              <w:fldChar w:fldCharType="separate"/>
            </w:r>
          </w:ins>
          <w:ins w:id="936" w:author="asus" w:date="2025-01-28T02:03:00Z">
            <w:r>
              <w:rPr>
                <w:rStyle w:val="26"/>
                <w:rFonts w:ascii="Times New Roman" w:hAnsi="Times New Roman" w:eastAsia="Times New Roman" w:cs="Times New Roman"/>
                <w:b/>
                <w:bCs/>
                <w:sz w:val="18"/>
                <w:rPrChange w:id="937"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38" w:author="asus" w:date="2025-01-28T02:03:00Z">
            <w:r>
              <w:rPr>
                <w:sz w:val="18"/>
                <w:rPrChange w:id="939" w:author="asus" w:date="2025-01-28T02:06:00Z">
                  <w:rPr/>
                </w:rPrChange>
              </w:rPr>
              <w:tab/>
            </w:r>
          </w:ins>
          <w:ins w:id="940" w:author="asus" w:date="2025-01-28T02:03:00Z">
            <w:r>
              <w:rPr>
                <w:sz w:val="18"/>
                <w:rPrChange w:id="941" w:author="asus" w:date="2025-01-28T02:06:00Z">
                  <w:rPr/>
                </w:rPrChange>
              </w:rPr>
              <w:fldChar w:fldCharType="begin"/>
            </w:r>
          </w:ins>
          <w:ins w:id="942" w:author="asus" w:date="2025-01-28T02:03:00Z">
            <w:r>
              <w:rPr>
                <w:sz w:val="18"/>
                <w:rPrChange w:id="943" w:author="asus" w:date="2025-01-28T02:06:00Z">
                  <w:rPr/>
                </w:rPrChange>
              </w:rPr>
              <w:instrText xml:space="preserve"> PAGEREF _Toc188922271 \h </w:instrText>
            </w:r>
          </w:ins>
          <w:ins w:id="944" w:author="asus" w:date="2025-01-28T02:03:00Z">
            <w:r>
              <w:rPr>
                <w:sz w:val="18"/>
                <w:rPrChange w:id="945" w:author="asus" w:date="2025-01-28T02:06:00Z">
                  <w:rPr/>
                </w:rPrChange>
              </w:rPr>
              <w:fldChar w:fldCharType="separate"/>
            </w:r>
          </w:ins>
          <w:r>
            <w:rPr>
              <w:sz w:val="18"/>
            </w:rPr>
            <w:t>15</w:t>
          </w:r>
          <w:ins w:id="946" w:author="asus" w:date="2025-01-28T02:03:00Z">
            <w:r>
              <w:rPr>
                <w:sz w:val="18"/>
                <w:rPrChange w:id="947" w:author="asus" w:date="2025-01-28T02:06:00Z">
                  <w:rPr/>
                </w:rPrChange>
              </w:rPr>
              <w:fldChar w:fldCharType="end"/>
            </w:r>
          </w:ins>
          <w:ins w:id="948" w:author="asus" w:date="2025-01-28T02:03:00Z">
            <w:r>
              <w:rPr>
                <w:rStyle w:val="26"/>
                <w:sz w:val="18"/>
                <w:rPrChange w:id="949" w:author="asus" w:date="2025-01-28T02:06:00Z">
                  <w:rPr>
                    <w:rStyle w:val="26"/>
                  </w:rPr>
                </w:rPrChange>
              </w:rPr>
              <w:fldChar w:fldCharType="end"/>
            </w:r>
          </w:ins>
        </w:p>
        <w:p w14:paraId="488089EB">
          <w:pPr>
            <w:pStyle w:val="17"/>
            <w:tabs>
              <w:tab w:val="left" w:pos="420"/>
              <w:tab w:val="right" w:leader="dot" w:pos="9060"/>
            </w:tabs>
            <w:rPr>
              <w:ins w:id="950" w:author="asus" w:date="2025-01-28T02:03:00Z"/>
              <w:sz w:val="18"/>
              <w:rPrChange w:id="951" w:author="asus" w:date="2025-01-28T02:06:00Z">
                <w:rPr>
                  <w:ins w:id="952" w:author="asus" w:date="2025-01-28T02:03:00Z"/>
                </w:rPr>
              </w:rPrChange>
            </w:rPr>
          </w:pPr>
          <w:ins w:id="953" w:author="asus" w:date="2025-01-28T02:03:00Z">
            <w:r>
              <w:rPr>
                <w:rStyle w:val="26"/>
                <w:sz w:val="18"/>
                <w:rPrChange w:id="954" w:author="asus" w:date="2025-01-28T02:06:00Z">
                  <w:rPr>
                    <w:rStyle w:val="26"/>
                  </w:rPr>
                </w:rPrChange>
              </w:rPr>
              <w:fldChar w:fldCharType="begin"/>
            </w:r>
          </w:ins>
          <w:ins w:id="955" w:author="asus" w:date="2025-01-28T02:03:00Z">
            <w:r>
              <w:rPr>
                <w:rStyle w:val="26"/>
                <w:sz w:val="18"/>
                <w:rPrChange w:id="956" w:author="asus" w:date="2025-01-28T02:06:00Z">
                  <w:rPr>
                    <w:rStyle w:val="26"/>
                  </w:rPr>
                </w:rPrChange>
              </w:rPr>
              <w:instrText xml:space="preserve"> </w:instrText>
            </w:r>
          </w:ins>
          <w:ins w:id="957" w:author="asus" w:date="2025-01-28T02:03:00Z">
            <w:r>
              <w:rPr>
                <w:sz w:val="18"/>
                <w:rPrChange w:id="958" w:author="asus" w:date="2025-01-28T02:06:00Z">
                  <w:rPr/>
                </w:rPrChange>
              </w:rPr>
              <w:instrText xml:space="preserve">HYPERLINK \l "_Toc188922272"</w:instrText>
            </w:r>
          </w:ins>
          <w:ins w:id="959" w:author="asus" w:date="2025-01-28T02:03:00Z">
            <w:r>
              <w:rPr>
                <w:rStyle w:val="26"/>
                <w:sz w:val="18"/>
                <w:rPrChange w:id="960" w:author="asus" w:date="2025-01-28T02:06:00Z">
                  <w:rPr>
                    <w:rStyle w:val="26"/>
                  </w:rPr>
                </w:rPrChange>
              </w:rPr>
              <w:instrText xml:space="preserve"> </w:instrText>
            </w:r>
          </w:ins>
          <w:ins w:id="961" w:author="asus" w:date="2025-01-28T02:03:00Z">
            <w:r>
              <w:rPr>
                <w:rStyle w:val="26"/>
                <w:sz w:val="18"/>
                <w:rPrChange w:id="962" w:author="asus" w:date="2025-01-28T02:06:00Z">
                  <w:rPr>
                    <w:rStyle w:val="26"/>
                  </w:rPr>
                </w:rPrChange>
              </w:rPr>
              <w:fldChar w:fldCharType="separate"/>
            </w:r>
          </w:ins>
          <w:ins w:id="963" w:author="asus" w:date="2025-01-28T02:03:00Z">
            <w:r>
              <w:rPr>
                <w:rStyle w:val="26"/>
                <w:rFonts w:ascii="Times New Roman" w:hAnsi="Times New Roman" w:eastAsia="Times New Roman" w:cs="Times New Roman"/>
                <w:b/>
                <w:bCs/>
                <w:sz w:val="18"/>
                <w:rPrChange w:id="964" w:author="asus" w:date="2025-01-28T02:06:00Z">
                  <w:rPr>
                    <w:rStyle w:val="26"/>
                    <w:rFonts w:ascii="Times New Roman" w:hAnsi="Times New Roman" w:eastAsia="Times New Roman" w:cs="Times New Roman"/>
                    <w:b/>
                    <w:bCs/>
                    <w14:ligatures w14:val="standardContextual"/>
                  </w:rPr>
                </w:rPrChange>
                <w14:ligatures w14:val="standardContextual"/>
              </w:rPr>
              <w:t>6</w:t>
            </w:r>
          </w:ins>
          <w:ins w:id="965" w:author="asus" w:date="2025-01-28T02:03:00Z">
            <w:r>
              <w:rPr>
                <w:sz w:val="18"/>
                <w:rPrChange w:id="966" w:author="asus" w:date="2025-01-28T02:06:00Z">
                  <w:rPr/>
                </w:rPrChange>
              </w:rPr>
              <w:tab/>
            </w:r>
          </w:ins>
          <w:ins w:id="967" w:author="asus" w:date="2025-01-28T02:03:00Z">
            <w:r>
              <w:rPr>
                <w:rStyle w:val="26"/>
                <w:rFonts w:ascii="Times New Roman" w:hAnsi="Times New Roman" w:eastAsia="Times New Roman" w:cs="Times New Roman"/>
                <w:b/>
                <w:bCs/>
                <w:sz w:val="18"/>
                <w:rPrChange w:id="968"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969" w:author="asus" w:date="2025-01-28T02:03:00Z">
            <w:r>
              <w:rPr>
                <w:sz w:val="18"/>
                <w:rPrChange w:id="970" w:author="asus" w:date="2025-01-28T02:06:00Z">
                  <w:rPr/>
                </w:rPrChange>
              </w:rPr>
              <w:tab/>
            </w:r>
          </w:ins>
          <w:ins w:id="971" w:author="asus" w:date="2025-01-28T02:03:00Z">
            <w:r>
              <w:rPr>
                <w:sz w:val="18"/>
                <w:rPrChange w:id="972" w:author="asus" w:date="2025-01-28T02:06:00Z">
                  <w:rPr/>
                </w:rPrChange>
              </w:rPr>
              <w:fldChar w:fldCharType="begin"/>
            </w:r>
          </w:ins>
          <w:ins w:id="973" w:author="asus" w:date="2025-01-28T02:03:00Z">
            <w:r>
              <w:rPr>
                <w:sz w:val="18"/>
                <w:rPrChange w:id="974" w:author="asus" w:date="2025-01-28T02:06:00Z">
                  <w:rPr/>
                </w:rPrChange>
              </w:rPr>
              <w:instrText xml:space="preserve"> PAGEREF _Toc188922272 \h </w:instrText>
            </w:r>
          </w:ins>
          <w:ins w:id="975" w:author="asus" w:date="2025-01-28T02:03:00Z">
            <w:r>
              <w:rPr>
                <w:sz w:val="18"/>
                <w:rPrChange w:id="976" w:author="asus" w:date="2025-01-28T02:06:00Z">
                  <w:rPr/>
                </w:rPrChange>
              </w:rPr>
              <w:fldChar w:fldCharType="separate"/>
            </w:r>
          </w:ins>
          <w:r>
            <w:rPr>
              <w:sz w:val="18"/>
            </w:rPr>
            <w:t>15</w:t>
          </w:r>
          <w:ins w:id="977" w:author="asus" w:date="2025-01-28T02:03:00Z">
            <w:r>
              <w:rPr>
                <w:sz w:val="18"/>
                <w:rPrChange w:id="978" w:author="asus" w:date="2025-01-28T02:06:00Z">
                  <w:rPr/>
                </w:rPrChange>
              </w:rPr>
              <w:fldChar w:fldCharType="end"/>
            </w:r>
          </w:ins>
          <w:ins w:id="979" w:author="asus" w:date="2025-01-28T02:03:00Z">
            <w:r>
              <w:rPr>
                <w:rStyle w:val="26"/>
                <w:sz w:val="18"/>
                <w:rPrChange w:id="980" w:author="asus" w:date="2025-01-28T02:06:00Z">
                  <w:rPr>
                    <w:rStyle w:val="26"/>
                  </w:rPr>
                </w:rPrChange>
              </w:rPr>
              <w:fldChar w:fldCharType="end"/>
            </w:r>
          </w:ins>
        </w:p>
        <w:p w14:paraId="0637C79A">
          <w:pPr>
            <w:pStyle w:val="19"/>
            <w:tabs>
              <w:tab w:val="right" w:leader="dot" w:pos="9060"/>
            </w:tabs>
            <w:rPr>
              <w:ins w:id="981" w:author="asus" w:date="2025-01-28T02:03:00Z"/>
              <w:sz w:val="18"/>
              <w:rPrChange w:id="982" w:author="asus" w:date="2025-01-28T02:06:00Z">
                <w:rPr>
                  <w:ins w:id="983" w:author="asus" w:date="2025-01-28T02:03:00Z"/>
                </w:rPr>
              </w:rPrChange>
            </w:rPr>
          </w:pPr>
          <w:ins w:id="984" w:author="asus" w:date="2025-01-28T02:03:00Z">
            <w:r>
              <w:rPr>
                <w:rStyle w:val="26"/>
                <w:sz w:val="18"/>
                <w:rPrChange w:id="985" w:author="asus" w:date="2025-01-28T02:06:00Z">
                  <w:rPr>
                    <w:rStyle w:val="26"/>
                  </w:rPr>
                </w:rPrChange>
              </w:rPr>
              <w:fldChar w:fldCharType="begin"/>
            </w:r>
          </w:ins>
          <w:ins w:id="986" w:author="asus" w:date="2025-01-28T02:03:00Z">
            <w:r>
              <w:rPr>
                <w:rStyle w:val="26"/>
                <w:sz w:val="18"/>
                <w:rPrChange w:id="987" w:author="asus" w:date="2025-01-28T02:06:00Z">
                  <w:rPr>
                    <w:rStyle w:val="26"/>
                  </w:rPr>
                </w:rPrChange>
              </w:rPr>
              <w:instrText xml:space="preserve"> </w:instrText>
            </w:r>
          </w:ins>
          <w:ins w:id="988" w:author="asus" w:date="2025-01-28T02:03:00Z">
            <w:r>
              <w:rPr>
                <w:sz w:val="18"/>
                <w:rPrChange w:id="989" w:author="asus" w:date="2025-01-28T02:06:00Z">
                  <w:rPr/>
                </w:rPrChange>
              </w:rPr>
              <w:instrText xml:space="preserve">HYPERLINK \l "_Toc188922273"</w:instrText>
            </w:r>
          </w:ins>
          <w:ins w:id="990" w:author="asus" w:date="2025-01-28T02:03:00Z">
            <w:r>
              <w:rPr>
                <w:rStyle w:val="26"/>
                <w:sz w:val="18"/>
                <w:rPrChange w:id="991" w:author="asus" w:date="2025-01-28T02:06:00Z">
                  <w:rPr>
                    <w:rStyle w:val="26"/>
                  </w:rPr>
                </w:rPrChange>
              </w:rPr>
              <w:instrText xml:space="preserve"> </w:instrText>
            </w:r>
          </w:ins>
          <w:ins w:id="992" w:author="asus" w:date="2025-01-28T02:03:00Z">
            <w:r>
              <w:rPr>
                <w:rStyle w:val="26"/>
                <w:sz w:val="18"/>
                <w:rPrChange w:id="993" w:author="asus" w:date="2025-01-28T02:06:00Z">
                  <w:rPr>
                    <w:rStyle w:val="26"/>
                  </w:rPr>
                </w:rPrChange>
              </w:rPr>
              <w:fldChar w:fldCharType="separate"/>
            </w:r>
          </w:ins>
          <w:ins w:id="994" w:author="asus" w:date="2025-01-28T02:03:00Z">
            <w:r>
              <w:rPr>
                <w:rStyle w:val="26"/>
                <w:rFonts w:ascii="Times New Roman" w:hAnsi="Times New Roman" w:eastAsia="Times New Roman" w:cs="Times New Roman"/>
                <w:b/>
                <w:bCs/>
                <w:sz w:val="18"/>
                <w:rPrChange w:id="995"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996" w:author="asus" w:date="2025-01-28T02:03:00Z">
            <w:r>
              <w:rPr>
                <w:sz w:val="18"/>
                <w:rPrChange w:id="997" w:author="asus" w:date="2025-01-28T02:06:00Z">
                  <w:rPr/>
                </w:rPrChange>
              </w:rPr>
              <w:tab/>
            </w:r>
          </w:ins>
          <w:ins w:id="998" w:author="asus" w:date="2025-01-28T02:03:00Z">
            <w:r>
              <w:rPr>
                <w:sz w:val="18"/>
                <w:rPrChange w:id="999" w:author="asus" w:date="2025-01-28T02:06:00Z">
                  <w:rPr/>
                </w:rPrChange>
              </w:rPr>
              <w:fldChar w:fldCharType="begin"/>
            </w:r>
          </w:ins>
          <w:ins w:id="1000" w:author="asus" w:date="2025-01-28T02:03:00Z">
            <w:r>
              <w:rPr>
                <w:sz w:val="18"/>
                <w:rPrChange w:id="1001" w:author="asus" w:date="2025-01-28T02:06:00Z">
                  <w:rPr/>
                </w:rPrChange>
              </w:rPr>
              <w:instrText xml:space="preserve"> PAGEREF _Toc188922273 \h </w:instrText>
            </w:r>
          </w:ins>
          <w:ins w:id="1002" w:author="asus" w:date="2025-01-28T02:03:00Z">
            <w:r>
              <w:rPr>
                <w:sz w:val="18"/>
                <w:rPrChange w:id="1003" w:author="asus" w:date="2025-01-28T02:06:00Z">
                  <w:rPr/>
                </w:rPrChange>
              </w:rPr>
              <w:fldChar w:fldCharType="separate"/>
            </w:r>
          </w:ins>
          <w:r>
            <w:rPr>
              <w:sz w:val="18"/>
            </w:rPr>
            <w:t>15</w:t>
          </w:r>
          <w:ins w:id="1004" w:author="asus" w:date="2025-01-28T02:03:00Z">
            <w:r>
              <w:rPr>
                <w:sz w:val="18"/>
                <w:rPrChange w:id="1005" w:author="asus" w:date="2025-01-28T02:06:00Z">
                  <w:rPr/>
                </w:rPrChange>
              </w:rPr>
              <w:fldChar w:fldCharType="end"/>
            </w:r>
          </w:ins>
          <w:ins w:id="1006" w:author="asus" w:date="2025-01-28T02:03:00Z">
            <w:r>
              <w:rPr>
                <w:rStyle w:val="26"/>
                <w:sz w:val="18"/>
                <w:rPrChange w:id="1007" w:author="asus" w:date="2025-01-28T02:06:00Z">
                  <w:rPr>
                    <w:rStyle w:val="26"/>
                  </w:rPr>
                </w:rPrChange>
              </w:rPr>
              <w:fldChar w:fldCharType="end"/>
            </w:r>
          </w:ins>
        </w:p>
        <w:p w14:paraId="24F12082">
          <w:pPr>
            <w:pStyle w:val="13"/>
            <w:tabs>
              <w:tab w:val="right" w:leader="dot" w:pos="9060"/>
            </w:tabs>
            <w:rPr>
              <w:ins w:id="1008" w:author="asus" w:date="2025-01-28T02:03:00Z"/>
              <w:sz w:val="18"/>
              <w:rPrChange w:id="1009" w:author="asus" w:date="2025-01-28T02:06:00Z">
                <w:rPr>
                  <w:ins w:id="1010" w:author="asus" w:date="2025-01-28T02:03:00Z"/>
                </w:rPr>
              </w:rPrChange>
            </w:rPr>
          </w:pPr>
          <w:ins w:id="1011" w:author="asus" w:date="2025-01-28T02:03:00Z">
            <w:r>
              <w:rPr>
                <w:rStyle w:val="26"/>
                <w:sz w:val="18"/>
                <w:rPrChange w:id="1012" w:author="asus" w:date="2025-01-28T02:06:00Z">
                  <w:rPr>
                    <w:rStyle w:val="26"/>
                  </w:rPr>
                </w:rPrChange>
              </w:rPr>
              <w:fldChar w:fldCharType="begin"/>
            </w:r>
          </w:ins>
          <w:ins w:id="1013" w:author="asus" w:date="2025-01-28T02:03:00Z">
            <w:r>
              <w:rPr>
                <w:rStyle w:val="26"/>
                <w:sz w:val="18"/>
                <w:rPrChange w:id="1014" w:author="asus" w:date="2025-01-28T02:06:00Z">
                  <w:rPr>
                    <w:rStyle w:val="26"/>
                  </w:rPr>
                </w:rPrChange>
              </w:rPr>
              <w:instrText xml:space="preserve"> </w:instrText>
            </w:r>
          </w:ins>
          <w:ins w:id="1015" w:author="asus" w:date="2025-01-28T02:03:00Z">
            <w:r>
              <w:rPr>
                <w:sz w:val="18"/>
                <w:rPrChange w:id="1016" w:author="asus" w:date="2025-01-28T02:06:00Z">
                  <w:rPr/>
                </w:rPrChange>
              </w:rPr>
              <w:instrText xml:space="preserve">HYPERLINK \l "_Toc188922274"</w:instrText>
            </w:r>
          </w:ins>
          <w:ins w:id="1017" w:author="asus" w:date="2025-01-28T02:03:00Z">
            <w:r>
              <w:rPr>
                <w:rStyle w:val="26"/>
                <w:sz w:val="18"/>
                <w:rPrChange w:id="1018" w:author="asus" w:date="2025-01-28T02:06:00Z">
                  <w:rPr>
                    <w:rStyle w:val="26"/>
                  </w:rPr>
                </w:rPrChange>
              </w:rPr>
              <w:instrText xml:space="preserve"> </w:instrText>
            </w:r>
          </w:ins>
          <w:ins w:id="1019" w:author="asus" w:date="2025-01-28T02:03:00Z">
            <w:r>
              <w:rPr>
                <w:rStyle w:val="26"/>
                <w:sz w:val="18"/>
                <w:rPrChange w:id="1020" w:author="asus" w:date="2025-01-28T02:06:00Z">
                  <w:rPr>
                    <w:rStyle w:val="26"/>
                  </w:rPr>
                </w:rPrChange>
              </w:rPr>
              <w:fldChar w:fldCharType="separate"/>
            </w:r>
          </w:ins>
          <w:ins w:id="1021" w:author="asus" w:date="2025-01-28T02:03:00Z">
            <w:r>
              <w:rPr>
                <w:rStyle w:val="26"/>
                <w:rFonts w:ascii="Times New Roman" w:hAnsi="Times New Roman" w:eastAsia="Times New Roman" w:cs="Times New Roman"/>
                <w:b/>
                <w:bCs/>
                <w:sz w:val="18"/>
                <w:rPrChange w:id="1022"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1023" w:author="asus" w:date="2025-01-28T02:03:00Z">
            <w:r>
              <w:rPr>
                <w:sz w:val="18"/>
                <w:rPrChange w:id="1024" w:author="asus" w:date="2025-01-28T02:06:00Z">
                  <w:rPr/>
                </w:rPrChange>
              </w:rPr>
              <w:tab/>
            </w:r>
          </w:ins>
          <w:ins w:id="1025" w:author="asus" w:date="2025-01-28T02:03:00Z">
            <w:r>
              <w:rPr>
                <w:sz w:val="18"/>
                <w:rPrChange w:id="1026" w:author="asus" w:date="2025-01-28T02:06:00Z">
                  <w:rPr/>
                </w:rPrChange>
              </w:rPr>
              <w:fldChar w:fldCharType="begin"/>
            </w:r>
          </w:ins>
          <w:ins w:id="1027" w:author="asus" w:date="2025-01-28T02:03:00Z">
            <w:r>
              <w:rPr>
                <w:sz w:val="18"/>
                <w:rPrChange w:id="1028" w:author="asus" w:date="2025-01-28T02:06:00Z">
                  <w:rPr/>
                </w:rPrChange>
              </w:rPr>
              <w:instrText xml:space="preserve"> PAGEREF _Toc188922274 \h </w:instrText>
            </w:r>
          </w:ins>
          <w:ins w:id="1029" w:author="asus" w:date="2025-01-28T02:03:00Z">
            <w:r>
              <w:rPr>
                <w:sz w:val="18"/>
                <w:rPrChange w:id="1030" w:author="asus" w:date="2025-01-28T02:06:00Z">
                  <w:rPr/>
                </w:rPrChange>
              </w:rPr>
              <w:fldChar w:fldCharType="separate"/>
            </w:r>
          </w:ins>
          <w:r>
            <w:rPr>
              <w:sz w:val="18"/>
            </w:rPr>
            <w:t>15</w:t>
          </w:r>
          <w:ins w:id="1031" w:author="asus" w:date="2025-01-28T02:03:00Z">
            <w:r>
              <w:rPr>
                <w:sz w:val="18"/>
                <w:rPrChange w:id="1032" w:author="asus" w:date="2025-01-28T02:06:00Z">
                  <w:rPr/>
                </w:rPrChange>
              </w:rPr>
              <w:fldChar w:fldCharType="end"/>
            </w:r>
          </w:ins>
          <w:ins w:id="1033" w:author="asus" w:date="2025-01-28T02:03:00Z">
            <w:r>
              <w:rPr>
                <w:rStyle w:val="26"/>
                <w:sz w:val="18"/>
                <w:rPrChange w:id="1034" w:author="asus" w:date="2025-01-28T02:06:00Z">
                  <w:rPr>
                    <w:rStyle w:val="26"/>
                  </w:rPr>
                </w:rPrChange>
              </w:rPr>
              <w:fldChar w:fldCharType="end"/>
            </w:r>
          </w:ins>
        </w:p>
        <w:p w14:paraId="5178F298">
          <w:pPr>
            <w:pStyle w:val="13"/>
            <w:tabs>
              <w:tab w:val="right" w:leader="dot" w:pos="9060"/>
            </w:tabs>
            <w:rPr>
              <w:ins w:id="1035" w:author="asus" w:date="2025-01-28T02:03:00Z"/>
              <w:sz w:val="18"/>
              <w:rPrChange w:id="1036" w:author="asus" w:date="2025-01-28T02:06:00Z">
                <w:rPr>
                  <w:ins w:id="1037" w:author="asus" w:date="2025-01-28T02:03:00Z"/>
                </w:rPr>
              </w:rPrChange>
            </w:rPr>
          </w:pPr>
          <w:ins w:id="1038" w:author="asus" w:date="2025-01-28T02:03:00Z">
            <w:r>
              <w:rPr>
                <w:rStyle w:val="26"/>
                <w:sz w:val="18"/>
                <w:rPrChange w:id="1039" w:author="asus" w:date="2025-01-28T02:06:00Z">
                  <w:rPr>
                    <w:rStyle w:val="26"/>
                  </w:rPr>
                </w:rPrChange>
              </w:rPr>
              <w:fldChar w:fldCharType="begin"/>
            </w:r>
          </w:ins>
          <w:ins w:id="1040" w:author="asus" w:date="2025-01-28T02:03:00Z">
            <w:r>
              <w:rPr>
                <w:rStyle w:val="26"/>
                <w:sz w:val="18"/>
                <w:rPrChange w:id="1041" w:author="asus" w:date="2025-01-28T02:06:00Z">
                  <w:rPr>
                    <w:rStyle w:val="26"/>
                  </w:rPr>
                </w:rPrChange>
              </w:rPr>
              <w:instrText xml:space="preserve"> </w:instrText>
            </w:r>
          </w:ins>
          <w:ins w:id="1042" w:author="asus" w:date="2025-01-28T02:03:00Z">
            <w:r>
              <w:rPr>
                <w:sz w:val="18"/>
                <w:rPrChange w:id="1043" w:author="asus" w:date="2025-01-28T02:06:00Z">
                  <w:rPr/>
                </w:rPrChange>
              </w:rPr>
              <w:instrText xml:space="preserve">HYPERLINK \l "_Toc188922275"</w:instrText>
            </w:r>
          </w:ins>
          <w:ins w:id="1044" w:author="asus" w:date="2025-01-28T02:03:00Z">
            <w:r>
              <w:rPr>
                <w:rStyle w:val="26"/>
                <w:sz w:val="18"/>
                <w:rPrChange w:id="1045" w:author="asus" w:date="2025-01-28T02:06:00Z">
                  <w:rPr>
                    <w:rStyle w:val="26"/>
                  </w:rPr>
                </w:rPrChange>
              </w:rPr>
              <w:instrText xml:space="preserve"> </w:instrText>
            </w:r>
          </w:ins>
          <w:ins w:id="1046" w:author="asus" w:date="2025-01-28T02:03:00Z">
            <w:r>
              <w:rPr>
                <w:rStyle w:val="26"/>
                <w:sz w:val="18"/>
                <w:rPrChange w:id="1047" w:author="asus" w:date="2025-01-28T02:06:00Z">
                  <w:rPr>
                    <w:rStyle w:val="26"/>
                  </w:rPr>
                </w:rPrChange>
              </w:rPr>
              <w:fldChar w:fldCharType="separate"/>
            </w:r>
          </w:ins>
          <w:ins w:id="1048" w:author="asus" w:date="2025-01-28T02:03:00Z">
            <w:r>
              <w:rPr>
                <w:rStyle w:val="26"/>
                <w:rFonts w:ascii="Times New Roman" w:hAnsi="Times New Roman" w:eastAsia="Times New Roman" w:cs="Times New Roman"/>
                <w:b/>
                <w:bCs/>
                <w:sz w:val="18"/>
                <w:lang w:eastAsia="zh"/>
                <w:rPrChange w:id="1049"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50" w:author="asus" w:date="2025-01-28T02:03:00Z">
            <w:r>
              <w:rPr>
                <w:rStyle w:val="26"/>
                <w:rFonts w:ascii="Times New Roman" w:hAnsi="Times New Roman" w:eastAsia="Times New Roman" w:cs="Times New Roman"/>
                <w:b/>
                <w:bCs/>
                <w:sz w:val="18"/>
                <w:rPrChange w:id="1051" w:author="asus" w:date="2025-01-28T02:06:00Z">
                  <w:rPr>
                    <w:rStyle w:val="26"/>
                    <w:rFonts w:ascii="Times New Roman" w:hAnsi="Times New Roman" w:eastAsia="Times New Roman" w:cs="Times New Roman"/>
                    <w:b/>
                    <w:bCs/>
                    <w14:ligatures w14:val="standardContextual"/>
                  </w:rPr>
                </w:rPrChange>
                <w14:ligatures w14:val="standardContextual"/>
              </w:rPr>
              <w:t>.1.</w:t>
            </w:r>
          </w:ins>
          <w:ins w:id="1052" w:author="asus" w:date="2025-01-28T02:03:00Z">
            <w:r>
              <w:rPr>
                <w:rStyle w:val="26"/>
                <w:rFonts w:ascii="Times New Roman" w:hAnsi="Times New Roman" w:eastAsia="Times New Roman" w:cs="Times New Roman"/>
                <w:b/>
                <w:bCs/>
                <w:sz w:val="18"/>
                <w:lang w:eastAsia="zh"/>
                <w:rPrChange w:id="1053"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054" w:author="asus" w:date="2025-01-28T02:03:00Z">
            <w:r>
              <w:rPr>
                <w:rStyle w:val="26"/>
                <w:rFonts w:ascii="Times New Roman" w:hAnsi="Times New Roman" w:eastAsia="Times New Roman" w:cs="Times New Roman"/>
                <w:b/>
                <w:bCs/>
                <w:sz w:val="18"/>
                <w:rPrChange w:id="1055"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056" w:author="asus" w:date="2025-01-28T02:03:00Z">
            <w:r>
              <w:rPr>
                <w:rStyle w:val="26"/>
                <w:rFonts w:ascii="Times New Roman" w:hAnsi="Times New Roman" w:eastAsia="Times New Roman" w:cs="Times New Roman"/>
                <w:b/>
                <w:bCs/>
                <w:sz w:val="18"/>
                <w:lang w:eastAsia="zh"/>
                <w:rPrChange w:id="1057"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058" w:author="asus" w:date="2025-01-28T02:03:00Z">
            <w:r>
              <w:rPr>
                <w:sz w:val="18"/>
                <w:rPrChange w:id="1059" w:author="asus" w:date="2025-01-28T02:06:00Z">
                  <w:rPr/>
                </w:rPrChange>
              </w:rPr>
              <w:tab/>
            </w:r>
          </w:ins>
          <w:ins w:id="1060" w:author="asus" w:date="2025-01-28T02:03:00Z">
            <w:r>
              <w:rPr>
                <w:sz w:val="18"/>
                <w:rPrChange w:id="1061" w:author="asus" w:date="2025-01-28T02:06:00Z">
                  <w:rPr/>
                </w:rPrChange>
              </w:rPr>
              <w:fldChar w:fldCharType="begin"/>
            </w:r>
          </w:ins>
          <w:ins w:id="1062" w:author="asus" w:date="2025-01-28T02:03:00Z">
            <w:r>
              <w:rPr>
                <w:sz w:val="18"/>
                <w:rPrChange w:id="1063" w:author="asus" w:date="2025-01-28T02:06:00Z">
                  <w:rPr/>
                </w:rPrChange>
              </w:rPr>
              <w:instrText xml:space="preserve"> PAGEREF _Toc188922275 \h </w:instrText>
            </w:r>
          </w:ins>
          <w:ins w:id="1064" w:author="asus" w:date="2025-01-28T02:03:00Z">
            <w:r>
              <w:rPr>
                <w:sz w:val="18"/>
                <w:rPrChange w:id="1065" w:author="asus" w:date="2025-01-28T02:06:00Z">
                  <w:rPr/>
                </w:rPrChange>
              </w:rPr>
              <w:fldChar w:fldCharType="separate"/>
            </w:r>
          </w:ins>
          <w:r>
            <w:rPr>
              <w:sz w:val="18"/>
            </w:rPr>
            <w:t>16</w:t>
          </w:r>
          <w:ins w:id="1066" w:author="asus" w:date="2025-01-28T02:03:00Z">
            <w:r>
              <w:rPr>
                <w:sz w:val="18"/>
                <w:rPrChange w:id="1067" w:author="asus" w:date="2025-01-28T02:06:00Z">
                  <w:rPr/>
                </w:rPrChange>
              </w:rPr>
              <w:fldChar w:fldCharType="end"/>
            </w:r>
          </w:ins>
          <w:ins w:id="1068" w:author="asus" w:date="2025-01-28T02:03:00Z">
            <w:r>
              <w:rPr>
                <w:rStyle w:val="26"/>
                <w:sz w:val="18"/>
                <w:rPrChange w:id="1069" w:author="asus" w:date="2025-01-28T02:06:00Z">
                  <w:rPr>
                    <w:rStyle w:val="26"/>
                  </w:rPr>
                </w:rPrChange>
              </w:rPr>
              <w:fldChar w:fldCharType="end"/>
            </w:r>
          </w:ins>
        </w:p>
        <w:p w14:paraId="335E3859">
          <w:pPr>
            <w:pStyle w:val="13"/>
            <w:tabs>
              <w:tab w:val="right" w:leader="dot" w:pos="9060"/>
            </w:tabs>
            <w:rPr>
              <w:ins w:id="1071" w:author="asus" w:date="2025-01-28T02:03:00Z"/>
              <w:rFonts w:hint="eastAsia"/>
              <w:sz w:val="18"/>
              <w:rPrChange w:id="1072" w:author="asus" w:date="2025-01-28T02:06:00Z">
                <w:rPr>
                  <w:ins w:id="1073" w:author="asus" w:date="2025-01-28T02:03:00Z"/>
                  <w:rFonts w:hint="eastAsia"/>
                </w:rPr>
              </w:rPrChange>
            </w:rPr>
            <w:pPrChange w:id="1070" w:author="asus" w:date="2025-01-28T02:04:00Z">
              <w:pPr>
                <w:pStyle w:val="19"/>
                <w:tabs>
                  <w:tab w:val="right" w:leader="dot" w:pos="9060"/>
                </w:tabs>
              </w:pPr>
            </w:pPrChange>
          </w:pPr>
          <w:ins w:id="1074" w:author="asus" w:date="2025-01-28T02:03:00Z">
            <w:r>
              <w:rPr>
                <w:rStyle w:val="26"/>
                <w:sz w:val="18"/>
                <w:rPrChange w:id="1075" w:author="asus" w:date="2025-01-28T02:06:00Z">
                  <w:rPr>
                    <w:rStyle w:val="26"/>
                  </w:rPr>
                </w:rPrChange>
              </w:rPr>
              <w:fldChar w:fldCharType="begin"/>
            </w:r>
          </w:ins>
          <w:ins w:id="1076" w:author="asus" w:date="2025-01-28T02:03:00Z">
            <w:r>
              <w:rPr>
                <w:rStyle w:val="26"/>
                <w:sz w:val="18"/>
                <w:rPrChange w:id="1077" w:author="asus" w:date="2025-01-28T02:06:00Z">
                  <w:rPr>
                    <w:rStyle w:val="26"/>
                  </w:rPr>
                </w:rPrChange>
              </w:rPr>
              <w:instrText xml:space="preserve"> </w:instrText>
            </w:r>
          </w:ins>
          <w:ins w:id="1078" w:author="asus" w:date="2025-01-28T02:03:00Z">
            <w:r>
              <w:rPr>
                <w:sz w:val="18"/>
                <w:rPrChange w:id="1079" w:author="asus" w:date="2025-01-28T02:06:00Z">
                  <w:rPr/>
                </w:rPrChange>
              </w:rPr>
              <w:instrText xml:space="preserve">HYPERLINK \l "_Toc188922276"</w:instrText>
            </w:r>
          </w:ins>
          <w:ins w:id="1080" w:author="asus" w:date="2025-01-28T02:03:00Z">
            <w:r>
              <w:rPr>
                <w:rStyle w:val="26"/>
                <w:sz w:val="18"/>
                <w:rPrChange w:id="1081" w:author="asus" w:date="2025-01-28T02:06:00Z">
                  <w:rPr>
                    <w:rStyle w:val="26"/>
                  </w:rPr>
                </w:rPrChange>
              </w:rPr>
              <w:instrText xml:space="preserve"> </w:instrText>
            </w:r>
          </w:ins>
          <w:ins w:id="1082" w:author="asus" w:date="2025-01-28T02:03:00Z">
            <w:r>
              <w:rPr>
                <w:rStyle w:val="26"/>
                <w:sz w:val="18"/>
                <w:rPrChange w:id="1083" w:author="asus" w:date="2025-01-28T02:06:00Z">
                  <w:rPr>
                    <w:rStyle w:val="26"/>
                  </w:rPr>
                </w:rPrChange>
              </w:rPr>
              <w:fldChar w:fldCharType="separate"/>
            </w:r>
          </w:ins>
          <w:ins w:id="1084" w:author="asus" w:date="2025-01-28T02:03:00Z">
            <w:r>
              <w:rPr>
                <w:rStyle w:val="26"/>
                <w:rFonts w:ascii="Times New Roman" w:hAnsi="Times New Roman" w:eastAsia="Times New Roman" w:cs="Times New Roman"/>
                <w:b/>
                <w:bCs/>
                <w:sz w:val="18"/>
                <w:lang w:eastAsia="zh"/>
                <w:rPrChange w:id="1085"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086" w:author="asus" w:date="2025-01-28T02:03:00Z">
            <w:r>
              <w:rPr>
                <w:sz w:val="18"/>
                <w:rPrChange w:id="1087" w:author="asus" w:date="2025-01-28T02:06:00Z">
                  <w:rPr/>
                </w:rPrChange>
              </w:rPr>
              <w:tab/>
            </w:r>
          </w:ins>
          <w:ins w:id="1088" w:author="asus" w:date="2025-01-28T02:03:00Z">
            <w:r>
              <w:rPr>
                <w:sz w:val="18"/>
                <w:rPrChange w:id="1089" w:author="asus" w:date="2025-01-28T02:06:00Z">
                  <w:rPr/>
                </w:rPrChange>
              </w:rPr>
              <w:fldChar w:fldCharType="begin"/>
            </w:r>
          </w:ins>
          <w:ins w:id="1090" w:author="asus" w:date="2025-01-28T02:03:00Z">
            <w:r>
              <w:rPr>
                <w:sz w:val="18"/>
                <w:rPrChange w:id="1091" w:author="asus" w:date="2025-01-28T02:06:00Z">
                  <w:rPr/>
                </w:rPrChange>
              </w:rPr>
              <w:instrText xml:space="preserve"> PAGEREF _Toc188922276 \h </w:instrText>
            </w:r>
          </w:ins>
          <w:ins w:id="1092" w:author="asus" w:date="2025-01-28T02:03:00Z">
            <w:r>
              <w:rPr>
                <w:sz w:val="18"/>
                <w:rPrChange w:id="1093" w:author="asus" w:date="2025-01-28T02:06:00Z">
                  <w:rPr/>
                </w:rPrChange>
              </w:rPr>
              <w:fldChar w:fldCharType="separate"/>
            </w:r>
          </w:ins>
          <w:r>
            <w:rPr>
              <w:sz w:val="18"/>
            </w:rPr>
            <w:t>16</w:t>
          </w:r>
          <w:ins w:id="1094" w:author="asus" w:date="2025-01-28T02:03:00Z">
            <w:r>
              <w:rPr>
                <w:sz w:val="18"/>
                <w:rPrChange w:id="1095" w:author="asus" w:date="2025-01-28T02:06:00Z">
                  <w:rPr/>
                </w:rPrChange>
              </w:rPr>
              <w:fldChar w:fldCharType="end"/>
            </w:r>
          </w:ins>
          <w:ins w:id="1096" w:author="asus" w:date="2025-01-28T02:03:00Z">
            <w:r>
              <w:rPr>
                <w:rStyle w:val="26"/>
                <w:sz w:val="18"/>
                <w:rPrChange w:id="1097" w:author="asus" w:date="2025-01-28T02:06:00Z">
                  <w:rPr>
                    <w:rStyle w:val="26"/>
                  </w:rPr>
                </w:rPrChange>
              </w:rPr>
              <w:fldChar w:fldCharType="end"/>
            </w:r>
          </w:ins>
        </w:p>
        <w:p w14:paraId="40A48A1F">
          <w:pPr>
            <w:pStyle w:val="19"/>
            <w:tabs>
              <w:tab w:val="right" w:leader="dot" w:pos="9060"/>
            </w:tabs>
            <w:rPr>
              <w:ins w:id="1098" w:author="asus" w:date="2025-01-28T02:03:00Z"/>
              <w:sz w:val="18"/>
              <w:rPrChange w:id="1099" w:author="asus" w:date="2025-01-28T02:06:00Z">
                <w:rPr>
                  <w:ins w:id="1100" w:author="asus" w:date="2025-01-28T02:03:00Z"/>
                </w:rPr>
              </w:rPrChange>
            </w:rPr>
          </w:pPr>
          <w:ins w:id="1101" w:author="asus" w:date="2025-01-28T02:03:00Z">
            <w:r>
              <w:rPr>
                <w:rStyle w:val="26"/>
                <w:sz w:val="18"/>
                <w:rPrChange w:id="1102" w:author="asus" w:date="2025-01-28T02:06:00Z">
                  <w:rPr>
                    <w:rStyle w:val="26"/>
                  </w:rPr>
                </w:rPrChange>
              </w:rPr>
              <w:fldChar w:fldCharType="begin"/>
            </w:r>
          </w:ins>
          <w:ins w:id="1103" w:author="asus" w:date="2025-01-28T02:03:00Z">
            <w:r>
              <w:rPr>
                <w:rStyle w:val="26"/>
                <w:sz w:val="18"/>
                <w:rPrChange w:id="1104" w:author="asus" w:date="2025-01-28T02:06:00Z">
                  <w:rPr>
                    <w:rStyle w:val="26"/>
                  </w:rPr>
                </w:rPrChange>
              </w:rPr>
              <w:instrText xml:space="preserve"> </w:instrText>
            </w:r>
          </w:ins>
          <w:ins w:id="1105" w:author="asus" w:date="2025-01-28T02:03:00Z">
            <w:r>
              <w:rPr>
                <w:sz w:val="18"/>
                <w:rPrChange w:id="1106" w:author="asus" w:date="2025-01-28T02:06:00Z">
                  <w:rPr/>
                </w:rPrChange>
              </w:rPr>
              <w:instrText xml:space="preserve">HYPERLINK \l "_Toc188922286"</w:instrText>
            </w:r>
          </w:ins>
          <w:ins w:id="1107" w:author="asus" w:date="2025-01-28T02:03:00Z">
            <w:r>
              <w:rPr>
                <w:rStyle w:val="26"/>
                <w:sz w:val="18"/>
                <w:rPrChange w:id="1108" w:author="asus" w:date="2025-01-28T02:06:00Z">
                  <w:rPr>
                    <w:rStyle w:val="26"/>
                  </w:rPr>
                </w:rPrChange>
              </w:rPr>
              <w:instrText xml:space="preserve"> </w:instrText>
            </w:r>
          </w:ins>
          <w:ins w:id="1109" w:author="asus" w:date="2025-01-28T02:03:00Z">
            <w:r>
              <w:rPr>
                <w:rStyle w:val="26"/>
                <w:sz w:val="18"/>
                <w:rPrChange w:id="1110" w:author="asus" w:date="2025-01-28T02:06:00Z">
                  <w:rPr>
                    <w:rStyle w:val="26"/>
                  </w:rPr>
                </w:rPrChange>
              </w:rPr>
              <w:fldChar w:fldCharType="separate"/>
            </w:r>
          </w:ins>
          <w:ins w:id="1111" w:author="asus" w:date="2025-01-28T02:03:00Z">
            <w:r>
              <w:rPr>
                <w:rStyle w:val="26"/>
                <w:rFonts w:ascii="Times New Roman" w:hAnsi="Times New Roman" w:eastAsia="Times New Roman" w:cs="Times New Roman"/>
                <w:b/>
                <w:bCs/>
                <w:sz w:val="18"/>
                <w:rPrChange w:id="1112"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113" w:author="asus" w:date="2025-01-28T02:03:00Z">
            <w:r>
              <w:rPr>
                <w:sz w:val="18"/>
                <w:rPrChange w:id="1114" w:author="asus" w:date="2025-01-28T02:06:00Z">
                  <w:rPr/>
                </w:rPrChange>
              </w:rPr>
              <w:tab/>
            </w:r>
          </w:ins>
          <w:ins w:id="1115" w:author="asus" w:date="2025-01-28T02:03:00Z">
            <w:r>
              <w:rPr>
                <w:sz w:val="18"/>
                <w:rPrChange w:id="1116" w:author="asus" w:date="2025-01-28T02:06:00Z">
                  <w:rPr/>
                </w:rPrChange>
              </w:rPr>
              <w:fldChar w:fldCharType="begin"/>
            </w:r>
          </w:ins>
          <w:ins w:id="1117" w:author="asus" w:date="2025-01-28T02:03:00Z">
            <w:r>
              <w:rPr>
                <w:sz w:val="18"/>
                <w:rPrChange w:id="1118" w:author="asus" w:date="2025-01-28T02:06:00Z">
                  <w:rPr/>
                </w:rPrChange>
              </w:rPr>
              <w:instrText xml:space="preserve"> PAGEREF _Toc188922286 \h </w:instrText>
            </w:r>
          </w:ins>
          <w:ins w:id="1119" w:author="asus" w:date="2025-01-28T02:03:00Z">
            <w:r>
              <w:rPr>
                <w:sz w:val="18"/>
                <w:rPrChange w:id="1120" w:author="asus" w:date="2025-01-28T02:06:00Z">
                  <w:rPr/>
                </w:rPrChange>
              </w:rPr>
              <w:fldChar w:fldCharType="separate"/>
            </w:r>
          </w:ins>
          <w:r>
            <w:rPr>
              <w:sz w:val="18"/>
            </w:rPr>
            <w:t>18</w:t>
          </w:r>
          <w:ins w:id="1121" w:author="asus" w:date="2025-01-28T02:03:00Z">
            <w:r>
              <w:rPr>
                <w:sz w:val="18"/>
                <w:rPrChange w:id="1122" w:author="asus" w:date="2025-01-28T02:06:00Z">
                  <w:rPr/>
                </w:rPrChange>
              </w:rPr>
              <w:fldChar w:fldCharType="end"/>
            </w:r>
          </w:ins>
          <w:ins w:id="1123" w:author="asus" w:date="2025-01-28T02:03:00Z">
            <w:r>
              <w:rPr>
                <w:rStyle w:val="26"/>
                <w:sz w:val="18"/>
                <w:rPrChange w:id="1124" w:author="asus" w:date="2025-01-28T02:06:00Z">
                  <w:rPr>
                    <w:rStyle w:val="26"/>
                  </w:rPr>
                </w:rPrChange>
              </w:rPr>
              <w:fldChar w:fldCharType="end"/>
            </w:r>
          </w:ins>
        </w:p>
        <w:p w14:paraId="03538E4C">
          <w:pPr>
            <w:pStyle w:val="13"/>
            <w:tabs>
              <w:tab w:val="right" w:leader="dot" w:pos="9060"/>
            </w:tabs>
            <w:rPr>
              <w:ins w:id="1125" w:author="asus" w:date="2025-01-28T02:03:00Z"/>
              <w:sz w:val="18"/>
              <w:rPrChange w:id="1126" w:author="asus" w:date="2025-01-28T02:06:00Z">
                <w:rPr>
                  <w:ins w:id="1127" w:author="asus" w:date="2025-01-28T02:03:00Z"/>
                </w:rPr>
              </w:rPrChange>
            </w:rPr>
          </w:pPr>
          <w:ins w:id="1128" w:author="asus" w:date="2025-01-28T02:03:00Z">
            <w:r>
              <w:rPr>
                <w:rStyle w:val="26"/>
                <w:sz w:val="18"/>
                <w:rPrChange w:id="1129" w:author="asus" w:date="2025-01-28T02:06:00Z">
                  <w:rPr>
                    <w:rStyle w:val="26"/>
                  </w:rPr>
                </w:rPrChange>
              </w:rPr>
              <w:fldChar w:fldCharType="begin"/>
            </w:r>
          </w:ins>
          <w:ins w:id="1130" w:author="asus" w:date="2025-01-28T02:03:00Z">
            <w:r>
              <w:rPr>
                <w:rStyle w:val="26"/>
                <w:sz w:val="18"/>
                <w:rPrChange w:id="1131" w:author="asus" w:date="2025-01-28T02:06:00Z">
                  <w:rPr>
                    <w:rStyle w:val="26"/>
                  </w:rPr>
                </w:rPrChange>
              </w:rPr>
              <w:instrText xml:space="preserve"> </w:instrText>
            </w:r>
          </w:ins>
          <w:ins w:id="1132" w:author="asus" w:date="2025-01-28T02:03:00Z">
            <w:r>
              <w:rPr>
                <w:sz w:val="18"/>
                <w:rPrChange w:id="1133" w:author="asus" w:date="2025-01-28T02:06:00Z">
                  <w:rPr/>
                </w:rPrChange>
              </w:rPr>
              <w:instrText xml:space="preserve">HYPERLINK \l "_Toc188922287"</w:instrText>
            </w:r>
          </w:ins>
          <w:ins w:id="1134" w:author="asus" w:date="2025-01-28T02:03:00Z">
            <w:r>
              <w:rPr>
                <w:rStyle w:val="26"/>
                <w:sz w:val="18"/>
                <w:rPrChange w:id="1135" w:author="asus" w:date="2025-01-28T02:06:00Z">
                  <w:rPr>
                    <w:rStyle w:val="26"/>
                  </w:rPr>
                </w:rPrChange>
              </w:rPr>
              <w:instrText xml:space="preserve"> </w:instrText>
            </w:r>
          </w:ins>
          <w:ins w:id="1136" w:author="asus" w:date="2025-01-28T02:03:00Z">
            <w:r>
              <w:rPr>
                <w:rStyle w:val="26"/>
                <w:sz w:val="18"/>
                <w:rPrChange w:id="1137" w:author="asus" w:date="2025-01-28T02:06:00Z">
                  <w:rPr>
                    <w:rStyle w:val="26"/>
                  </w:rPr>
                </w:rPrChange>
              </w:rPr>
              <w:fldChar w:fldCharType="separate"/>
            </w:r>
          </w:ins>
          <w:ins w:id="1138" w:author="asus" w:date="2025-01-28T02:03:00Z">
            <w:r>
              <w:rPr>
                <w:rStyle w:val="26"/>
                <w:rFonts w:ascii="Times New Roman" w:hAnsi="Times New Roman" w:eastAsia="Times New Roman" w:cs="Times New Roman"/>
                <w:b/>
                <w:bCs/>
                <w:sz w:val="18"/>
                <w:lang w:eastAsia="zh"/>
                <w:rPrChange w:id="1139"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40" w:author="asus" w:date="2025-01-28T02:03:00Z">
            <w:r>
              <w:rPr>
                <w:sz w:val="18"/>
                <w:rPrChange w:id="1141" w:author="asus" w:date="2025-01-28T02:06:00Z">
                  <w:rPr/>
                </w:rPrChange>
              </w:rPr>
              <w:tab/>
            </w:r>
          </w:ins>
          <w:ins w:id="1142" w:author="asus" w:date="2025-01-28T02:03:00Z">
            <w:r>
              <w:rPr>
                <w:sz w:val="18"/>
                <w:rPrChange w:id="1143" w:author="asus" w:date="2025-01-28T02:06:00Z">
                  <w:rPr/>
                </w:rPrChange>
              </w:rPr>
              <w:fldChar w:fldCharType="begin"/>
            </w:r>
          </w:ins>
          <w:ins w:id="1144" w:author="asus" w:date="2025-01-28T02:03:00Z">
            <w:r>
              <w:rPr>
                <w:sz w:val="18"/>
                <w:rPrChange w:id="1145" w:author="asus" w:date="2025-01-28T02:06:00Z">
                  <w:rPr/>
                </w:rPrChange>
              </w:rPr>
              <w:instrText xml:space="preserve"> PAGEREF _Toc188922287 \h </w:instrText>
            </w:r>
          </w:ins>
          <w:ins w:id="1146" w:author="asus" w:date="2025-01-28T02:03:00Z">
            <w:r>
              <w:rPr>
                <w:sz w:val="18"/>
                <w:rPrChange w:id="1147" w:author="asus" w:date="2025-01-28T02:06:00Z">
                  <w:rPr/>
                </w:rPrChange>
              </w:rPr>
              <w:fldChar w:fldCharType="separate"/>
            </w:r>
          </w:ins>
          <w:r>
            <w:rPr>
              <w:sz w:val="18"/>
            </w:rPr>
            <w:t>18</w:t>
          </w:r>
          <w:ins w:id="1148" w:author="asus" w:date="2025-01-28T02:03:00Z">
            <w:r>
              <w:rPr>
                <w:sz w:val="18"/>
                <w:rPrChange w:id="1149" w:author="asus" w:date="2025-01-28T02:06:00Z">
                  <w:rPr/>
                </w:rPrChange>
              </w:rPr>
              <w:fldChar w:fldCharType="end"/>
            </w:r>
          </w:ins>
          <w:ins w:id="1150" w:author="asus" w:date="2025-01-28T02:03:00Z">
            <w:r>
              <w:rPr>
                <w:rStyle w:val="26"/>
                <w:sz w:val="18"/>
                <w:rPrChange w:id="1151" w:author="asus" w:date="2025-01-28T02:06:00Z">
                  <w:rPr>
                    <w:rStyle w:val="26"/>
                  </w:rPr>
                </w:rPrChange>
              </w:rPr>
              <w:fldChar w:fldCharType="end"/>
            </w:r>
          </w:ins>
        </w:p>
        <w:p w14:paraId="3786B494">
          <w:pPr>
            <w:pStyle w:val="13"/>
            <w:tabs>
              <w:tab w:val="right" w:leader="dot" w:pos="9060"/>
            </w:tabs>
            <w:rPr>
              <w:ins w:id="1152" w:author="asus" w:date="2025-01-28T02:03:00Z"/>
              <w:sz w:val="18"/>
              <w:rPrChange w:id="1153" w:author="asus" w:date="2025-01-28T02:06:00Z">
                <w:rPr>
                  <w:ins w:id="1154" w:author="asus" w:date="2025-01-28T02:03:00Z"/>
                </w:rPr>
              </w:rPrChange>
            </w:rPr>
          </w:pPr>
          <w:ins w:id="1155" w:author="asus" w:date="2025-01-28T02:03:00Z">
            <w:r>
              <w:rPr>
                <w:rStyle w:val="26"/>
                <w:sz w:val="18"/>
                <w:rPrChange w:id="1156" w:author="asus" w:date="2025-01-28T02:06:00Z">
                  <w:rPr>
                    <w:rStyle w:val="26"/>
                  </w:rPr>
                </w:rPrChange>
              </w:rPr>
              <w:fldChar w:fldCharType="begin"/>
            </w:r>
          </w:ins>
          <w:ins w:id="1157" w:author="asus" w:date="2025-01-28T02:03:00Z">
            <w:r>
              <w:rPr>
                <w:rStyle w:val="26"/>
                <w:sz w:val="18"/>
                <w:rPrChange w:id="1158" w:author="asus" w:date="2025-01-28T02:06:00Z">
                  <w:rPr>
                    <w:rStyle w:val="26"/>
                  </w:rPr>
                </w:rPrChange>
              </w:rPr>
              <w:instrText xml:space="preserve"> </w:instrText>
            </w:r>
          </w:ins>
          <w:ins w:id="1159" w:author="asus" w:date="2025-01-28T02:03:00Z">
            <w:r>
              <w:rPr>
                <w:sz w:val="18"/>
                <w:rPrChange w:id="1160" w:author="asus" w:date="2025-01-28T02:06:00Z">
                  <w:rPr/>
                </w:rPrChange>
              </w:rPr>
              <w:instrText xml:space="preserve">HYPERLINK \l "_Toc188922288"</w:instrText>
            </w:r>
          </w:ins>
          <w:ins w:id="1161" w:author="asus" w:date="2025-01-28T02:03:00Z">
            <w:r>
              <w:rPr>
                <w:rStyle w:val="26"/>
                <w:sz w:val="18"/>
                <w:rPrChange w:id="1162" w:author="asus" w:date="2025-01-28T02:06:00Z">
                  <w:rPr>
                    <w:rStyle w:val="26"/>
                  </w:rPr>
                </w:rPrChange>
              </w:rPr>
              <w:instrText xml:space="preserve"> </w:instrText>
            </w:r>
          </w:ins>
          <w:ins w:id="1163" w:author="asus" w:date="2025-01-28T02:03:00Z">
            <w:r>
              <w:rPr>
                <w:rStyle w:val="26"/>
                <w:sz w:val="18"/>
                <w:rPrChange w:id="1164" w:author="asus" w:date="2025-01-28T02:06:00Z">
                  <w:rPr>
                    <w:rStyle w:val="26"/>
                  </w:rPr>
                </w:rPrChange>
              </w:rPr>
              <w:fldChar w:fldCharType="separate"/>
            </w:r>
          </w:ins>
          <w:ins w:id="1165" w:author="asus" w:date="2025-01-28T02:03:00Z">
            <w:r>
              <w:rPr>
                <w:rStyle w:val="26"/>
                <w:rFonts w:ascii="Times New Roman" w:hAnsi="Times New Roman" w:eastAsia="Times New Roman" w:cs="Times New Roman"/>
                <w:b/>
                <w:bCs/>
                <w:sz w:val="18"/>
                <w:lang w:eastAsia="zh"/>
                <w:rPrChange w:id="1166"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167" w:author="asus" w:date="2025-01-28T02:03:00Z">
            <w:r>
              <w:rPr>
                <w:sz w:val="18"/>
                <w:rPrChange w:id="1168" w:author="asus" w:date="2025-01-28T02:06:00Z">
                  <w:rPr/>
                </w:rPrChange>
              </w:rPr>
              <w:tab/>
            </w:r>
          </w:ins>
          <w:ins w:id="1169" w:author="asus" w:date="2025-01-28T02:03:00Z">
            <w:r>
              <w:rPr>
                <w:sz w:val="18"/>
                <w:rPrChange w:id="1170" w:author="asus" w:date="2025-01-28T02:06:00Z">
                  <w:rPr/>
                </w:rPrChange>
              </w:rPr>
              <w:fldChar w:fldCharType="begin"/>
            </w:r>
          </w:ins>
          <w:ins w:id="1171" w:author="asus" w:date="2025-01-28T02:03:00Z">
            <w:r>
              <w:rPr>
                <w:sz w:val="18"/>
                <w:rPrChange w:id="1172" w:author="asus" w:date="2025-01-28T02:06:00Z">
                  <w:rPr/>
                </w:rPrChange>
              </w:rPr>
              <w:instrText xml:space="preserve"> PAGEREF _Toc188922288 \h </w:instrText>
            </w:r>
          </w:ins>
          <w:ins w:id="1173" w:author="asus" w:date="2025-01-28T02:03:00Z">
            <w:r>
              <w:rPr>
                <w:sz w:val="18"/>
                <w:rPrChange w:id="1174" w:author="asus" w:date="2025-01-28T02:06:00Z">
                  <w:rPr/>
                </w:rPrChange>
              </w:rPr>
              <w:fldChar w:fldCharType="separate"/>
            </w:r>
          </w:ins>
          <w:r>
            <w:rPr>
              <w:sz w:val="18"/>
            </w:rPr>
            <w:t>18</w:t>
          </w:r>
          <w:ins w:id="1175" w:author="asus" w:date="2025-01-28T02:03:00Z">
            <w:r>
              <w:rPr>
                <w:sz w:val="18"/>
                <w:rPrChange w:id="1176" w:author="asus" w:date="2025-01-28T02:06:00Z">
                  <w:rPr/>
                </w:rPrChange>
              </w:rPr>
              <w:fldChar w:fldCharType="end"/>
            </w:r>
          </w:ins>
          <w:ins w:id="1177" w:author="asus" w:date="2025-01-28T02:03:00Z">
            <w:r>
              <w:rPr>
                <w:rStyle w:val="26"/>
                <w:sz w:val="18"/>
                <w:rPrChange w:id="1178" w:author="asus" w:date="2025-01-28T02:06:00Z">
                  <w:rPr>
                    <w:rStyle w:val="26"/>
                  </w:rPr>
                </w:rPrChange>
              </w:rPr>
              <w:fldChar w:fldCharType="end"/>
            </w:r>
          </w:ins>
        </w:p>
        <w:p w14:paraId="01472539">
          <w:pPr>
            <w:pStyle w:val="13"/>
            <w:tabs>
              <w:tab w:val="right" w:leader="dot" w:pos="9060"/>
            </w:tabs>
            <w:rPr>
              <w:ins w:id="1180" w:author="asus" w:date="2025-01-28T02:03:00Z"/>
              <w:sz w:val="18"/>
              <w:rPrChange w:id="1181" w:author="asus" w:date="2025-01-28T02:06:00Z">
                <w:rPr>
                  <w:ins w:id="1182" w:author="asus" w:date="2025-01-28T02:03:00Z"/>
                </w:rPr>
              </w:rPrChange>
            </w:rPr>
            <w:pPrChange w:id="1179" w:author="asus" w:date="2025-01-28T02:04:00Z">
              <w:pPr>
                <w:pStyle w:val="17"/>
                <w:tabs>
                  <w:tab w:val="right" w:leader="dot" w:pos="9060"/>
                </w:tabs>
              </w:pPr>
            </w:pPrChange>
          </w:pPr>
          <w:ins w:id="1183" w:author="asus" w:date="2025-01-28T02:03:00Z">
            <w:r>
              <w:rPr>
                <w:rStyle w:val="26"/>
                <w:sz w:val="18"/>
                <w:rPrChange w:id="1184" w:author="asus" w:date="2025-01-28T02:06:00Z">
                  <w:rPr>
                    <w:rStyle w:val="26"/>
                  </w:rPr>
                </w:rPrChange>
              </w:rPr>
              <w:fldChar w:fldCharType="begin"/>
            </w:r>
          </w:ins>
          <w:ins w:id="1185" w:author="asus" w:date="2025-01-28T02:03:00Z">
            <w:r>
              <w:rPr>
                <w:rStyle w:val="26"/>
                <w:sz w:val="18"/>
                <w:rPrChange w:id="1186" w:author="asus" w:date="2025-01-28T02:06:00Z">
                  <w:rPr>
                    <w:rStyle w:val="26"/>
                  </w:rPr>
                </w:rPrChange>
              </w:rPr>
              <w:instrText xml:space="preserve"> </w:instrText>
            </w:r>
          </w:ins>
          <w:ins w:id="1187" w:author="asus" w:date="2025-01-28T02:03:00Z">
            <w:r>
              <w:rPr>
                <w:sz w:val="18"/>
                <w:rPrChange w:id="1188" w:author="asus" w:date="2025-01-28T02:06:00Z">
                  <w:rPr/>
                </w:rPrChange>
              </w:rPr>
              <w:instrText xml:space="preserve">HYPERLINK \l "_Toc188922289"</w:instrText>
            </w:r>
          </w:ins>
          <w:ins w:id="1189" w:author="asus" w:date="2025-01-28T02:03:00Z">
            <w:r>
              <w:rPr>
                <w:rStyle w:val="26"/>
                <w:sz w:val="18"/>
                <w:rPrChange w:id="1190" w:author="asus" w:date="2025-01-28T02:06:00Z">
                  <w:rPr>
                    <w:rStyle w:val="26"/>
                  </w:rPr>
                </w:rPrChange>
              </w:rPr>
              <w:instrText xml:space="preserve"> </w:instrText>
            </w:r>
          </w:ins>
          <w:ins w:id="1191" w:author="asus" w:date="2025-01-28T02:03:00Z">
            <w:r>
              <w:rPr>
                <w:rStyle w:val="26"/>
                <w:sz w:val="18"/>
                <w:rPrChange w:id="1192" w:author="asus" w:date="2025-01-28T02:06:00Z">
                  <w:rPr>
                    <w:rStyle w:val="26"/>
                  </w:rPr>
                </w:rPrChange>
              </w:rPr>
              <w:fldChar w:fldCharType="separate"/>
            </w:r>
          </w:ins>
          <w:ins w:id="1193" w:author="asus" w:date="2025-01-28T02:03:00Z">
            <w:r>
              <w:rPr>
                <w:rStyle w:val="26"/>
                <w:rFonts w:ascii="Times New Roman" w:hAnsi="Times New Roman" w:eastAsia="Times New Roman" w:cs="Times New Roman"/>
                <w:b/>
                <w:bCs/>
                <w:sz w:val="18"/>
                <w:lang w:eastAsia="zh"/>
                <w:rPrChange w:id="1194"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195" w:author="asus" w:date="2025-01-28T02:03:00Z">
            <w:r>
              <w:rPr>
                <w:sz w:val="18"/>
                <w:rPrChange w:id="1196" w:author="asus" w:date="2025-01-28T02:06:00Z">
                  <w:rPr/>
                </w:rPrChange>
              </w:rPr>
              <w:tab/>
            </w:r>
          </w:ins>
          <w:ins w:id="1197" w:author="asus" w:date="2025-01-28T02:03:00Z">
            <w:r>
              <w:rPr>
                <w:sz w:val="18"/>
                <w:rPrChange w:id="1198" w:author="asus" w:date="2025-01-28T02:06:00Z">
                  <w:rPr/>
                </w:rPrChange>
              </w:rPr>
              <w:fldChar w:fldCharType="begin"/>
            </w:r>
          </w:ins>
          <w:ins w:id="1199" w:author="asus" w:date="2025-01-28T02:03:00Z">
            <w:r>
              <w:rPr>
                <w:sz w:val="18"/>
                <w:rPrChange w:id="1200" w:author="asus" w:date="2025-01-28T02:06:00Z">
                  <w:rPr/>
                </w:rPrChange>
              </w:rPr>
              <w:instrText xml:space="preserve"> PAGEREF _Toc188922289 \h </w:instrText>
            </w:r>
          </w:ins>
          <w:ins w:id="1201" w:author="asus" w:date="2025-01-28T02:03:00Z">
            <w:r>
              <w:rPr>
                <w:sz w:val="18"/>
                <w:rPrChange w:id="1202" w:author="asus" w:date="2025-01-28T02:06:00Z">
                  <w:rPr/>
                </w:rPrChange>
              </w:rPr>
              <w:fldChar w:fldCharType="separate"/>
            </w:r>
          </w:ins>
          <w:r>
            <w:rPr>
              <w:sz w:val="18"/>
            </w:rPr>
            <w:t>18</w:t>
          </w:r>
          <w:ins w:id="1203" w:author="asus" w:date="2025-01-28T02:03:00Z">
            <w:r>
              <w:rPr>
                <w:sz w:val="18"/>
                <w:rPrChange w:id="1204" w:author="asus" w:date="2025-01-28T02:06:00Z">
                  <w:rPr/>
                </w:rPrChange>
              </w:rPr>
              <w:fldChar w:fldCharType="end"/>
            </w:r>
          </w:ins>
          <w:ins w:id="1205" w:author="asus" w:date="2025-01-28T02:03:00Z">
            <w:r>
              <w:rPr>
                <w:rStyle w:val="26"/>
                <w:sz w:val="18"/>
                <w:rPrChange w:id="1206" w:author="asus" w:date="2025-01-28T02:06:00Z">
                  <w:rPr>
                    <w:rStyle w:val="26"/>
                  </w:rPr>
                </w:rPrChange>
              </w:rPr>
              <w:fldChar w:fldCharType="end"/>
            </w:r>
          </w:ins>
        </w:p>
        <w:p w14:paraId="216B999B">
          <w:pPr>
            <w:pStyle w:val="17"/>
            <w:tabs>
              <w:tab w:val="right" w:leader="dot" w:pos="9060"/>
            </w:tabs>
            <w:rPr>
              <w:ins w:id="1207" w:author="asus" w:date="2025-01-28T02:03:00Z"/>
              <w:sz w:val="18"/>
              <w:rPrChange w:id="1208" w:author="asus" w:date="2025-01-28T02:06:00Z">
                <w:rPr>
                  <w:ins w:id="1209" w:author="asus" w:date="2025-01-28T02:03:00Z"/>
                </w:rPr>
              </w:rPrChange>
            </w:rPr>
          </w:pPr>
          <w:ins w:id="1210" w:author="asus" w:date="2025-01-28T02:03:00Z">
            <w:r>
              <w:rPr>
                <w:rStyle w:val="26"/>
                <w:sz w:val="18"/>
                <w:rPrChange w:id="1211" w:author="asus" w:date="2025-01-28T02:06:00Z">
                  <w:rPr>
                    <w:rStyle w:val="26"/>
                  </w:rPr>
                </w:rPrChange>
              </w:rPr>
              <w:fldChar w:fldCharType="begin"/>
            </w:r>
          </w:ins>
          <w:ins w:id="1212" w:author="asus" w:date="2025-01-28T02:03:00Z">
            <w:r>
              <w:rPr>
                <w:rStyle w:val="26"/>
                <w:sz w:val="18"/>
                <w:rPrChange w:id="1213" w:author="asus" w:date="2025-01-28T02:06:00Z">
                  <w:rPr>
                    <w:rStyle w:val="26"/>
                  </w:rPr>
                </w:rPrChange>
              </w:rPr>
              <w:instrText xml:space="preserve"> </w:instrText>
            </w:r>
          </w:ins>
          <w:ins w:id="1214" w:author="asus" w:date="2025-01-28T02:03:00Z">
            <w:r>
              <w:rPr>
                <w:sz w:val="18"/>
                <w:rPrChange w:id="1215" w:author="asus" w:date="2025-01-28T02:06:00Z">
                  <w:rPr/>
                </w:rPrChange>
              </w:rPr>
              <w:instrText xml:space="preserve">HYPERLINK \l "_Toc188922291"</w:instrText>
            </w:r>
          </w:ins>
          <w:ins w:id="1216" w:author="asus" w:date="2025-01-28T02:03:00Z">
            <w:r>
              <w:rPr>
                <w:rStyle w:val="26"/>
                <w:sz w:val="18"/>
                <w:rPrChange w:id="1217" w:author="asus" w:date="2025-01-28T02:06:00Z">
                  <w:rPr>
                    <w:rStyle w:val="26"/>
                  </w:rPr>
                </w:rPrChange>
              </w:rPr>
              <w:instrText xml:space="preserve"> </w:instrText>
            </w:r>
          </w:ins>
          <w:ins w:id="1218" w:author="asus" w:date="2025-01-28T02:03:00Z">
            <w:r>
              <w:rPr>
                <w:rStyle w:val="26"/>
                <w:sz w:val="18"/>
                <w:rPrChange w:id="1219" w:author="asus" w:date="2025-01-28T02:06:00Z">
                  <w:rPr>
                    <w:rStyle w:val="26"/>
                  </w:rPr>
                </w:rPrChange>
              </w:rPr>
              <w:fldChar w:fldCharType="separate"/>
            </w:r>
          </w:ins>
          <w:ins w:id="1220" w:author="asus" w:date="2025-01-28T02:03:00Z">
            <w:r>
              <w:rPr>
                <w:rStyle w:val="26"/>
                <w:rFonts w:ascii="Times New Roman" w:hAnsi="Times New Roman" w:cs="Times New Roman"/>
                <w:b/>
                <w:bCs/>
                <w:sz w:val="18"/>
                <w:lang w:eastAsia="zh"/>
                <w:rPrChange w:id="1221"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222" w:author="asus" w:date="2025-01-28T02:03:00Z">
            <w:r>
              <w:rPr>
                <w:sz w:val="18"/>
                <w:rPrChange w:id="1223" w:author="asus" w:date="2025-01-28T02:06:00Z">
                  <w:rPr/>
                </w:rPrChange>
              </w:rPr>
              <w:tab/>
            </w:r>
          </w:ins>
          <w:ins w:id="1224" w:author="asus" w:date="2025-01-28T02:03:00Z">
            <w:r>
              <w:rPr>
                <w:sz w:val="18"/>
                <w:rPrChange w:id="1225" w:author="asus" w:date="2025-01-28T02:06:00Z">
                  <w:rPr/>
                </w:rPrChange>
              </w:rPr>
              <w:fldChar w:fldCharType="begin"/>
            </w:r>
          </w:ins>
          <w:ins w:id="1226" w:author="asus" w:date="2025-01-28T02:03:00Z">
            <w:r>
              <w:rPr>
                <w:sz w:val="18"/>
                <w:rPrChange w:id="1227" w:author="asus" w:date="2025-01-28T02:06:00Z">
                  <w:rPr/>
                </w:rPrChange>
              </w:rPr>
              <w:instrText xml:space="preserve"> PAGEREF _Toc188922291 \h </w:instrText>
            </w:r>
          </w:ins>
          <w:ins w:id="1228" w:author="asus" w:date="2025-01-28T02:03:00Z">
            <w:r>
              <w:rPr>
                <w:sz w:val="18"/>
                <w:rPrChange w:id="1229" w:author="asus" w:date="2025-01-28T02:06:00Z">
                  <w:rPr/>
                </w:rPrChange>
              </w:rPr>
              <w:fldChar w:fldCharType="separate"/>
            </w:r>
          </w:ins>
          <w:r>
            <w:rPr>
              <w:sz w:val="18"/>
            </w:rPr>
            <w:t>19</w:t>
          </w:r>
          <w:ins w:id="1230" w:author="asus" w:date="2025-01-28T02:03:00Z">
            <w:r>
              <w:rPr>
                <w:sz w:val="18"/>
                <w:rPrChange w:id="1231" w:author="asus" w:date="2025-01-28T02:06:00Z">
                  <w:rPr/>
                </w:rPrChange>
              </w:rPr>
              <w:fldChar w:fldCharType="end"/>
            </w:r>
          </w:ins>
          <w:ins w:id="1232" w:author="asus" w:date="2025-01-28T02:03:00Z">
            <w:r>
              <w:rPr>
                <w:rStyle w:val="26"/>
                <w:sz w:val="18"/>
                <w:rPrChange w:id="1233" w:author="asus" w:date="2025-01-28T02:06:00Z">
                  <w:rPr>
                    <w:rStyle w:val="26"/>
                  </w:rPr>
                </w:rPrChange>
              </w:rPr>
              <w:fldChar w:fldCharType="end"/>
            </w:r>
          </w:ins>
        </w:p>
        <w:p w14:paraId="61FFAE88">
          <w:pPr>
            <w:pStyle w:val="19"/>
            <w:tabs>
              <w:tab w:val="right" w:leader="dot" w:pos="9060"/>
            </w:tabs>
            <w:rPr>
              <w:ins w:id="1234" w:author="asus" w:date="2025-01-28T02:03:00Z"/>
              <w:rFonts w:hint="eastAsia"/>
              <w:sz w:val="18"/>
              <w:rPrChange w:id="1235" w:author="asus" w:date="2025-01-28T02:06:00Z">
                <w:rPr>
                  <w:ins w:id="1236" w:author="asus" w:date="2025-01-28T02:03:00Z"/>
                  <w:rFonts w:hint="eastAsia"/>
                </w:rPr>
              </w:rPrChange>
            </w:rPr>
          </w:pPr>
          <w:ins w:id="1237" w:author="asus" w:date="2025-01-28T02:03:00Z">
            <w:r>
              <w:rPr>
                <w:rStyle w:val="26"/>
                <w:sz w:val="18"/>
                <w:rPrChange w:id="1238" w:author="asus" w:date="2025-01-28T02:06:00Z">
                  <w:rPr>
                    <w:rStyle w:val="26"/>
                  </w:rPr>
                </w:rPrChange>
              </w:rPr>
              <w:fldChar w:fldCharType="begin"/>
            </w:r>
          </w:ins>
          <w:ins w:id="1239" w:author="asus" w:date="2025-01-28T02:03:00Z">
            <w:r>
              <w:rPr>
                <w:rStyle w:val="26"/>
                <w:sz w:val="18"/>
                <w:rPrChange w:id="1240" w:author="asus" w:date="2025-01-28T02:06:00Z">
                  <w:rPr>
                    <w:rStyle w:val="26"/>
                  </w:rPr>
                </w:rPrChange>
              </w:rPr>
              <w:instrText xml:space="preserve"> </w:instrText>
            </w:r>
          </w:ins>
          <w:ins w:id="1241" w:author="asus" w:date="2025-01-28T02:03:00Z">
            <w:r>
              <w:rPr>
                <w:sz w:val="18"/>
                <w:rPrChange w:id="1242" w:author="asus" w:date="2025-01-28T02:06:00Z">
                  <w:rPr/>
                </w:rPrChange>
              </w:rPr>
              <w:instrText xml:space="preserve">HYPERLINK \l "_Toc188922292"</w:instrText>
            </w:r>
          </w:ins>
          <w:ins w:id="1243" w:author="asus" w:date="2025-01-28T02:03:00Z">
            <w:r>
              <w:rPr>
                <w:rStyle w:val="26"/>
                <w:sz w:val="18"/>
                <w:rPrChange w:id="1244" w:author="asus" w:date="2025-01-28T02:06:00Z">
                  <w:rPr>
                    <w:rStyle w:val="26"/>
                  </w:rPr>
                </w:rPrChange>
              </w:rPr>
              <w:instrText xml:space="preserve"> </w:instrText>
            </w:r>
          </w:ins>
          <w:ins w:id="1245" w:author="asus" w:date="2025-01-28T02:03:00Z">
            <w:r>
              <w:rPr>
                <w:rStyle w:val="26"/>
                <w:sz w:val="18"/>
                <w:rPrChange w:id="1246" w:author="asus" w:date="2025-01-28T02:06:00Z">
                  <w:rPr>
                    <w:rStyle w:val="26"/>
                  </w:rPr>
                </w:rPrChange>
              </w:rPr>
              <w:fldChar w:fldCharType="separate"/>
            </w:r>
          </w:ins>
          <w:ins w:id="1247" w:author="asus" w:date="2025-01-28T02:03:00Z">
            <w:r>
              <w:rPr>
                <w:rStyle w:val="26"/>
                <w:rFonts w:ascii="Times New Roman" w:hAnsi="Times New Roman" w:eastAsia="Times New Roman" w:cs="Times New Roman"/>
                <w:b/>
                <w:bCs/>
                <w:sz w:val="18"/>
                <w:lang w:eastAsia="zh"/>
                <w:rPrChange w:id="1248"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249" w:author="asus" w:date="2025-01-28T02:03:00Z">
            <w:r>
              <w:rPr>
                <w:rStyle w:val="26"/>
                <w:rFonts w:ascii="Times New Roman" w:hAnsi="Times New Roman" w:eastAsia="Times New Roman" w:cs="Times New Roman"/>
                <w:b/>
                <w:bCs/>
                <w:sz w:val="18"/>
                <w:rPrChange w:id="1250" w:author="asus" w:date="2025-01-28T02:06:00Z">
                  <w:rPr>
                    <w:rStyle w:val="26"/>
                    <w:rFonts w:ascii="Times New Roman" w:hAnsi="Times New Roman" w:eastAsia="Times New Roman" w:cs="Times New Roman"/>
                    <w:b/>
                    <w:bCs/>
                    <w14:ligatures w14:val="standardContextual"/>
                  </w:rPr>
                </w:rPrChange>
                <w14:ligatures w14:val="standardContextual"/>
              </w:rPr>
              <w:t>.1</w:t>
            </w:r>
          </w:ins>
          <w:ins w:id="1251" w:author="asus" w:date="2025-01-28T02:03:00Z">
            <w:r>
              <w:rPr>
                <w:rStyle w:val="26"/>
                <w:rFonts w:ascii="Times New Roman" w:hAnsi="Times New Roman" w:eastAsia="Times New Roman" w:cs="Times New Roman"/>
                <w:b/>
                <w:bCs/>
                <w:sz w:val="18"/>
                <w:lang w:eastAsia="zh"/>
                <w:rPrChange w:id="1252"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253" w:author="asus" w:date="2025-01-28T02:03:00Z">
            <w:r>
              <w:rPr>
                <w:rStyle w:val="26"/>
                <w:rFonts w:ascii="Times New Roman" w:hAnsi="Times New Roman" w:eastAsia="Times New Roman" w:cs="Times New Roman"/>
                <w:b/>
                <w:bCs/>
                <w:sz w:val="18"/>
                <w:rPrChange w:id="1254"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255" w:author="asus" w:date="2025-01-28T02:03:00Z">
            <w:r>
              <w:rPr>
                <w:rStyle w:val="26"/>
                <w:rFonts w:ascii="Times New Roman" w:hAnsi="Times New Roman" w:eastAsia="Times New Roman" w:cs="Times New Roman"/>
                <w:b/>
                <w:bCs/>
                <w:sz w:val="18"/>
                <w:lang w:eastAsia="zh"/>
                <w:rPrChange w:id="1256"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257" w:author="asus" w:date="2025-01-28T02:03:00Z">
            <w:r>
              <w:rPr>
                <w:rStyle w:val="26"/>
                <w:rFonts w:ascii="Times New Roman" w:hAnsi="Times New Roman" w:eastAsia="Times New Roman" w:cs="Times New Roman"/>
                <w:b/>
                <w:bCs/>
                <w:sz w:val="18"/>
                <w:rPrChange w:id="1258"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259" w:author="asus" w:date="2025-01-28T02:03:00Z">
            <w:r>
              <w:rPr>
                <w:sz w:val="18"/>
                <w:rPrChange w:id="1260" w:author="asus" w:date="2025-01-28T02:06:00Z">
                  <w:rPr/>
                </w:rPrChange>
              </w:rPr>
              <w:tab/>
            </w:r>
          </w:ins>
          <w:ins w:id="1261" w:author="asus" w:date="2025-01-28T02:03:00Z">
            <w:r>
              <w:rPr>
                <w:sz w:val="18"/>
                <w:rPrChange w:id="1262" w:author="asus" w:date="2025-01-28T02:06:00Z">
                  <w:rPr/>
                </w:rPrChange>
              </w:rPr>
              <w:fldChar w:fldCharType="begin"/>
            </w:r>
          </w:ins>
          <w:ins w:id="1263" w:author="asus" w:date="2025-01-28T02:03:00Z">
            <w:r>
              <w:rPr>
                <w:sz w:val="18"/>
                <w:rPrChange w:id="1264" w:author="asus" w:date="2025-01-28T02:06:00Z">
                  <w:rPr/>
                </w:rPrChange>
              </w:rPr>
              <w:instrText xml:space="preserve"> PAGEREF _Toc188922292 \h </w:instrText>
            </w:r>
          </w:ins>
          <w:ins w:id="1265" w:author="asus" w:date="2025-01-28T02:03:00Z">
            <w:r>
              <w:rPr>
                <w:sz w:val="18"/>
                <w:rPrChange w:id="1266" w:author="asus" w:date="2025-01-28T02:06:00Z">
                  <w:rPr/>
                </w:rPrChange>
              </w:rPr>
              <w:fldChar w:fldCharType="separate"/>
            </w:r>
          </w:ins>
          <w:r>
            <w:rPr>
              <w:sz w:val="18"/>
            </w:rPr>
            <w:t>19</w:t>
          </w:r>
          <w:ins w:id="1267" w:author="asus" w:date="2025-01-28T02:03:00Z">
            <w:r>
              <w:rPr>
                <w:sz w:val="18"/>
                <w:rPrChange w:id="1268" w:author="asus" w:date="2025-01-28T02:06:00Z">
                  <w:rPr/>
                </w:rPrChange>
              </w:rPr>
              <w:fldChar w:fldCharType="end"/>
            </w:r>
          </w:ins>
          <w:ins w:id="1269" w:author="asus" w:date="2025-01-28T02:03:00Z">
            <w:r>
              <w:rPr>
                <w:rStyle w:val="26"/>
                <w:sz w:val="18"/>
                <w:rPrChange w:id="1270" w:author="asus" w:date="2025-01-28T02:06:00Z">
                  <w:rPr>
                    <w:rStyle w:val="26"/>
                  </w:rPr>
                </w:rPrChange>
              </w:rPr>
              <w:fldChar w:fldCharType="end"/>
            </w:r>
          </w:ins>
        </w:p>
        <w:p w14:paraId="069199BF">
          <w:pPr>
            <w:pStyle w:val="19"/>
            <w:tabs>
              <w:tab w:val="right" w:leader="dot" w:pos="9060"/>
            </w:tabs>
            <w:rPr>
              <w:ins w:id="1271" w:author="asus" w:date="2025-01-28T02:03:00Z"/>
              <w:rFonts w:hint="eastAsia"/>
              <w:sz w:val="18"/>
              <w:rPrChange w:id="1272" w:author="asus" w:date="2025-01-28T02:06:00Z">
                <w:rPr>
                  <w:ins w:id="1273" w:author="asus" w:date="2025-01-28T02:03:00Z"/>
                  <w:rFonts w:hint="eastAsia"/>
                </w:rPr>
              </w:rPrChange>
            </w:rPr>
          </w:pPr>
          <w:ins w:id="1274" w:author="asus" w:date="2025-01-28T02:03:00Z">
            <w:r>
              <w:rPr>
                <w:rStyle w:val="26"/>
                <w:sz w:val="18"/>
                <w:rPrChange w:id="1275" w:author="asus" w:date="2025-01-28T02:06:00Z">
                  <w:rPr>
                    <w:rStyle w:val="26"/>
                  </w:rPr>
                </w:rPrChange>
              </w:rPr>
              <w:fldChar w:fldCharType="begin"/>
            </w:r>
          </w:ins>
          <w:ins w:id="1276" w:author="asus" w:date="2025-01-28T02:03:00Z">
            <w:r>
              <w:rPr>
                <w:rStyle w:val="26"/>
                <w:sz w:val="18"/>
                <w:rPrChange w:id="1277" w:author="asus" w:date="2025-01-28T02:06:00Z">
                  <w:rPr>
                    <w:rStyle w:val="26"/>
                  </w:rPr>
                </w:rPrChange>
              </w:rPr>
              <w:instrText xml:space="preserve"> </w:instrText>
            </w:r>
          </w:ins>
          <w:ins w:id="1278" w:author="asus" w:date="2025-01-28T02:03:00Z">
            <w:r>
              <w:rPr>
                <w:sz w:val="18"/>
                <w:rPrChange w:id="1279" w:author="asus" w:date="2025-01-28T02:06:00Z">
                  <w:rPr/>
                </w:rPrChange>
              </w:rPr>
              <w:instrText xml:space="preserve">HYPERLINK \l "_Toc188922297"</w:instrText>
            </w:r>
          </w:ins>
          <w:ins w:id="1280" w:author="asus" w:date="2025-01-28T02:03:00Z">
            <w:r>
              <w:rPr>
                <w:rStyle w:val="26"/>
                <w:sz w:val="18"/>
                <w:rPrChange w:id="1281" w:author="asus" w:date="2025-01-28T02:06:00Z">
                  <w:rPr>
                    <w:rStyle w:val="26"/>
                  </w:rPr>
                </w:rPrChange>
              </w:rPr>
              <w:instrText xml:space="preserve"> </w:instrText>
            </w:r>
          </w:ins>
          <w:ins w:id="1282" w:author="asus" w:date="2025-01-28T02:03:00Z">
            <w:r>
              <w:rPr>
                <w:rStyle w:val="26"/>
                <w:sz w:val="18"/>
                <w:rPrChange w:id="1283" w:author="asus" w:date="2025-01-28T02:06:00Z">
                  <w:rPr>
                    <w:rStyle w:val="26"/>
                  </w:rPr>
                </w:rPrChange>
              </w:rPr>
              <w:fldChar w:fldCharType="separate"/>
            </w:r>
          </w:ins>
          <w:ins w:id="1284" w:author="asus" w:date="2025-01-28T02:03:00Z">
            <w:r>
              <w:rPr>
                <w:rStyle w:val="26"/>
                <w:rFonts w:ascii="Times New Roman" w:hAnsi="Times New Roman" w:cs="Times New Roman"/>
                <w:b/>
                <w:bCs/>
                <w:sz w:val="18"/>
                <w:lang w:eastAsia="zh"/>
                <w:rPrChange w:id="1285" w:author="asus" w:date="2025-01-28T02:06:00Z">
                  <w:rPr>
                    <w:rStyle w:val="26"/>
                    <w:rFonts w:ascii="Times New Roman" w:hAnsi="Times New Roman" w:cs="Times New Roman"/>
                    <w:b/>
                    <w:bCs/>
                    <w:lang w:eastAsia="zh"/>
                    <w14:ligatures w14:val="standardContextual"/>
                  </w:rPr>
                </w:rPrChange>
                <w14:ligatures w14:val="standardContextual"/>
              </w:rPr>
              <w:t>7</w:t>
            </w:r>
          </w:ins>
          <w:ins w:id="1286" w:author="asus" w:date="2025-01-28T02:03:00Z">
            <w:r>
              <w:rPr>
                <w:rStyle w:val="26"/>
                <w:rFonts w:ascii="Times New Roman" w:hAnsi="Times New Roman" w:cs="Times New Roman"/>
                <w:b/>
                <w:bCs/>
                <w:sz w:val="18"/>
                <w:rPrChange w:id="1287" w:author="asus" w:date="2025-01-28T02:06:00Z">
                  <w:rPr>
                    <w:rStyle w:val="26"/>
                    <w:rFonts w:ascii="Times New Roman" w:hAnsi="Times New Roman" w:cs="Times New Roman"/>
                    <w:b/>
                    <w:bCs/>
                    <w14:ligatures w14:val="standardContextual"/>
                  </w:rPr>
                </w:rPrChange>
                <w14:ligatures w14:val="standardContextual"/>
              </w:rPr>
              <w:t>.2</w:t>
            </w:r>
          </w:ins>
          <w:ins w:id="1288" w:author="asus" w:date="2025-01-28T02:03:00Z">
            <w:r>
              <w:rPr>
                <w:rStyle w:val="26"/>
                <w:rFonts w:ascii="Times New Roman" w:hAnsi="Times New Roman" w:cs="Times New Roman"/>
                <w:b/>
                <w:bCs/>
                <w:sz w:val="18"/>
                <w:lang w:eastAsia="zh"/>
                <w:rPrChange w:id="1289"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290" w:author="asus" w:date="2025-01-28T02:03:00Z">
            <w:r>
              <w:rPr>
                <w:rStyle w:val="26"/>
                <w:rFonts w:ascii="Times New Roman" w:hAnsi="Times New Roman" w:eastAsia="Times New Roman" w:cs="Times New Roman"/>
                <w:b/>
                <w:bCs/>
                <w:sz w:val="18"/>
                <w:rPrChange w:id="1291"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292" w:author="asus" w:date="2025-01-28T02:03:00Z">
            <w:r>
              <w:rPr>
                <w:rStyle w:val="26"/>
                <w:rFonts w:ascii="Times New Roman" w:hAnsi="Times New Roman" w:eastAsia="Times New Roman" w:cs="Times New Roman"/>
                <w:b/>
                <w:bCs/>
                <w:sz w:val="18"/>
                <w:lang w:eastAsia="zh"/>
                <w:rPrChange w:id="1293"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294" w:author="asus" w:date="2025-01-28T02:03:00Z">
            <w:r>
              <w:rPr>
                <w:sz w:val="18"/>
                <w:rPrChange w:id="1295" w:author="asus" w:date="2025-01-28T02:06:00Z">
                  <w:rPr/>
                </w:rPrChange>
              </w:rPr>
              <w:tab/>
            </w:r>
          </w:ins>
          <w:ins w:id="1296" w:author="asus" w:date="2025-01-28T02:03:00Z">
            <w:r>
              <w:rPr>
                <w:sz w:val="18"/>
                <w:rPrChange w:id="1297" w:author="asus" w:date="2025-01-28T02:06:00Z">
                  <w:rPr/>
                </w:rPrChange>
              </w:rPr>
              <w:fldChar w:fldCharType="begin"/>
            </w:r>
          </w:ins>
          <w:ins w:id="1298" w:author="asus" w:date="2025-01-28T02:03:00Z">
            <w:r>
              <w:rPr>
                <w:sz w:val="18"/>
                <w:rPrChange w:id="1299" w:author="asus" w:date="2025-01-28T02:06:00Z">
                  <w:rPr/>
                </w:rPrChange>
              </w:rPr>
              <w:instrText xml:space="preserve"> PAGEREF _Toc188922297 \h </w:instrText>
            </w:r>
          </w:ins>
          <w:ins w:id="1300" w:author="asus" w:date="2025-01-28T02:03:00Z">
            <w:r>
              <w:rPr>
                <w:sz w:val="18"/>
                <w:rPrChange w:id="1301" w:author="asus" w:date="2025-01-28T02:06:00Z">
                  <w:rPr/>
                </w:rPrChange>
              </w:rPr>
              <w:fldChar w:fldCharType="separate"/>
            </w:r>
          </w:ins>
          <w:r>
            <w:rPr>
              <w:sz w:val="18"/>
            </w:rPr>
            <w:t>20</w:t>
          </w:r>
          <w:ins w:id="1302" w:author="asus" w:date="2025-01-28T02:03:00Z">
            <w:r>
              <w:rPr>
                <w:sz w:val="18"/>
                <w:rPrChange w:id="1303" w:author="asus" w:date="2025-01-28T02:06:00Z">
                  <w:rPr/>
                </w:rPrChange>
              </w:rPr>
              <w:fldChar w:fldCharType="end"/>
            </w:r>
          </w:ins>
          <w:ins w:id="1304" w:author="asus" w:date="2025-01-28T02:03:00Z">
            <w:r>
              <w:rPr>
                <w:rStyle w:val="26"/>
                <w:sz w:val="18"/>
                <w:rPrChange w:id="1305" w:author="asus" w:date="2025-01-28T02:06:00Z">
                  <w:rPr>
                    <w:rStyle w:val="26"/>
                  </w:rPr>
                </w:rPrChange>
              </w:rPr>
              <w:fldChar w:fldCharType="end"/>
            </w:r>
          </w:ins>
        </w:p>
        <w:p w14:paraId="4F036955">
          <w:pPr>
            <w:pStyle w:val="19"/>
            <w:tabs>
              <w:tab w:val="right" w:leader="dot" w:pos="9060"/>
            </w:tabs>
            <w:rPr>
              <w:ins w:id="1306" w:author="asus" w:date="2025-01-28T02:03:00Z"/>
              <w:rFonts w:hint="eastAsia"/>
              <w:sz w:val="18"/>
              <w:rPrChange w:id="1307" w:author="asus" w:date="2025-01-28T02:06:00Z">
                <w:rPr>
                  <w:ins w:id="1308" w:author="asus" w:date="2025-01-28T02:03:00Z"/>
                  <w:rFonts w:hint="eastAsia"/>
                </w:rPr>
              </w:rPrChange>
            </w:rPr>
          </w:pPr>
          <w:ins w:id="1309" w:author="asus" w:date="2025-01-28T02:03:00Z">
            <w:r>
              <w:rPr>
                <w:rStyle w:val="26"/>
                <w:sz w:val="18"/>
                <w:rPrChange w:id="1310" w:author="asus" w:date="2025-01-28T02:06:00Z">
                  <w:rPr>
                    <w:rStyle w:val="26"/>
                  </w:rPr>
                </w:rPrChange>
              </w:rPr>
              <w:fldChar w:fldCharType="begin"/>
            </w:r>
          </w:ins>
          <w:ins w:id="1311" w:author="asus" w:date="2025-01-28T02:03:00Z">
            <w:r>
              <w:rPr>
                <w:rStyle w:val="26"/>
                <w:sz w:val="18"/>
                <w:rPrChange w:id="1312" w:author="asus" w:date="2025-01-28T02:06:00Z">
                  <w:rPr>
                    <w:rStyle w:val="26"/>
                  </w:rPr>
                </w:rPrChange>
              </w:rPr>
              <w:instrText xml:space="preserve"> </w:instrText>
            </w:r>
          </w:ins>
          <w:ins w:id="1313" w:author="asus" w:date="2025-01-28T02:03:00Z">
            <w:r>
              <w:rPr>
                <w:sz w:val="18"/>
                <w:rPrChange w:id="1314" w:author="asus" w:date="2025-01-28T02:06:00Z">
                  <w:rPr/>
                </w:rPrChange>
              </w:rPr>
              <w:instrText xml:space="preserve">HYPERLINK \l "_Toc188922304"</w:instrText>
            </w:r>
          </w:ins>
          <w:ins w:id="1315" w:author="asus" w:date="2025-01-28T02:03:00Z">
            <w:r>
              <w:rPr>
                <w:rStyle w:val="26"/>
                <w:sz w:val="18"/>
                <w:rPrChange w:id="1316" w:author="asus" w:date="2025-01-28T02:06:00Z">
                  <w:rPr>
                    <w:rStyle w:val="26"/>
                  </w:rPr>
                </w:rPrChange>
              </w:rPr>
              <w:instrText xml:space="preserve"> </w:instrText>
            </w:r>
          </w:ins>
          <w:ins w:id="1317" w:author="asus" w:date="2025-01-28T02:03:00Z">
            <w:r>
              <w:rPr>
                <w:rStyle w:val="26"/>
                <w:sz w:val="18"/>
                <w:rPrChange w:id="1318" w:author="asus" w:date="2025-01-28T02:06:00Z">
                  <w:rPr>
                    <w:rStyle w:val="26"/>
                  </w:rPr>
                </w:rPrChange>
              </w:rPr>
              <w:fldChar w:fldCharType="separate"/>
            </w:r>
          </w:ins>
          <w:ins w:id="1319" w:author="asus" w:date="2025-01-28T02:03:00Z">
            <w:r>
              <w:rPr>
                <w:rStyle w:val="26"/>
                <w:rFonts w:ascii="Times New Roman" w:hAnsi="Times New Roman" w:eastAsia="宋体" w:cs="Times New Roman"/>
                <w:b/>
                <w:bCs/>
                <w:sz w:val="18"/>
                <w:rPrChange w:id="1320" w:author="asus" w:date="2025-01-28T02:06:00Z">
                  <w:rPr>
                    <w:rStyle w:val="26"/>
                    <w:rFonts w:ascii="Times New Roman" w:hAnsi="Times New Roman" w:eastAsia="宋体" w:cs="Times New Roman"/>
                    <w:b/>
                    <w:bCs/>
                  </w:rPr>
                </w:rPrChange>
              </w:rPr>
              <w:t>7.</w:t>
            </w:r>
          </w:ins>
          <w:ins w:id="1321" w:author="asus" w:date="2025-01-28T02:03:00Z">
            <w:r>
              <w:rPr>
                <w:rStyle w:val="26"/>
                <w:rFonts w:ascii="Times New Roman" w:hAnsi="Times New Roman" w:eastAsia="宋体" w:cs="Times New Roman"/>
                <w:b/>
                <w:bCs/>
                <w:sz w:val="18"/>
                <w:lang w:eastAsia="zh"/>
                <w:rPrChange w:id="1322" w:author="asus" w:date="2025-01-28T02:06:00Z">
                  <w:rPr>
                    <w:rStyle w:val="26"/>
                    <w:rFonts w:ascii="Times New Roman" w:hAnsi="Times New Roman" w:eastAsia="宋体" w:cs="Times New Roman"/>
                    <w:b/>
                    <w:bCs/>
                    <w:lang w:eastAsia="zh"/>
                  </w:rPr>
                </w:rPrChange>
              </w:rPr>
              <w:t>3</w:t>
            </w:r>
          </w:ins>
          <w:ins w:id="1323" w:author="asus" w:date="2025-01-28T02:03:00Z">
            <w:r>
              <w:rPr>
                <w:rStyle w:val="26"/>
                <w:rFonts w:ascii="Times New Roman" w:hAnsi="Times New Roman" w:eastAsia="宋体" w:cs="Times New Roman"/>
                <w:b/>
                <w:bCs/>
                <w:sz w:val="18"/>
                <w:rPrChange w:id="1324" w:author="asus" w:date="2025-01-28T02:06:00Z">
                  <w:rPr>
                    <w:rStyle w:val="26"/>
                    <w:rFonts w:ascii="Times New Roman" w:hAnsi="Times New Roman" w:eastAsia="宋体" w:cs="Times New Roman"/>
                    <w:b/>
                    <w:bCs/>
                  </w:rPr>
                </w:rPrChange>
              </w:rPr>
              <w:t xml:space="preserve"> Host Country as a Key Medal Factor</w:t>
            </w:r>
          </w:ins>
          <w:ins w:id="1325" w:author="asus" w:date="2025-01-28T02:03:00Z">
            <w:r>
              <w:rPr>
                <w:sz w:val="18"/>
                <w:rPrChange w:id="1326" w:author="asus" w:date="2025-01-28T02:06:00Z">
                  <w:rPr/>
                </w:rPrChange>
              </w:rPr>
              <w:tab/>
            </w:r>
          </w:ins>
          <w:ins w:id="1327" w:author="asus" w:date="2025-01-28T02:03:00Z">
            <w:r>
              <w:rPr>
                <w:sz w:val="18"/>
                <w:rPrChange w:id="1328" w:author="asus" w:date="2025-01-28T02:06:00Z">
                  <w:rPr/>
                </w:rPrChange>
              </w:rPr>
              <w:fldChar w:fldCharType="begin"/>
            </w:r>
          </w:ins>
          <w:ins w:id="1329" w:author="asus" w:date="2025-01-28T02:03:00Z">
            <w:r>
              <w:rPr>
                <w:sz w:val="18"/>
                <w:rPrChange w:id="1330" w:author="asus" w:date="2025-01-28T02:06:00Z">
                  <w:rPr/>
                </w:rPrChange>
              </w:rPr>
              <w:instrText xml:space="preserve"> PAGEREF _Toc188922304 \h </w:instrText>
            </w:r>
          </w:ins>
          <w:ins w:id="1331" w:author="asus" w:date="2025-01-28T02:03:00Z">
            <w:r>
              <w:rPr>
                <w:sz w:val="18"/>
                <w:rPrChange w:id="1332" w:author="asus" w:date="2025-01-28T02:06:00Z">
                  <w:rPr/>
                </w:rPrChange>
              </w:rPr>
              <w:fldChar w:fldCharType="separate"/>
            </w:r>
          </w:ins>
          <w:r>
            <w:rPr>
              <w:sz w:val="18"/>
            </w:rPr>
            <w:t>20</w:t>
          </w:r>
          <w:ins w:id="1333" w:author="asus" w:date="2025-01-28T02:03:00Z">
            <w:r>
              <w:rPr>
                <w:sz w:val="18"/>
                <w:rPrChange w:id="1334" w:author="asus" w:date="2025-01-28T02:06:00Z">
                  <w:rPr/>
                </w:rPrChange>
              </w:rPr>
              <w:fldChar w:fldCharType="end"/>
            </w:r>
          </w:ins>
          <w:ins w:id="1335" w:author="asus" w:date="2025-01-28T02:03:00Z">
            <w:r>
              <w:rPr>
                <w:rStyle w:val="26"/>
                <w:sz w:val="18"/>
                <w:rPrChange w:id="1336" w:author="asus" w:date="2025-01-28T02:06:00Z">
                  <w:rPr>
                    <w:rStyle w:val="26"/>
                  </w:rPr>
                </w:rPrChange>
              </w:rPr>
              <w:fldChar w:fldCharType="end"/>
            </w:r>
          </w:ins>
        </w:p>
        <w:p w14:paraId="257A92E6">
          <w:pPr>
            <w:pStyle w:val="19"/>
            <w:tabs>
              <w:tab w:val="right" w:leader="dot" w:pos="9060"/>
            </w:tabs>
            <w:rPr>
              <w:ins w:id="1337" w:author="asus" w:date="2025-01-28T02:03:00Z"/>
              <w:rFonts w:hint="eastAsia"/>
              <w:sz w:val="18"/>
              <w:rPrChange w:id="1338" w:author="asus" w:date="2025-01-28T02:06:00Z">
                <w:rPr>
                  <w:ins w:id="1339" w:author="asus" w:date="2025-01-28T02:03:00Z"/>
                  <w:rFonts w:hint="eastAsia"/>
                </w:rPr>
              </w:rPrChange>
            </w:rPr>
          </w:pPr>
          <w:ins w:id="1340" w:author="asus" w:date="2025-01-28T02:03:00Z">
            <w:r>
              <w:rPr>
                <w:rStyle w:val="26"/>
                <w:sz w:val="18"/>
                <w:rPrChange w:id="1341" w:author="asus" w:date="2025-01-28T02:06:00Z">
                  <w:rPr>
                    <w:rStyle w:val="26"/>
                  </w:rPr>
                </w:rPrChange>
              </w:rPr>
              <w:fldChar w:fldCharType="begin"/>
            </w:r>
          </w:ins>
          <w:ins w:id="1342" w:author="asus" w:date="2025-01-28T02:03:00Z">
            <w:r>
              <w:rPr>
                <w:rStyle w:val="26"/>
                <w:sz w:val="18"/>
                <w:rPrChange w:id="1343" w:author="asus" w:date="2025-01-28T02:06:00Z">
                  <w:rPr>
                    <w:rStyle w:val="26"/>
                  </w:rPr>
                </w:rPrChange>
              </w:rPr>
              <w:instrText xml:space="preserve"> </w:instrText>
            </w:r>
          </w:ins>
          <w:ins w:id="1344" w:author="asus" w:date="2025-01-28T02:03:00Z">
            <w:r>
              <w:rPr>
                <w:sz w:val="18"/>
                <w:rPrChange w:id="1345" w:author="asus" w:date="2025-01-28T02:06:00Z">
                  <w:rPr/>
                </w:rPrChange>
              </w:rPr>
              <w:instrText xml:space="preserve">HYPERLINK \l "_Toc188922308"</w:instrText>
            </w:r>
          </w:ins>
          <w:ins w:id="1346" w:author="asus" w:date="2025-01-28T02:03:00Z">
            <w:r>
              <w:rPr>
                <w:rStyle w:val="26"/>
                <w:sz w:val="18"/>
                <w:rPrChange w:id="1347" w:author="asus" w:date="2025-01-28T02:06:00Z">
                  <w:rPr>
                    <w:rStyle w:val="26"/>
                  </w:rPr>
                </w:rPrChange>
              </w:rPr>
              <w:instrText xml:space="preserve"> </w:instrText>
            </w:r>
          </w:ins>
          <w:ins w:id="1348" w:author="asus" w:date="2025-01-28T02:03:00Z">
            <w:r>
              <w:rPr>
                <w:rStyle w:val="26"/>
                <w:sz w:val="18"/>
                <w:rPrChange w:id="1349" w:author="asus" w:date="2025-01-28T02:06:00Z">
                  <w:rPr>
                    <w:rStyle w:val="26"/>
                  </w:rPr>
                </w:rPrChange>
              </w:rPr>
              <w:fldChar w:fldCharType="separate"/>
            </w:r>
          </w:ins>
          <w:ins w:id="1350" w:author="asus" w:date="2025-01-28T02:03:00Z">
            <w:r>
              <w:rPr>
                <w:rStyle w:val="26"/>
                <w:rFonts w:ascii="Times New Roman" w:hAnsi="Times New Roman" w:cs="Times New Roman"/>
                <w:b/>
                <w:bCs/>
                <w:sz w:val="18"/>
                <w:lang w:eastAsia="zh"/>
                <w:rPrChange w:id="1351" w:author="asus" w:date="2025-01-28T02:06:00Z">
                  <w:rPr>
                    <w:rStyle w:val="26"/>
                    <w:rFonts w:ascii="Times New Roman" w:hAnsi="Times New Roman" w:cs="Times New Roman"/>
                    <w:b/>
                    <w:bCs/>
                    <w:lang w:eastAsia="zh"/>
                    <w14:ligatures w14:val="standardContextual"/>
                  </w:rPr>
                </w:rPrChange>
                <w14:ligatures w14:val="standardContextual"/>
              </w:rPr>
              <w:t>7</w:t>
            </w:r>
          </w:ins>
          <w:ins w:id="1352" w:author="asus" w:date="2025-01-28T02:03:00Z">
            <w:r>
              <w:rPr>
                <w:rStyle w:val="26"/>
                <w:rFonts w:ascii="Times New Roman" w:hAnsi="Times New Roman" w:cs="Times New Roman"/>
                <w:b/>
                <w:bCs/>
                <w:sz w:val="18"/>
                <w:rPrChange w:id="1353" w:author="asus" w:date="2025-01-28T02:06:00Z">
                  <w:rPr>
                    <w:rStyle w:val="26"/>
                    <w:rFonts w:ascii="Times New Roman" w:hAnsi="Times New Roman" w:cs="Times New Roman"/>
                    <w:b/>
                    <w:bCs/>
                    <w14:ligatures w14:val="standardContextual"/>
                  </w:rPr>
                </w:rPrChange>
                <w14:ligatures w14:val="standardContextual"/>
              </w:rPr>
              <w:t>.</w:t>
            </w:r>
          </w:ins>
          <w:ins w:id="1354" w:author="asus" w:date="2025-01-28T02:03:00Z">
            <w:r>
              <w:rPr>
                <w:rStyle w:val="26"/>
                <w:rFonts w:ascii="Times New Roman" w:hAnsi="Times New Roman" w:cs="Times New Roman"/>
                <w:b/>
                <w:bCs/>
                <w:sz w:val="18"/>
                <w:lang w:eastAsia="zh"/>
                <w:rPrChange w:id="1355"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356" w:author="asus" w:date="2025-01-28T02:03:00Z">
            <w:r>
              <w:rPr>
                <w:rStyle w:val="26"/>
                <w:rFonts w:ascii="Times New Roman" w:hAnsi="Times New Roman" w:eastAsia="Times New Roman" w:cs="Times New Roman"/>
                <w:b/>
                <w:bCs/>
                <w:sz w:val="18"/>
                <w:rPrChange w:id="1357"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358" w:author="asus" w:date="2025-01-28T02:03:00Z">
            <w:r>
              <w:rPr>
                <w:sz w:val="18"/>
                <w:rPrChange w:id="1359" w:author="asus" w:date="2025-01-28T02:06:00Z">
                  <w:rPr/>
                </w:rPrChange>
              </w:rPr>
              <w:tab/>
            </w:r>
          </w:ins>
          <w:ins w:id="1360" w:author="asus" w:date="2025-01-28T02:03:00Z">
            <w:r>
              <w:rPr>
                <w:sz w:val="18"/>
                <w:rPrChange w:id="1361" w:author="asus" w:date="2025-01-28T02:06:00Z">
                  <w:rPr/>
                </w:rPrChange>
              </w:rPr>
              <w:fldChar w:fldCharType="begin"/>
            </w:r>
          </w:ins>
          <w:ins w:id="1362" w:author="asus" w:date="2025-01-28T02:03:00Z">
            <w:r>
              <w:rPr>
                <w:sz w:val="18"/>
                <w:rPrChange w:id="1363" w:author="asus" w:date="2025-01-28T02:06:00Z">
                  <w:rPr/>
                </w:rPrChange>
              </w:rPr>
              <w:instrText xml:space="preserve"> PAGEREF _Toc188922308 \h </w:instrText>
            </w:r>
          </w:ins>
          <w:ins w:id="1364" w:author="asus" w:date="2025-01-28T02:03:00Z">
            <w:r>
              <w:rPr>
                <w:sz w:val="18"/>
                <w:rPrChange w:id="1365" w:author="asus" w:date="2025-01-28T02:06:00Z">
                  <w:rPr/>
                </w:rPrChange>
              </w:rPr>
              <w:fldChar w:fldCharType="separate"/>
            </w:r>
          </w:ins>
          <w:r>
            <w:rPr>
              <w:sz w:val="18"/>
            </w:rPr>
            <w:t>21</w:t>
          </w:r>
          <w:ins w:id="1366" w:author="asus" w:date="2025-01-28T02:03:00Z">
            <w:r>
              <w:rPr>
                <w:sz w:val="18"/>
                <w:rPrChange w:id="1367" w:author="asus" w:date="2025-01-28T02:06:00Z">
                  <w:rPr/>
                </w:rPrChange>
              </w:rPr>
              <w:fldChar w:fldCharType="end"/>
            </w:r>
          </w:ins>
          <w:ins w:id="1368" w:author="asus" w:date="2025-01-28T02:03:00Z">
            <w:r>
              <w:rPr>
                <w:rStyle w:val="26"/>
                <w:sz w:val="18"/>
                <w:rPrChange w:id="1369" w:author="asus" w:date="2025-01-28T02:06:00Z">
                  <w:rPr>
                    <w:rStyle w:val="26"/>
                  </w:rPr>
                </w:rPrChange>
              </w:rPr>
              <w:fldChar w:fldCharType="end"/>
            </w:r>
          </w:ins>
        </w:p>
        <w:p w14:paraId="6A625266">
          <w:pPr>
            <w:pStyle w:val="17"/>
            <w:tabs>
              <w:tab w:val="right" w:leader="dot" w:pos="9060"/>
            </w:tabs>
            <w:rPr>
              <w:ins w:id="1370" w:author="asus" w:date="2025-01-28T02:03:00Z"/>
              <w:sz w:val="18"/>
              <w:rPrChange w:id="1371" w:author="asus" w:date="2025-01-28T02:06:00Z">
                <w:rPr>
                  <w:ins w:id="1372" w:author="asus" w:date="2025-01-28T02:03:00Z"/>
                </w:rPr>
              </w:rPrChange>
            </w:rPr>
          </w:pPr>
          <w:ins w:id="1373" w:author="asus" w:date="2025-01-28T02:03:00Z">
            <w:r>
              <w:rPr>
                <w:rStyle w:val="26"/>
                <w:sz w:val="18"/>
                <w:rPrChange w:id="1374" w:author="asus" w:date="2025-01-28T02:06:00Z">
                  <w:rPr>
                    <w:rStyle w:val="26"/>
                  </w:rPr>
                </w:rPrChange>
              </w:rPr>
              <w:fldChar w:fldCharType="begin"/>
            </w:r>
          </w:ins>
          <w:ins w:id="1375" w:author="asus" w:date="2025-01-28T02:03:00Z">
            <w:r>
              <w:rPr>
                <w:rStyle w:val="26"/>
                <w:sz w:val="18"/>
                <w:rPrChange w:id="1376" w:author="asus" w:date="2025-01-28T02:06:00Z">
                  <w:rPr>
                    <w:rStyle w:val="26"/>
                  </w:rPr>
                </w:rPrChange>
              </w:rPr>
              <w:instrText xml:space="preserve"> </w:instrText>
            </w:r>
          </w:ins>
          <w:ins w:id="1377" w:author="asus" w:date="2025-01-28T02:03:00Z">
            <w:r>
              <w:rPr>
                <w:sz w:val="18"/>
                <w:rPrChange w:id="1378" w:author="asus" w:date="2025-01-28T02:06:00Z">
                  <w:rPr/>
                </w:rPrChange>
              </w:rPr>
              <w:instrText xml:space="preserve">HYPERLINK \l "_Toc188922314"</w:instrText>
            </w:r>
          </w:ins>
          <w:ins w:id="1379" w:author="asus" w:date="2025-01-28T02:03:00Z">
            <w:r>
              <w:rPr>
                <w:rStyle w:val="26"/>
                <w:sz w:val="18"/>
                <w:rPrChange w:id="1380" w:author="asus" w:date="2025-01-28T02:06:00Z">
                  <w:rPr>
                    <w:rStyle w:val="26"/>
                  </w:rPr>
                </w:rPrChange>
              </w:rPr>
              <w:instrText xml:space="preserve"> </w:instrText>
            </w:r>
          </w:ins>
          <w:ins w:id="1381" w:author="asus" w:date="2025-01-28T02:03:00Z">
            <w:r>
              <w:rPr>
                <w:rStyle w:val="26"/>
                <w:sz w:val="18"/>
                <w:rPrChange w:id="1382" w:author="asus" w:date="2025-01-28T02:06:00Z">
                  <w:rPr>
                    <w:rStyle w:val="26"/>
                  </w:rPr>
                </w:rPrChange>
              </w:rPr>
              <w:fldChar w:fldCharType="separate"/>
            </w:r>
          </w:ins>
          <w:ins w:id="1383" w:author="asus" w:date="2025-01-28T02:03:00Z">
            <w:r>
              <w:rPr>
                <w:rStyle w:val="26"/>
                <w:rFonts w:ascii="Times New Roman" w:hAnsi="Times New Roman" w:cs="Times New Roman"/>
                <w:b/>
                <w:bCs/>
                <w:sz w:val="18"/>
                <w:rPrChange w:id="1384" w:author="asus" w:date="2025-01-28T02:06:00Z">
                  <w:rPr>
                    <w:rStyle w:val="26"/>
                    <w:rFonts w:ascii="Times New Roman" w:hAnsi="Times New Roman" w:cs="Times New Roman"/>
                    <w:b/>
                    <w:bCs/>
                    <w14:ligatures w14:val="standardContextual"/>
                  </w:rPr>
                </w:rPrChange>
                <w14:ligatures w14:val="standardContextual"/>
              </w:rPr>
              <w:t>8</w:t>
            </w:r>
          </w:ins>
          <w:ins w:id="1385" w:author="asus" w:date="2025-01-28T02:03:00Z">
            <w:r>
              <w:rPr>
                <w:rStyle w:val="26"/>
                <w:rFonts w:ascii="Times New Roman" w:hAnsi="Times New Roman" w:eastAsia="Times New Roman" w:cs="Times New Roman"/>
                <w:b/>
                <w:bCs/>
                <w:sz w:val="18"/>
                <w:rPrChange w:id="1386"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387" w:author="asus" w:date="2025-01-28T02:03:00Z">
            <w:r>
              <w:rPr>
                <w:sz w:val="18"/>
                <w:rPrChange w:id="1388" w:author="asus" w:date="2025-01-28T02:06:00Z">
                  <w:rPr/>
                </w:rPrChange>
              </w:rPr>
              <w:tab/>
            </w:r>
          </w:ins>
          <w:ins w:id="1389" w:author="asus" w:date="2025-01-28T02:03:00Z">
            <w:r>
              <w:rPr>
                <w:sz w:val="18"/>
                <w:rPrChange w:id="1390" w:author="asus" w:date="2025-01-28T02:06:00Z">
                  <w:rPr/>
                </w:rPrChange>
              </w:rPr>
              <w:fldChar w:fldCharType="begin"/>
            </w:r>
          </w:ins>
          <w:ins w:id="1391" w:author="asus" w:date="2025-01-28T02:03:00Z">
            <w:r>
              <w:rPr>
                <w:sz w:val="18"/>
                <w:rPrChange w:id="1392" w:author="asus" w:date="2025-01-28T02:06:00Z">
                  <w:rPr/>
                </w:rPrChange>
              </w:rPr>
              <w:instrText xml:space="preserve"> PAGEREF _Toc188922314 \h </w:instrText>
            </w:r>
          </w:ins>
          <w:ins w:id="1393" w:author="asus" w:date="2025-01-28T02:03:00Z">
            <w:r>
              <w:rPr>
                <w:sz w:val="18"/>
                <w:rPrChange w:id="1394" w:author="asus" w:date="2025-01-28T02:06:00Z">
                  <w:rPr/>
                </w:rPrChange>
              </w:rPr>
              <w:fldChar w:fldCharType="separate"/>
            </w:r>
          </w:ins>
          <w:r>
            <w:rPr>
              <w:sz w:val="18"/>
            </w:rPr>
            <w:t>22</w:t>
          </w:r>
          <w:ins w:id="1395" w:author="asus" w:date="2025-01-28T02:03:00Z">
            <w:r>
              <w:rPr>
                <w:sz w:val="18"/>
                <w:rPrChange w:id="1396" w:author="asus" w:date="2025-01-28T02:06:00Z">
                  <w:rPr/>
                </w:rPrChange>
              </w:rPr>
              <w:fldChar w:fldCharType="end"/>
            </w:r>
          </w:ins>
          <w:ins w:id="1397" w:author="asus" w:date="2025-01-28T02:03:00Z">
            <w:r>
              <w:rPr>
                <w:rStyle w:val="26"/>
                <w:sz w:val="18"/>
                <w:rPrChange w:id="1398" w:author="asus" w:date="2025-01-28T02:06:00Z">
                  <w:rPr>
                    <w:rStyle w:val="26"/>
                  </w:rPr>
                </w:rPrChange>
              </w:rPr>
              <w:fldChar w:fldCharType="end"/>
            </w:r>
          </w:ins>
        </w:p>
        <w:p w14:paraId="590012E2">
          <w:pPr>
            <w:pStyle w:val="17"/>
            <w:tabs>
              <w:tab w:val="right" w:leader="dot" w:pos="9060"/>
            </w:tabs>
            <w:rPr>
              <w:ins w:id="1399" w:author="asus" w:date="2025-01-28T02:03:00Z"/>
              <w:sz w:val="18"/>
              <w:rPrChange w:id="1400" w:author="asus" w:date="2025-01-28T02:06:00Z">
                <w:rPr>
                  <w:ins w:id="1401" w:author="asus" w:date="2025-01-28T02:03:00Z"/>
                </w:rPr>
              </w:rPrChange>
            </w:rPr>
          </w:pPr>
          <w:ins w:id="1402" w:author="asus" w:date="2025-01-28T02:03:00Z">
            <w:r>
              <w:rPr>
                <w:rStyle w:val="26"/>
                <w:sz w:val="18"/>
                <w:rPrChange w:id="1403" w:author="asus" w:date="2025-01-28T02:06:00Z">
                  <w:rPr>
                    <w:rStyle w:val="26"/>
                  </w:rPr>
                </w:rPrChange>
              </w:rPr>
              <w:fldChar w:fldCharType="begin"/>
            </w:r>
          </w:ins>
          <w:ins w:id="1404" w:author="asus" w:date="2025-01-28T02:03:00Z">
            <w:r>
              <w:rPr>
                <w:rStyle w:val="26"/>
                <w:sz w:val="18"/>
                <w:rPrChange w:id="1405" w:author="asus" w:date="2025-01-28T02:06:00Z">
                  <w:rPr>
                    <w:rStyle w:val="26"/>
                  </w:rPr>
                </w:rPrChange>
              </w:rPr>
              <w:instrText xml:space="preserve"> </w:instrText>
            </w:r>
          </w:ins>
          <w:ins w:id="1406" w:author="asus" w:date="2025-01-28T02:03:00Z">
            <w:r>
              <w:rPr>
                <w:sz w:val="18"/>
                <w:rPrChange w:id="1407" w:author="asus" w:date="2025-01-28T02:06:00Z">
                  <w:rPr/>
                </w:rPrChange>
              </w:rPr>
              <w:instrText xml:space="preserve">HYPERLINK \l "_Toc188922315"</w:instrText>
            </w:r>
          </w:ins>
          <w:ins w:id="1408" w:author="asus" w:date="2025-01-28T02:03:00Z">
            <w:r>
              <w:rPr>
                <w:rStyle w:val="26"/>
                <w:sz w:val="18"/>
                <w:rPrChange w:id="1409" w:author="asus" w:date="2025-01-28T02:06:00Z">
                  <w:rPr>
                    <w:rStyle w:val="26"/>
                  </w:rPr>
                </w:rPrChange>
              </w:rPr>
              <w:instrText xml:space="preserve"> </w:instrText>
            </w:r>
          </w:ins>
          <w:ins w:id="1410" w:author="asus" w:date="2025-01-28T02:03:00Z">
            <w:r>
              <w:rPr>
                <w:rStyle w:val="26"/>
                <w:sz w:val="18"/>
                <w:rPrChange w:id="1411" w:author="asus" w:date="2025-01-28T02:06:00Z">
                  <w:rPr>
                    <w:rStyle w:val="26"/>
                  </w:rPr>
                </w:rPrChange>
              </w:rPr>
              <w:fldChar w:fldCharType="separate"/>
            </w:r>
          </w:ins>
          <w:ins w:id="1412" w:author="asus" w:date="2025-01-28T02:03:00Z">
            <w:r>
              <w:rPr>
                <w:rStyle w:val="26"/>
                <w:rFonts w:ascii="Times New Roman" w:hAnsi="Times New Roman" w:cs="Times New Roman"/>
                <w:b/>
                <w:bCs/>
                <w:sz w:val="18"/>
                <w:rPrChange w:id="1413" w:author="asus" w:date="2025-01-28T02:06:00Z">
                  <w:rPr>
                    <w:rStyle w:val="26"/>
                    <w:rFonts w:ascii="Times New Roman" w:hAnsi="Times New Roman" w:cs="Times New Roman"/>
                    <w:b/>
                    <w:bCs/>
                    <w14:ligatures w14:val="standardContextual"/>
                  </w:rPr>
                </w:rPrChange>
                <w14:ligatures w14:val="standardContextual"/>
              </w:rPr>
              <w:t>9</w:t>
            </w:r>
          </w:ins>
          <w:ins w:id="1414" w:author="asus" w:date="2025-01-28T02:03:00Z">
            <w:r>
              <w:rPr>
                <w:rStyle w:val="26"/>
                <w:rFonts w:ascii="Times New Roman" w:hAnsi="Times New Roman" w:eastAsia="Times New Roman" w:cs="Times New Roman"/>
                <w:b/>
                <w:bCs/>
                <w:sz w:val="18"/>
                <w:rPrChange w:id="1415"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416" w:author="asus" w:date="2025-01-28T02:03:00Z">
            <w:r>
              <w:rPr>
                <w:sz w:val="18"/>
                <w:rPrChange w:id="1417" w:author="asus" w:date="2025-01-28T02:06:00Z">
                  <w:rPr/>
                </w:rPrChange>
              </w:rPr>
              <w:tab/>
            </w:r>
          </w:ins>
          <w:ins w:id="1418" w:author="asus" w:date="2025-01-28T02:03:00Z">
            <w:r>
              <w:rPr>
                <w:sz w:val="18"/>
                <w:rPrChange w:id="1419" w:author="asus" w:date="2025-01-28T02:06:00Z">
                  <w:rPr/>
                </w:rPrChange>
              </w:rPr>
              <w:fldChar w:fldCharType="begin"/>
            </w:r>
          </w:ins>
          <w:ins w:id="1420" w:author="asus" w:date="2025-01-28T02:03:00Z">
            <w:r>
              <w:rPr>
                <w:sz w:val="18"/>
                <w:rPrChange w:id="1421" w:author="asus" w:date="2025-01-28T02:06:00Z">
                  <w:rPr/>
                </w:rPrChange>
              </w:rPr>
              <w:instrText xml:space="preserve"> PAGEREF _Toc188922315 \h </w:instrText>
            </w:r>
          </w:ins>
          <w:ins w:id="1422" w:author="asus" w:date="2025-01-28T02:03:00Z">
            <w:r>
              <w:rPr>
                <w:sz w:val="18"/>
                <w:rPrChange w:id="1423" w:author="asus" w:date="2025-01-28T02:06:00Z">
                  <w:rPr/>
                </w:rPrChange>
              </w:rPr>
              <w:fldChar w:fldCharType="separate"/>
            </w:r>
          </w:ins>
          <w:r>
            <w:rPr>
              <w:sz w:val="18"/>
            </w:rPr>
            <w:t>23</w:t>
          </w:r>
          <w:ins w:id="1424" w:author="asus" w:date="2025-01-28T02:03:00Z">
            <w:r>
              <w:rPr>
                <w:sz w:val="18"/>
                <w:rPrChange w:id="1425" w:author="asus" w:date="2025-01-28T02:06:00Z">
                  <w:rPr/>
                </w:rPrChange>
              </w:rPr>
              <w:fldChar w:fldCharType="end"/>
            </w:r>
          </w:ins>
          <w:ins w:id="1426" w:author="asus" w:date="2025-01-28T02:03:00Z">
            <w:r>
              <w:rPr>
                <w:rStyle w:val="26"/>
                <w:sz w:val="18"/>
                <w:rPrChange w:id="1427" w:author="asus" w:date="2025-01-28T02:06:00Z">
                  <w:rPr>
                    <w:rStyle w:val="26"/>
                  </w:rPr>
                </w:rPrChange>
              </w:rPr>
              <w:fldChar w:fldCharType="end"/>
            </w:r>
          </w:ins>
        </w:p>
        <w:p w14:paraId="72E13D4B">
          <w:pPr>
            <w:pStyle w:val="19"/>
            <w:tabs>
              <w:tab w:val="right" w:leader="dot" w:pos="9060"/>
            </w:tabs>
            <w:rPr>
              <w:ins w:id="1428" w:author="asus" w:date="2025-01-28T02:03:00Z"/>
              <w:sz w:val="18"/>
              <w:rPrChange w:id="1429" w:author="asus" w:date="2025-01-28T02:06:00Z">
                <w:rPr>
                  <w:ins w:id="1430" w:author="asus" w:date="2025-01-28T02:03:00Z"/>
                </w:rPr>
              </w:rPrChange>
            </w:rPr>
          </w:pPr>
          <w:ins w:id="1431" w:author="asus" w:date="2025-01-28T02:03:00Z">
            <w:r>
              <w:rPr>
                <w:rStyle w:val="26"/>
                <w:sz w:val="18"/>
                <w:rPrChange w:id="1432" w:author="asus" w:date="2025-01-28T02:06:00Z">
                  <w:rPr>
                    <w:rStyle w:val="26"/>
                  </w:rPr>
                </w:rPrChange>
              </w:rPr>
              <w:fldChar w:fldCharType="begin"/>
            </w:r>
          </w:ins>
          <w:ins w:id="1433" w:author="asus" w:date="2025-01-28T02:03:00Z">
            <w:r>
              <w:rPr>
                <w:rStyle w:val="26"/>
                <w:sz w:val="18"/>
                <w:rPrChange w:id="1434" w:author="asus" w:date="2025-01-28T02:06:00Z">
                  <w:rPr>
                    <w:rStyle w:val="26"/>
                  </w:rPr>
                </w:rPrChange>
              </w:rPr>
              <w:instrText xml:space="preserve"> </w:instrText>
            </w:r>
          </w:ins>
          <w:ins w:id="1435" w:author="asus" w:date="2025-01-28T02:03:00Z">
            <w:r>
              <w:rPr>
                <w:sz w:val="18"/>
                <w:rPrChange w:id="1436" w:author="asus" w:date="2025-01-28T02:06:00Z">
                  <w:rPr/>
                </w:rPrChange>
              </w:rPr>
              <w:instrText xml:space="preserve">HYPERLINK \l "_Toc188922316"</w:instrText>
            </w:r>
          </w:ins>
          <w:ins w:id="1437" w:author="asus" w:date="2025-01-28T02:03:00Z">
            <w:r>
              <w:rPr>
                <w:rStyle w:val="26"/>
                <w:sz w:val="18"/>
                <w:rPrChange w:id="1438" w:author="asus" w:date="2025-01-28T02:06:00Z">
                  <w:rPr>
                    <w:rStyle w:val="26"/>
                  </w:rPr>
                </w:rPrChange>
              </w:rPr>
              <w:instrText xml:space="preserve"> </w:instrText>
            </w:r>
          </w:ins>
          <w:ins w:id="1439" w:author="asus" w:date="2025-01-28T02:03:00Z">
            <w:r>
              <w:rPr>
                <w:rStyle w:val="26"/>
                <w:sz w:val="18"/>
                <w:rPrChange w:id="1440" w:author="asus" w:date="2025-01-28T02:06:00Z">
                  <w:rPr>
                    <w:rStyle w:val="26"/>
                  </w:rPr>
                </w:rPrChange>
              </w:rPr>
              <w:fldChar w:fldCharType="separate"/>
            </w:r>
          </w:ins>
          <w:ins w:id="1441" w:author="asus" w:date="2025-01-28T02:03:00Z">
            <w:r>
              <w:rPr>
                <w:rStyle w:val="26"/>
                <w:rFonts w:ascii="Times New Roman" w:hAnsi="Times New Roman" w:cs="Times New Roman"/>
                <w:b/>
                <w:bCs/>
                <w:sz w:val="18"/>
                <w:rPrChange w:id="1442" w:author="asus" w:date="2025-01-28T02:06:00Z">
                  <w:rPr>
                    <w:rStyle w:val="26"/>
                    <w:rFonts w:ascii="Times New Roman" w:hAnsi="Times New Roman" w:cs="Times New Roman"/>
                    <w:b/>
                    <w:bCs/>
                    <w14:ligatures w14:val="standardContextual"/>
                  </w:rPr>
                </w:rPrChange>
                <w14:ligatures w14:val="standardContextual"/>
              </w:rPr>
              <w:t>9</w:t>
            </w:r>
          </w:ins>
          <w:ins w:id="1443" w:author="asus" w:date="2025-01-28T02:03:00Z">
            <w:r>
              <w:rPr>
                <w:rStyle w:val="26"/>
                <w:rFonts w:ascii="Times New Roman" w:hAnsi="Times New Roman" w:eastAsia="Times New Roman" w:cs="Times New Roman"/>
                <w:b/>
                <w:bCs/>
                <w:sz w:val="18"/>
                <w:rPrChange w:id="1444"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445" w:author="asus" w:date="2025-01-28T02:03:00Z">
            <w:r>
              <w:rPr>
                <w:sz w:val="18"/>
                <w:rPrChange w:id="1446" w:author="asus" w:date="2025-01-28T02:06:00Z">
                  <w:rPr/>
                </w:rPrChange>
              </w:rPr>
              <w:tab/>
            </w:r>
          </w:ins>
          <w:ins w:id="1447" w:author="asus" w:date="2025-01-28T02:03:00Z">
            <w:r>
              <w:rPr>
                <w:sz w:val="18"/>
                <w:rPrChange w:id="1448" w:author="asus" w:date="2025-01-28T02:06:00Z">
                  <w:rPr/>
                </w:rPrChange>
              </w:rPr>
              <w:fldChar w:fldCharType="begin"/>
            </w:r>
          </w:ins>
          <w:ins w:id="1449" w:author="asus" w:date="2025-01-28T02:03:00Z">
            <w:r>
              <w:rPr>
                <w:sz w:val="18"/>
                <w:rPrChange w:id="1450" w:author="asus" w:date="2025-01-28T02:06:00Z">
                  <w:rPr/>
                </w:rPrChange>
              </w:rPr>
              <w:instrText xml:space="preserve"> PAGEREF _Toc188922316 \h </w:instrText>
            </w:r>
          </w:ins>
          <w:ins w:id="1451" w:author="asus" w:date="2025-01-28T02:03:00Z">
            <w:r>
              <w:rPr>
                <w:sz w:val="18"/>
                <w:rPrChange w:id="1452" w:author="asus" w:date="2025-01-28T02:06:00Z">
                  <w:rPr/>
                </w:rPrChange>
              </w:rPr>
              <w:fldChar w:fldCharType="separate"/>
            </w:r>
          </w:ins>
          <w:r>
            <w:rPr>
              <w:sz w:val="18"/>
            </w:rPr>
            <w:t>23</w:t>
          </w:r>
          <w:ins w:id="1453" w:author="asus" w:date="2025-01-28T02:03:00Z">
            <w:r>
              <w:rPr>
                <w:sz w:val="18"/>
                <w:rPrChange w:id="1454" w:author="asus" w:date="2025-01-28T02:06:00Z">
                  <w:rPr/>
                </w:rPrChange>
              </w:rPr>
              <w:fldChar w:fldCharType="end"/>
            </w:r>
          </w:ins>
          <w:ins w:id="1455" w:author="asus" w:date="2025-01-28T02:03:00Z">
            <w:r>
              <w:rPr>
                <w:rStyle w:val="26"/>
                <w:sz w:val="18"/>
                <w:rPrChange w:id="1456" w:author="asus" w:date="2025-01-28T02:06:00Z">
                  <w:rPr>
                    <w:rStyle w:val="26"/>
                  </w:rPr>
                </w:rPrChange>
              </w:rPr>
              <w:fldChar w:fldCharType="end"/>
            </w:r>
          </w:ins>
        </w:p>
        <w:p w14:paraId="45F9543E">
          <w:pPr>
            <w:pStyle w:val="19"/>
            <w:tabs>
              <w:tab w:val="right" w:leader="dot" w:pos="9060"/>
            </w:tabs>
            <w:rPr>
              <w:ins w:id="1457" w:author="asus" w:date="2025-01-28T02:03:00Z"/>
              <w:sz w:val="18"/>
              <w:rPrChange w:id="1458" w:author="asus" w:date="2025-01-28T02:06:00Z">
                <w:rPr>
                  <w:ins w:id="1459" w:author="asus" w:date="2025-01-28T02:03:00Z"/>
                </w:rPr>
              </w:rPrChange>
            </w:rPr>
          </w:pPr>
          <w:ins w:id="1460" w:author="asus" w:date="2025-01-28T02:03:00Z">
            <w:r>
              <w:rPr>
                <w:rStyle w:val="26"/>
                <w:sz w:val="18"/>
                <w:rPrChange w:id="1461" w:author="asus" w:date="2025-01-28T02:06:00Z">
                  <w:rPr>
                    <w:rStyle w:val="26"/>
                  </w:rPr>
                </w:rPrChange>
              </w:rPr>
              <w:fldChar w:fldCharType="begin"/>
            </w:r>
          </w:ins>
          <w:ins w:id="1462" w:author="asus" w:date="2025-01-28T02:03:00Z">
            <w:r>
              <w:rPr>
                <w:rStyle w:val="26"/>
                <w:sz w:val="18"/>
                <w:rPrChange w:id="1463" w:author="asus" w:date="2025-01-28T02:06:00Z">
                  <w:rPr>
                    <w:rStyle w:val="26"/>
                  </w:rPr>
                </w:rPrChange>
              </w:rPr>
              <w:instrText xml:space="preserve"> </w:instrText>
            </w:r>
          </w:ins>
          <w:ins w:id="1464" w:author="asus" w:date="2025-01-28T02:03:00Z">
            <w:r>
              <w:rPr>
                <w:sz w:val="18"/>
                <w:rPrChange w:id="1465" w:author="asus" w:date="2025-01-28T02:06:00Z">
                  <w:rPr/>
                </w:rPrChange>
              </w:rPr>
              <w:instrText xml:space="preserve">HYPERLINK \l "_Toc188922317"</w:instrText>
            </w:r>
          </w:ins>
          <w:ins w:id="1466" w:author="asus" w:date="2025-01-28T02:03:00Z">
            <w:r>
              <w:rPr>
                <w:rStyle w:val="26"/>
                <w:sz w:val="18"/>
                <w:rPrChange w:id="1467" w:author="asus" w:date="2025-01-28T02:06:00Z">
                  <w:rPr>
                    <w:rStyle w:val="26"/>
                  </w:rPr>
                </w:rPrChange>
              </w:rPr>
              <w:instrText xml:space="preserve"> </w:instrText>
            </w:r>
          </w:ins>
          <w:ins w:id="1468" w:author="asus" w:date="2025-01-28T02:03:00Z">
            <w:r>
              <w:rPr>
                <w:rStyle w:val="26"/>
                <w:sz w:val="18"/>
                <w:rPrChange w:id="1469" w:author="asus" w:date="2025-01-28T02:06:00Z">
                  <w:rPr>
                    <w:rStyle w:val="26"/>
                  </w:rPr>
                </w:rPrChange>
              </w:rPr>
              <w:fldChar w:fldCharType="separate"/>
            </w:r>
          </w:ins>
          <w:ins w:id="1470" w:author="asus" w:date="2025-01-28T02:03:00Z">
            <w:r>
              <w:rPr>
                <w:rStyle w:val="26"/>
                <w:rFonts w:ascii="Times New Roman" w:hAnsi="Times New Roman" w:cs="Times New Roman"/>
                <w:b/>
                <w:bCs/>
                <w:sz w:val="18"/>
                <w:rPrChange w:id="1471" w:author="asus" w:date="2025-01-28T02:06:00Z">
                  <w:rPr>
                    <w:rStyle w:val="26"/>
                    <w:rFonts w:ascii="Times New Roman" w:hAnsi="Times New Roman" w:cs="Times New Roman"/>
                    <w:b/>
                    <w:bCs/>
                    <w14:ligatures w14:val="standardContextual"/>
                  </w:rPr>
                </w:rPrChange>
                <w14:ligatures w14:val="standardContextual"/>
              </w:rPr>
              <w:t>9</w:t>
            </w:r>
          </w:ins>
          <w:ins w:id="1472" w:author="asus" w:date="2025-01-28T02:03:00Z">
            <w:r>
              <w:rPr>
                <w:rStyle w:val="26"/>
                <w:rFonts w:ascii="Times New Roman" w:hAnsi="Times New Roman" w:eastAsia="Times New Roman" w:cs="Times New Roman"/>
                <w:b/>
                <w:bCs/>
                <w:sz w:val="18"/>
                <w:rPrChange w:id="1473"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474" w:author="asus" w:date="2025-01-28T02:03:00Z">
            <w:r>
              <w:rPr>
                <w:sz w:val="18"/>
                <w:rPrChange w:id="1475" w:author="asus" w:date="2025-01-28T02:06:00Z">
                  <w:rPr/>
                </w:rPrChange>
              </w:rPr>
              <w:tab/>
            </w:r>
          </w:ins>
          <w:ins w:id="1476" w:author="asus" w:date="2025-01-28T02:03:00Z">
            <w:r>
              <w:rPr>
                <w:sz w:val="18"/>
                <w:rPrChange w:id="1477" w:author="asus" w:date="2025-01-28T02:06:00Z">
                  <w:rPr/>
                </w:rPrChange>
              </w:rPr>
              <w:fldChar w:fldCharType="begin"/>
            </w:r>
          </w:ins>
          <w:ins w:id="1478" w:author="asus" w:date="2025-01-28T02:03:00Z">
            <w:r>
              <w:rPr>
                <w:sz w:val="18"/>
                <w:rPrChange w:id="1479" w:author="asus" w:date="2025-01-28T02:06:00Z">
                  <w:rPr/>
                </w:rPrChange>
              </w:rPr>
              <w:instrText xml:space="preserve"> PAGEREF _Toc188922317 \h </w:instrText>
            </w:r>
          </w:ins>
          <w:ins w:id="1480" w:author="asus" w:date="2025-01-28T02:03:00Z">
            <w:r>
              <w:rPr>
                <w:sz w:val="18"/>
                <w:rPrChange w:id="1481" w:author="asus" w:date="2025-01-28T02:06:00Z">
                  <w:rPr/>
                </w:rPrChange>
              </w:rPr>
              <w:fldChar w:fldCharType="separate"/>
            </w:r>
          </w:ins>
          <w:r>
            <w:rPr>
              <w:sz w:val="18"/>
            </w:rPr>
            <w:t>23</w:t>
          </w:r>
          <w:ins w:id="1482" w:author="asus" w:date="2025-01-28T02:03:00Z">
            <w:r>
              <w:rPr>
                <w:sz w:val="18"/>
                <w:rPrChange w:id="1483" w:author="asus" w:date="2025-01-28T02:06:00Z">
                  <w:rPr/>
                </w:rPrChange>
              </w:rPr>
              <w:fldChar w:fldCharType="end"/>
            </w:r>
          </w:ins>
          <w:ins w:id="1484" w:author="asus" w:date="2025-01-28T02:03:00Z">
            <w:r>
              <w:rPr>
                <w:rStyle w:val="26"/>
                <w:sz w:val="18"/>
                <w:rPrChange w:id="1485" w:author="asus" w:date="2025-01-28T02:06:00Z">
                  <w:rPr>
                    <w:rStyle w:val="26"/>
                  </w:rPr>
                </w:rPrChange>
              </w:rPr>
              <w:fldChar w:fldCharType="end"/>
            </w:r>
          </w:ins>
        </w:p>
        <w:p w14:paraId="09219AE1">
          <w:pPr>
            <w:pStyle w:val="19"/>
            <w:tabs>
              <w:tab w:val="right" w:leader="dot" w:pos="9060"/>
            </w:tabs>
            <w:rPr>
              <w:ins w:id="1486" w:author="asus" w:date="2025-01-28T02:03:00Z"/>
              <w:sz w:val="18"/>
              <w:rPrChange w:id="1487" w:author="asus" w:date="2025-01-28T02:06:00Z">
                <w:rPr>
                  <w:ins w:id="1488" w:author="asus" w:date="2025-01-28T02:03:00Z"/>
                </w:rPr>
              </w:rPrChange>
            </w:rPr>
          </w:pPr>
          <w:ins w:id="1489" w:author="asus" w:date="2025-01-28T02:03:00Z">
            <w:r>
              <w:rPr>
                <w:rStyle w:val="26"/>
                <w:sz w:val="18"/>
                <w:rPrChange w:id="1490" w:author="asus" w:date="2025-01-28T02:06:00Z">
                  <w:rPr>
                    <w:rStyle w:val="26"/>
                  </w:rPr>
                </w:rPrChange>
              </w:rPr>
              <w:fldChar w:fldCharType="begin"/>
            </w:r>
          </w:ins>
          <w:ins w:id="1491" w:author="asus" w:date="2025-01-28T02:03:00Z">
            <w:r>
              <w:rPr>
                <w:rStyle w:val="26"/>
                <w:sz w:val="18"/>
                <w:rPrChange w:id="1492" w:author="asus" w:date="2025-01-28T02:06:00Z">
                  <w:rPr>
                    <w:rStyle w:val="26"/>
                  </w:rPr>
                </w:rPrChange>
              </w:rPr>
              <w:instrText xml:space="preserve"> </w:instrText>
            </w:r>
          </w:ins>
          <w:ins w:id="1493" w:author="asus" w:date="2025-01-28T02:03:00Z">
            <w:r>
              <w:rPr>
                <w:sz w:val="18"/>
                <w:rPrChange w:id="1494" w:author="asus" w:date="2025-01-28T02:06:00Z">
                  <w:rPr/>
                </w:rPrChange>
              </w:rPr>
              <w:instrText xml:space="preserve">HYPERLINK \l "_Toc188922318"</w:instrText>
            </w:r>
          </w:ins>
          <w:ins w:id="1495" w:author="asus" w:date="2025-01-28T02:03:00Z">
            <w:r>
              <w:rPr>
                <w:rStyle w:val="26"/>
                <w:sz w:val="18"/>
                <w:rPrChange w:id="1496" w:author="asus" w:date="2025-01-28T02:06:00Z">
                  <w:rPr>
                    <w:rStyle w:val="26"/>
                  </w:rPr>
                </w:rPrChange>
              </w:rPr>
              <w:instrText xml:space="preserve"> </w:instrText>
            </w:r>
          </w:ins>
          <w:ins w:id="1497" w:author="asus" w:date="2025-01-28T02:03:00Z">
            <w:r>
              <w:rPr>
                <w:rStyle w:val="26"/>
                <w:sz w:val="18"/>
                <w:rPrChange w:id="1498" w:author="asus" w:date="2025-01-28T02:06:00Z">
                  <w:rPr>
                    <w:rStyle w:val="26"/>
                  </w:rPr>
                </w:rPrChange>
              </w:rPr>
              <w:fldChar w:fldCharType="separate"/>
            </w:r>
          </w:ins>
          <w:ins w:id="1499" w:author="asus" w:date="2025-01-28T02:03:00Z">
            <w:r>
              <w:rPr>
                <w:rStyle w:val="26"/>
                <w:rFonts w:ascii="Times New Roman" w:hAnsi="Times New Roman" w:cs="Times New Roman"/>
                <w:b/>
                <w:bCs/>
                <w:sz w:val="18"/>
                <w:rPrChange w:id="1500" w:author="asus" w:date="2025-01-28T02:06:00Z">
                  <w:rPr>
                    <w:rStyle w:val="26"/>
                    <w:rFonts w:ascii="Times New Roman" w:hAnsi="Times New Roman" w:cs="Times New Roman"/>
                    <w:b/>
                    <w:bCs/>
                    <w14:ligatures w14:val="standardContextual"/>
                  </w:rPr>
                </w:rPrChange>
                <w14:ligatures w14:val="standardContextual"/>
              </w:rPr>
              <w:t>9</w:t>
            </w:r>
          </w:ins>
          <w:ins w:id="1501" w:author="asus" w:date="2025-01-28T02:03:00Z">
            <w:r>
              <w:rPr>
                <w:rStyle w:val="26"/>
                <w:rFonts w:ascii="Times New Roman" w:hAnsi="Times New Roman" w:eastAsia="Times New Roman" w:cs="Times New Roman"/>
                <w:b/>
                <w:bCs/>
                <w:sz w:val="18"/>
                <w:rPrChange w:id="1502"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503" w:author="asus" w:date="2025-01-28T02:03:00Z">
            <w:r>
              <w:rPr>
                <w:sz w:val="18"/>
                <w:rPrChange w:id="1504" w:author="asus" w:date="2025-01-28T02:06:00Z">
                  <w:rPr/>
                </w:rPrChange>
              </w:rPr>
              <w:tab/>
            </w:r>
          </w:ins>
          <w:ins w:id="1505" w:author="asus" w:date="2025-01-28T02:03:00Z">
            <w:r>
              <w:rPr>
                <w:sz w:val="18"/>
                <w:rPrChange w:id="1506" w:author="asus" w:date="2025-01-28T02:06:00Z">
                  <w:rPr/>
                </w:rPrChange>
              </w:rPr>
              <w:fldChar w:fldCharType="begin"/>
            </w:r>
          </w:ins>
          <w:ins w:id="1507" w:author="asus" w:date="2025-01-28T02:03:00Z">
            <w:r>
              <w:rPr>
                <w:sz w:val="18"/>
                <w:rPrChange w:id="1508" w:author="asus" w:date="2025-01-28T02:06:00Z">
                  <w:rPr/>
                </w:rPrChange>
              </w:rPr>
              <w:instrText xml:space="preserve"> PAGEREF _Toc188922318 \h </w:instrText>
            </w:r>
          </w:ins>
          <w:ins w:id="1509" w:author="asus" w:date="2025-01-28T02:03:00Z">
            <w:r>
              <w:rPr>
                <w:sz w:val="18"/>
                <w:rPrChange w:id="1510" w:author="asus" w:date="2025-01-28T02:06:00Z">
                  <w:rPr/>
                </w:rPrChange>
              </w:rPr>
              <w:fldChar w:fldCharType="separate"/>
            </w:r>
          </w:ins>
          <w:r>
            <w:rPr>
              <w:sz w:val="18"/>
            </w:rPr>
            <w:t>23</w:t>
          </w:r>
          <w:ins w:id="1511" w:author="asus" w:date="2025-01-28T02:03:00Z">
            <w:r>
              <w:rPr>
                <w:sz w:val="18"/>
                <w:rPrChange w:id="1512" w:author="asus" w:date="2025-01-28T02:06:00Z">
                  <w:rPr/>
                </w:rPrChange>
              </w:rPr>
              <w:fldChar w:fldCharType="end"/>
            </w:r>
          </w:ins>
          <w:ins w:id="1513" w:author="asus" w:date="2025-01-28T02:03:00Z">
            <w:r>
              <w:rPr>
                <w:rStyle w:val="26"/>
                <w:sz w:val="18"/>
                <w:rPrChange w:id="1514" w:author="asus" w:date="2025-01-28T02:06:00Z">
                  <w:rPr>
                    <w:rStyle w:val="26"/>
                  </w:rPr>
                </w:rPrChange>
              </w:rPr>
              <w:fldChar w:fldCharType="end"/>
            </w:r>
          </w:ins>
        </w:p>
        <w:p w14:paraId="693F60BC">
          <w:pPr>
            <w:pStyle w:val="17"/>
            <w:tabs>
              <w:tab w:val="right" w:leader="dot" w:pos="9060"/>
            </w:tabs>
            <w:rPr>
              <w:ins w:id="1515" w:author="asus" w:date="2025-01-28T02:03:00Z"/>
              <w:sz w:val="18"/>
              <w:rPrChange w:id="1516" w:author="asus" w:date="2025-01-28T02:06:00Z">
                <w:rPr>
                  <w:ins w:id="1517" w:author="asus" w:date="2025-01-28T02:03:00Z"/>
                </w:rPr>
              </w:rPrChange>
            </w:rPr>
          </w:pPr>
          <w:ins w:id="1518" w:author="asus" w:date="2025-01-28T02:03:00Z">
            <w:r>
              <w:rPr>
                <w:rStyle w:val="26"/>
                <w:sz w:val="18"/>
                <w:rPrChange w:id="1519" w:author="asus" w:date="2025-01-28T02:06:00Z">
                  <w:rPr>
                    <w:rStyle w:val="26"/>
                  </w:rPr>
                </w:rPrChange>
              </w:rPr>
              <w:fldChar w:fldCharType="begin"/>
            </w:r>
          </w:ins>
          <w:ins w:id="1520" w:author="asus" w:date="2025-01-28T02:03:00Z">
            <w:r>
              <w:rPr>
                <w:rStyle w:val="26"/>
                <w:sz w:val="18"/>
                <w:rPrChange w:id="1521" w:author="asus" w:date="2025-01-28T02:06:00Z">
                  <w:rPr>
                    <w:rStyle w:val="26"/>
                  </w:rPr>
                </w:rPrChange>
              </w:rPr>
              <w:instrText xml:space="preserve"> </w:instrText>
            </w:r>
          </w:ins>
          <w:ins w:id="1522" w:author="asus" w:date="2025-01-28T02:03:00Z">
            <w:r>
              <w:rPr>
                <w:sz w:val="18"/>
                <w:rPrChange w:id="1523" w:author="asus" w:date="2025-01-28T02:06:00Z">
                  <w:rPr/>
                </w:rPrChange>
              </w:rPr>
              <w:instrText xml:space="preserve">HYPERLINK \l "_Toc188922319"</w:instrText>
            </w:r>
          </w:ins>
          <w:ins w:id="1524" w:author="asus" w:date="2025-01-28T02:03:00Z">
            <w:r>
              <w:rPr>
                <w:rStyle w:val="26"/>
                <w:sz w:val="18"/>
                <w:rPrChange w:id="1525" w:author="asus" w:date="2025-01-28T02:06:00Z">
                  <w:rPr>
                    <w:rStyle w:val="26"/>
                  </w:rPr>
                </w:rPrChange>
              </w:rPr>
              <w:instrText xml:space="preserve"> </w:instrText>
            </w:r>
          </w:ins>
          <w:ins w:id="1526" w:author="asus" w:date="2025-01-28T02:03:00Z">
            <w:r>
              <w:rPr>
                <w:rStyle w:val="26"/>
                <w:sz w:val="18"/>
                <w:rPrChange w:id="1527" w:author="asus" w:date="2025-01-28T02:06:00Z">
                  <w:rPr>
                    <w:rStyle w:val="26"/>
                  </w:rPr>
                </w:rPrChange>
              </w:rPr>
              <w:fldChar w:fldCharType="separate"/>
            </w:r>
          </w:ins>
          <w:ins w:id="1528" w:author="asus" w:date="2025-01-28T02:03:00Z">
            <w:r>
              <w:rPr>
                <w:rStyle w:val="26"/>
                <w:rFonts w:ascii="Times New Roman" w:hAnsi="Times New Roman" w:eastAsia="Times New Roman" w:cs="Times New Roman"/>
                <w:b/>
                <w:bCs/>
                <w:sz w:val="18"/>
                <w:rPrChange w:id="1529"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530" w:author="asus" w:date="2025-01-28T02:03:00Z">
            <w:r>
              <w:rPr>
                <w:sz w:val="18"/>
                <w:rPrChange w:id="1531" w:author="asus" w:date="2025-01-28T02:06:00Z">
                  <w:rPr/>
                </w:rPrChange>
              </w:rPr>
              <w:tab/>
            </w:r>
          </w:ins>
          <w:ins w:id="1532" w:author="asus" w:date="2025-01-28T02:03:00Z">
            <w:r>
              <w:rPr>
                <w:sz w:val="18"/>
                <w:rPrChange w:id="1533" w:author="asus" w:date="2025-01-28T02:06:00Z">
                  <w:rPr/>
                </w:rPrChange>
              </w:rPr>
              <w:fldChar w:fldCharType="begin"/>
            </w:r>
          </w:ins>
          <w:ins w:id="1534" w:author="asus" w:date="2025-01-28T02:03:00Z">
            <w:r>
              <w:rPr>
                <w:sz w:val="18"/>
                <w:rPrChange w:id="1535" w:author="asus" w:date="2025-01-28T02:06:00Z">
                  <w:rPr/>
                </w:rPrChange>
              </w:rPr>
              <w:instrText xml:space="preserve"> PAGEREF _Toc188922319 \h </w:instrText>
            </w:r>
          </w:ins>
          <w:ins w:id="1536" w:author="asus" w:date="2025-01-28T02:03:00Z">
            <w:r>
              <w:rPr>
                <w:sz w:val="18"/>
                <w:rPrChange w:id="1537" w:author="asus" w:date="2025-01-28T02:06:00Z">
                  <w:rPr/>
                </w:rPrChange>
              </w:rPr>
              <w:fldChar w:fldCharType="separate"/>
            </w:r>
          </w:ins>
          <w:r>
            <w:rPr>
              <w:sz w:val="18"/>
            </w:rPr>
            <w:t>24</w:t>
          </w:r>
          <w:ins w:id="1538" w:author="asus" w:date="2025-01-28T02:03:00Z">
            <w:r>
              <w:rPr>
                <w:sz w:val="18"/>
                <w:rPrChange w:id="1539" w:author="asus" w:date="2025-01-28T02:06:00Z">
                  <w:rPr/>
                </w:rPrChange>
              </w:rPr>
              <w:fldChar w:fldCharType="end"/>
            </w:r>
          </w:ins>
          <w:ins w:id="1540" w:author="asus" w:date="2025-01-28T02:03:00Z">
            <w:r>
              <w:rPr>
                <w:rStyle w:val="26"/>
                <w:sz w:val="18"/>
                <w:rPrChange w:id="1541" w:author="asus" w:date="2025-01-28T02:06:00Z">
                  <w:rPr>
                    <w:rStyle w:val="26"/>
                  </w:rPr>
                </w:rPrChange>
              </w:rPr>
              <w:fldChar w:fldCharType="end"/>
            </w:r>
          </w:ins>
        </w:p>
        <w:p w14:paraId="3F6EF293">
          <w:pPr>
            <w:pStyle w:val="17"/>
            <w:tabs>
              <w:tab w:val="right" w:leader="dot" w:pos="9060"/>
            </w:tabs>
            <w:rPr>
              <w:ins w:id="1542" w:author="asus" w:date="2025-01-28T02:03:00Z"/>
              <w:sz w:val="18"/>
              <w:rPrChange w:id="1543" w:author="asus" w:date="2025-01-28T02:06:00Z">
                <w:rPr>
                  <w:ins w:id="1544" w:author="asus" w:date="2025-01-28T02:03:00Z"/>
                </w:rPr>
              </w:rPrChange>
            </w:rPr>
          </w:pPr>
          <w:ins w:id="1545" w:author="asus" w:date="2025-01-28T02:03:00Z">
            <w:r>
              <w:rPr>
                <w:rStyle w:val="26"/>
                <w:sz w:val="18"/>
                <w:rPrChange w:id="1546" w:author="asus" w:date="2025-01-28T02:06:00Z">
                  <w:rPr>
                    <w:rStyle w:val="26"/>
                  </w:rPr>
                </w:rPrChange>
              </w:rPr>
              <w:fldChar w:fldCharType="begin"/>
            </w:r>
          </w:ins>
          <w:ins w:id="1547" w:author="asus" w:date="2025-01-28T02:03:00Z">
            <w:r>
              <w:rPr>
                <w:rStyle w:val="26"/>
                <w:sz w:val="18"/>
                <w:rPrChange w:id="1548" w:author="asus" w:date="2025-01-28T02:06:00Z">
                  <w:rPr>
                    <w:rStyle w:val="26"/>
                  </w:rPr>
                </w:rPrChange>
              </w:rPr>
              <w:instrText xml:space="preserve"> </w:instrText>
            </w:r>
          </w:ins>
          <w:ins w:id="1549" w:author="asus" w:date="2025-01-28T02:03:00Z">
            <w:r>
              <w:rPr>
                <w:sz w:val="18"/>
                <w:rPrChange w:id="1550" w:author="asus" w:date="2025-01-28T02:06:00Z">
                  <w:rPr/>
                </w:rPrChange>
              </w:rPr>
              <w:instrText xml:space="preserve">HYPERLINK \l "_Toc188922320"</w:instrText>
            </w:r>
          </w:ins>
          <w:ins w:id="1551" w:author="asus" w:date="2025-01-28T02:03:00Z">
            <w:r>
              <w:rPr>
                <w:rStyle w:val="26"/>
                <w:sz w:val="18"/>
                <w:rPrChange w:id="1552" w:author="asus" w:date="2025-01-28T02:06:00Z">
                  <w:rPr>
                    <w:rStyle w:val="26"/>
                  </w:rPr>
                </w:rPrChange>
              </w:rPr>
              <w:instrText xml:space="preserve"> </w:instrText>
            </w:r>
          </w:ins>
          <w:ins w:id="1553" w:author="asus" w:date="2025-01-28T02:03:00Z">
            <w:r>
              <w:rPr>
                <w:rStyle w:val="26"/>
                <w:sz w:val="18"/>
                <w:rPrChange w:id="1554" w:author="asus" w:date="2025-01-28T02:06:00Z">
                  <w:rPr>
                    <w:rStyle w:val="26"/>
                  </w:rPr>
                </w:rPrChange>
              </w:rPr>
              <w:fldChar w:fldCharType="separate"/>
            </w:r>
          </w:ins>
          <w:ins w:id="1555" w:author="asus" w:date="2025-01-28T02:03:00Z">
            <w:r>
              <w:rPr>
                <w:rStyle w:val="26"/>
                <w:rFonts w:ascii="Times New Roman" w:hAnsi="Times New Roman" w:eastAsia="Times New Roman" w:cs="Times New Roman"/>
                <w:b/>
                <w:bCs/>
                <w:sz w:val="18"/>
                <w:rPrChange w:id="1556"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557" w:author="asus" w:date="2025-01-28T02:03:00Z">
            <w:r>
              <w:rPr>
                <w:sz w:val="18"/>
                <w:rPrChange w:id="1558" w:author="asus" w:date="2025-01-28T02:06:00Z">
                  <w:rPr/>
                </w:rPrChange>
              </w:rPr>
              <w:tab/>
            </w:r>
          </w:ins>
          <w:ins w:id="1559" w:author="asus" w:date="2025-01-28T02:03:00Z">
            <w:r>
              <w:rPr>
                <w:sz w:val="18"/>
                <w:rPrChange w:id="1560" w:author="asus" w:date="2025-01-28T02:06:00Z">
                  <w:rPr/>
                </w:rPrChange>
              </w:rPr>
              <w:fldChar w:fldCharType="begin"/>
            </w:r>
          </w:ins>
          <w:ins w:id="1561" w:author="asus" w:date="2025-01-28T02:03:00Z">
            <w:r>
              <w:rPr>
                <w:sz w:val="18"/>
                <w:rPrChange w:id="1562" w:author="asus" w:date="2025-01-28T02:06:00Z">
                  <w:rPr/>
                </w:rPrChange>
              </w:rPr>
              <w:instrText xml:space="preserve"> PAGEREF _Toc188922320 \h </w:instrText>
            </w:r>
          </w:ins>
          <w:ins w:id="1563" w:author="asus" w:date="2025-01-28T02:03:00Z">
            <w:r>
              <w:rPr>
                <w:sz w:val="18"/>
                <w:rPrChange w:id="1564" w:author="asus" w:date="2025-01-28T02:06:00Z">
                  <w:rPr/>
                </w:rPrChange>
              </w:rPr>
              <w:fldChar w:fldCharType="separate"/>
            </w:r>
          </w:ins>
          <w:r>
            <w:rPr>
              <w:sz w:val="18"/>
            </w:rPr>
            <w:t>24</w:t>
          </w:r>
          <w:ins w:id="1565" w:author="asus" w:date="2025-01-28T02:03:00Z">
            <w:r>
              <w:rPr>
                <w:sz w:val="18"/>
                <w:rPrChange w:id="1566" w:author="asus" w:date="2025-01-28T02:06:00Z">
                  <w:rPr/>
                </w:rPrChange>
              </w:rPr>
              <w:fldChar w:fldCharType="end"/>
            </w:r>
          </w:ins>
          <w:ins w:id="1567" w:author="asus" w:date="2025-01-28T02:03:00Z">
            <w:r>
              <w:rPr>
                <w:rStyle w:val="26"/>
                <w:sz w:val="18"/>
                <w:rPrChange w:id="1568" w:author="asus" w:date="2025-01-28T02:06:00Z">
                  <w:rPr>
                    <w:rStyle w:val="26"/>
                  </w:rPr>
                </w:rPrChange>
              </w:rPr>
              <w:fldChar w:fldCharType="end"/>
            </w:r>
          </w:ins>
        </w:p>
        <w:p w14:paraId="4D4F16AF">
          <w:pPr>
            <w:pStyle w:val="17"/>
            <w:tabs>
              <w:tab w:val="right" w:leader="dot" w:pos="9060"/>
            </w:tabs>
            <w:rPr>
              <w:del w:id="1569" w:author="asus" w:date="2025-01-28T02:03:00Z"/>
              <w:sz w:val="18"/>
              <w:rPrChange w:id="1570" w:author="asus" w:date="2025-01-28T02:06:00Z">
                <w:rPr>
                  <w:del w:id="1571" w:author="asus" w:date="2025-01-28T02:03:00Z"/>
                </w:rPr>
              </w:rPrChange>
            </w:rPr>
          </w:pPr>
        </w:p>
        <w:p w14:paraId="22BD7202">
          <w:pPr>
            <w:pStyle w:val="19"/>
            <w:tabs>
              <w:tab w:val="right" w:leader="dot" w:pos="9060"/>
            </w:tabs>
            <w:rPr>
              <w:del w:id="1572" w:author="asus" w:date="2025-01-28T01:57:00Z"/>
              <w:sz w:val="18"/>
              <w:rPrChange w:id="1573" w:author="asus" w:date="2025-01-28T02:06:00Z">
                <w:rPr>
                  <w:del w:id="1574" w:author="asus" w:date="2025-01-28T01:57:00Z"/>
                </w:rPr>
              </w:rPrChange>
            </w:rPr>
          </w:pPr>
        </w:p>
        <w:p w14:paraId="5A84A45B">
          <w:pPr>
            <w:rPr>
              <w:del w:id="1575" w:author="asus" w:date="2025-01-28T01:55:00Z"/>
              <w:sz w:val="18"/>
              <w:rPrChange w:id="1576" w:author="asus" w:date="2025-01-28T02:06:00Z">
                <w:rPr>
                  <w:del w:id="1577" w:author="asus" w:date="2025-01-28T01:55:00Z"/>
                </w:rPr>
              </w:rPrChange>
            </w:rPr>
          </w:pPr>
        </w:p>
        <w:p w14:paraId="7BEDF009">
          <w:pPr>
            <w:spacing w:before="240" w:after="60"/>
            <w:jc w:val="center"/>
            <w:outlineLvl w:val="0"/>
            <w:rPr>
              <w:del w:id="1578" w:author="asus" w:date="2025-01-28T01:55:00Z"/>
              <w:rFonts w:ascii="Times New Roman" w:hAnsi="Times New Roman" w:eastAsia="宋体"/>
              <w:bCs/>
              <w:sz w:val="18"/>
              <w:szCs w:val="32"/>
              <w:rPrChange w:id="1579" w:author="asus" w:date="2025-01-28T02:06:00Z">
                <w:rPr>
                  <w:del w:id="1580" w:author="asus" w:date="2025-01-28T01:55:00Z"/>
                </w:rPr>
              </w:rPrChange>
              <w14:ligatures w14:val="standardContextual"/>
            </w:rPr>
          </w:pPr>
        </w:p>
        <w:p w14:paraId="131EC16E">
          <w:pPr>
            <w:pStyle w:val="17"/>
            <w:tabs>
              <w:tab w:val="right" w:leader="dot" w:pos="9060"/>
            </w:tabs>
            <w:rPr>
              <w:del w:id="1581" w:author="asus" w:date="2025-01-28T01:55:00Z"/>
              <w:rFonts w:ascii="Times New Roman" w:hAnsi="Times New Roman" w:eastAsia="宋体"/>
              <w:bCs/>
              <w:sz w:val="18"/>
              <w:szCs w:val="32"/>
              <w:rPrChange w:id="1582" w:author="asus" w:date="2025-01-28T02:06:00Z">
                <w:rPr>
                  <w:del w:id="1583" w:author="asus" w:date="2025-01-28T01:55:00Z"/>
                  <w:sz w:val="22"/>
                  <w:szCs w:val="24"/>
                  <w14:ligatures w14:val="standardContextual"/>
                </w:rPr>
              </w:rPrChange>
              <w14:ligatures w14:val="standardContextual"/>
            </w:rPr>
          </w:pPr>
          <w:del w:id="1584" w:author="asus" w:date="2025-01-28T01:55:00Z">
            <w:r>
              <w:rPr>
                <w:rStyle w:val="24"/>
                <w:rFonts w:hint="eastAsia" w:ascii="Times New Roman" w:hAnsi="Times New Roman" w:eastAsia="宋体" w:cs="Times New Roman"/>
                <w:b/>
                <w:bCs/>
                <w:sz w:val="18"/>
                <w:szCs w:val="32"/>
                <w:rPrChange w:id="1585" w:author="asus" w:date="2025-01-28T02:06:00Z">
                  <w:rPr>
                    <w:rStyle w:val="26"/>
                    <w:rFonts w:hint="eastAsia" w:ascii="Times New Roman" w:hAnsi="Times New Roman" w:eastAsia="Times New Roman" w:cs="Times New Roman"/>
                    <w:b/>
                    <w:bCs/>
                  </w:rPr>
                </w:rPrChange>
                <w14:ligatures w14:val="standardContextual"/>
              </w:rPr>
              <w:delText>1.Introduce</w:delText>
            </w:r>
          </w:del>
          <w:del w:id="1586" w:author="asus" w:date="2025-01-28T01:55:00Z">
            <w:r>
              <w:rPr>
                <w:rFonts w:hint="eastAsia" w:ascii="Times New Roman" w:hAnsi="Times New Roman" w:eastAsia="宋体"/>
                <w:bCs/>
                <w:sz w:val="18"/>
                <w:szCs w:val="32"/>
                <w:rPrChange w:id="1587" w:author="asus" w:date="2025-01-28T02:06:00Z">
                  <w:rPr>
                    <w:rFonts w:hint="eastAsia"/>
                  </w:rPr>
                </w:rPrChange>
                <w14:ligatures w14:val="standardContextual"/>
              </w:rPr>
              <w:tab/>
            </w:r>
          </w:del>
          <w:del w:id="1588" w:author="asus" w:date="2025-01-28T01:55:00Z">
            <w:r>
              <w:rPr>
                <w:rFonts w:ascii="Times New Roman" w:hAnsi="Times New Roman" w:eastAsia="宋体"/>
                <w:bCs/>
                <w:sz w:val="18"/>
                <w:szCs w:val="32"/>
                <w:rPrChange w:id="1589" w:author="asus" w:date="2025-01-28T02:06:00Z">
                  <w:rPr/>
                </w:rPrChange>
                <w14:ligatures w14:val="standardContextual"/>
              </w:rPr>
              <w:delText>1</w:delText>
            </w:r>
          </w:del>
        </w:p>
        <w:p w14:paraId="1DEF4492">
          <w:pPr>
            <w:pStyle w:val="19"/>
            <w:tabs>
              <w:tab w:val="right" w:leader="dot" w:pos="9060"/>
            </w:tabs>
            <w:rPr>
              <w:del w:id="1590" w:author="asus" w:date="2025-01-28T01:55:00Z"/>
              <w:rFonts w:ascii="Times New Roman" w:hAnsi="Times New Roman" w:eastAsia="宋体"/>
              <w:bCs/>
              <w:sz w:val="18"/>
              <w:szCs w:val="32"/>
              <w:rPrChange w:id="1591" w:author="asus" w:date="2025-01-28T02:06:00Z">
                <w:rPr>
                  <w:del w:id="1592" w:author="asus" w:date="2025-01-28T01:55:00Z"/>
                  <w:sz w:val="22"/>
                  <w:szCs w:val="24"/>
                  <w14:ligatures w14:val="standardContextual"/>
                </w:rPr>
              </w:rPrChange>
              <w14:ligatures w14:val="standardContextual"/>
            </w:rPr>
          </w:pPr>
          <w:del w:id="1593" w:author="asus" w:date="2025-01-28T01:55:00Z">
            <w:r>
              <w:rPr>
                <w:rStyle w:val="24"/>
                <w:rFonts w:hint="eastAsia" w:ascii="Times New Roman" w:hAnsi="Times New Roman" w:eastAsia="宋体" w:cs="Times New Roman"/>
                <w:b/>
                <w:bCs/>
                <w:sz w:val="18"/>
                <w:szCs w:val="32"/>
                <w:rPrChange w:id="1594"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595" w:author="asus" w:date="2025-01-28T01:55:00Z">
            <w:r>
              <w:rPr>
                <w:rFonts w:hint="eastAsia" w:ascii="Times New Roman" w:hAnsi="Times New Roman" w:eastAsia="宋体"/>
                <w:bCs/>
                <w:sz w:val="18"/>
                <w:szCs w:val="32"/>
                <w:rPrChange w:id="1596" w:author="asus" w:date="2025-01-28T02:06:00Z">
                  <w:rPr>
                    <w:rFonts w:hint="eastAsia"/>
                  </w:rPr>
                </w:rPrChange>
                <w14:ligatures w14:val="standardContextual"/>
              </w:rPr>
              <w:tab/>
            </w:r>
          </w:del>
          <w:del w:id="1597" w:author="asus" w:date="2025-01-28T01:55:00Z">
            <w:r>
              <w:rPr>
                <w:rFonts w:ascii="Times New Roman" w:hAnsi="Times New Roman" w:eastAsia="宋体"/>
                <w:bCs/>
                <w:sz w:val="18"/>
                <w:szCs w:val="32"/>
                <w:rPrChange w:id="1598" w:author="asus" w:date="2025-01-28T02:06:00Z">
                  <w:rPr/>
                </w:rPrChange>
                <w14:ligatures w14:val="standardContextual"/>
              </w:rPr>
              <w:delText>1</w:delText>
            </w:r>
          </w:del>
        </w:p>
        <w:p w14:paraId="7F2663EF">
          <w:pPr>
            <w:pStyle w:val="19"/>
            <w:tabs>
              <w:tab w:val="right" w:leader="dot" w:pos="9060"/>
            </w:tabs>
            <w:rPr>
              <w:del w:id="1599" w:author="asus" w:date="2025-01-28T01:55:00Z"/>
              <w:rFonts w:ascii="Times New Roman" w:hAnsi="Times New Roman" w:eastAsia="宋体"/>
              <w:bCs/>
              <w:sz w:val="18"/>
              <w:szCs w:val="32"/>
              <w:rPrChange w:id="1600" w:author="asus" w:date="2025-01-28T02:06:00Z">
                <w:rPr>
                  <w:del w:id="1601" w:author="asus" w:date="2025-01-28T01:55:00Z"/>
                  <w:sz w:val="22"/>
                  <w:szCs w:val="24"/>
                  <w14:ligatures w14:val="standardContextual"/>
                </w:rPr>
              </w:rPrChange>
              <w14:ligatures w14:val="standardContextual"/>
            </w:rPr>
          </w:pPr>
          <w:del w:id="1602" w:author="asus" w:date="2025-01-28T01:55:00Z">
            <w:r>
              <w:rPr>
                <w:rStyle w:val="24"/>
                <w:rFonts w:hint="eastAsia" w:ascii="Times New Roman" w:hAnsi="Times New Roman" w:eastAsia="宋体" w:cs="Times New Roman"/>
                <w:b/>
                <w:bCs/>
                <w:sz w:val="18"/>
                <w:szCs w:val="32"/>
                <w:rPrChange w:id="1603"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604" w:author="asus" w:date="2025-01-28T01:55:00Z">
            <w:r>
              <w:rPr>
                <w:rFonts w:hint="eastAsia" w:ascii="Times New Roman" w:hAnsi="Times New Roman" w:eastAsia="宋体"/>
                <w:bCs/>
                <w:sz w:val="18"/>
                <w:szCs w:val="32"/>
                <w:rPrChange w:id="1605" w:author="asus" w:date="2025-01-28T02:06:00Z">
                  <w:rPr>
                    <w:rFonts w:hint="eastAsia"/>
                  </w:rPr>
                </w:rPrChange>
                <w14:ligatures w14:val="standardContextual"/>
              </w:rPr>
              <w:tab/>
            </w:r>
          </w:del>
          <w:del w:id="1606" w:author="asus" w:date="2025-01-28T01:55:00Z">
            <w:r>
              <w:rPr>
                <w:rFonts w:ascii="Times New Roman" w:hAnsi="Times New Roman" w:eastAsia="宋体"/>
                <w:bCs/>
                <w:sz w:val="18"/>
                <w:szCs w:val="32"/>
                <w:rPrChange w:id="1607" w:author="asus" w:date="2025-01-28T02:06:00Z">
                  <w:rPr/>
                </w:rPrChange>
                <w14:ligatures w14:val="standardContextual"/>
              </w:rPr>
              <w:delText>1</w:delText>
            </w:r>
          </w:del>
        </w:p>
        <w:p w14:paraId="7ED4D24A">
          <w:pPr>
            <w:pStyle w:val="19"/>
            <w:tabs>
              <w:tab w:val="right" w:leader="dot" w:pos="9060"/>
            </w:tabs>
            <w:rPr>
              <w:del w:id="1608" w:author="asus" w:date="2025-01-28T01:55:00Z"/>
              <w:rFonts w:ascii="Times New Roman" w:hAnsi="Times New Roman" w:eastAsia="宋体"/>
              <w:bCs/>
              <w:sz w:val="18"/>
              <w:szCs w:val="32"/>
              <w:rPrChange w:id="1609" w:author="asus" w:date="2025-01-28T02:06:00Z">
                <w:rPr>
                  <w:del w:id="1610" w:author="asus" w:date="2025-01-28T01:55:00Z"/>
                  <w:sz w:val="22"/>
                  <w:szCs w:val="24"/>
                  <w14:ligatures w14:val="standardContextual"/>
                </w:rPr>
              </w:rPrChange>
              <w14:ligatures w14:val="standardContextual"/>
            </w:rPr>
          </w:pPr>
          <w:del w:id="1611" w:author="asus" w:date="2025-01-28T01:55:00Z">
            <w:r>
              <w:rPr>
                <w:rStyle w:val="24"/>
                <w:rFonts w:hint="eastAsia" w:ascii="Times New Roman" w:hAnsi="Times New Roman" w:eastAsia="宋体" w:cs="Times New Roman"/>
                <w:b/>
                <w:bCs/>
                <w:sz w:val="18"/>
                <w:szCs w:val="32"/>
                <w:rPrChange w:id="1612"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613" w:author="asus" w:date="2025-01-28T01:55:00Z">
            <w:r>
              <w:rPr>
                <w:rFonts w:hint="eastAsia" w:ascii="Times New Roman" w:hAnsi="Times New Roman" w:eastAsia="宋体"/>
                <w:bCs/>
                <w:sz w:val="18"/>
                <w:szCs w:val="32"/>
                <w:rPrChange w:id="1614" w:author="asus" w:date="2025-01-28T02:06:00Z">
                  <w:rPr>
                    <w:rFonts w:hint="eastAsia"/>
                  </w:rPr>
                </w:rPrChange>
                <w14:ligatures w14:val="standardContextual"/>
              </w:rPr>
              <w:tab/>
            </w:r>
          </w:del>
          <w:del w:id="1615" w:author="asus" w:date="2025-01-28T01:55:00Z">
            <w:r>
              <w:rPr>
                <w:rFonts w:ascii="Times New Roman" w:hAnsi="Times New Roman" w:eastAsia="宋体"/>
                <w:bCs/>
                <w:sz w:val="18"/>
                <w:szCs w:val="32"/>
                <w:rPrChange w:id="1616" w:author="asus" w:date="2025-01-28T02:06:00Z">
                  <w:rPr/>
                </w:rPrChange>
                <w14:ligatures w14:val="standardContextual"/>
              </w:rPr>
              <w:delText>1</w:delText>
            </w:r>
          </w:del>
        </w:p>
        <w:p w14:paraId="4594547F">
          <w:pPr>
            <w:pStyle w:val="19"/>
            <w:tabs>
              <w:tab w:val="right" w:leader="dot" w:pos="9060"/>
            </w:tabs>
            <w:rPr>
              <w:del w:id="1617" w:author="asus" w:date="2025-01-28T01:55:00Z"/>
              <w:rFonts w:ascii="Times New Roman" w:hAnsi="Times New Roman" w:eastAsia="宋体"/>
              <w:bCs/>
              <w:sz w:val="18"/>
              <w:szCs w:val="32"/>
              <w:rPrChange w:id="1618" w:author="asus" w:date="2025-01-28T02:06:00Z">
                <w:rPr>
                  <w:del w:id="1619" w:author="asus" w:date="2025-01-28T01:55:00Z"/>
                  <w:sz w:val="22"/>
                  <w:szCs w:val="24"/>
                  <w14:ligatures w14:val="standardContextual"/>
                </w:rPr>
              </w:rPrChange>
              <w14:ligatures w14:val="standardContextual"/>
            </w:rPr>
          </w:pPr>
          <w:del w:id="1620" w:author="asus" w:date="2025-01-28T01:55:00Z">
            <w:r>
              <w:rPr>
                <w:rStyle w:val="24"/>
                <w:rFonts w:hint="eastAsia" w:ascii="Times New Roman" w:hAnsi="Times New Roman" w:eastAsia="宋体" w:cs="Times New Roman"/>
                <w:b/>
                <w:bCs/>
                <w:sz w:val="18"/>
                <w:szCs w:val="32"/>
                <w:rPrChange w:id="1621" w:author="asus" w:date="2025-01-28T02:06:00Z">
                  <w:rPr>
                    <w:rStyle w:val="26"/>
                    <w:rFonts w:hint="eastAsia" w:ascii="Times New Roman" w:hAnsi="Times New Roman" w:eastAsia="Times New Roman" w:cs="Times New Roman"/>
                    <w:b/>
                    <w:bCs/>
                  </w:rPr>
                </w:rPrChange>
                <w14:ligatures w14:val="standardContextual"/>
              </w:rPr>
              <w:delText>1.4 Our Work</w:delText>
            </w:r>
          </w:del>
          <w:del w:id="1622" w:author="asus" w:date="2025-01-28T01:55:00Z">
            <w:r>
              <w:rPr>
                <w:rFonts w:hint="eastAsia" w:ascii="Times New Roman" w:hAnsi="Times New Roman" w:eastAsia="宋体"/>
                <w:bCs/>
                <w:sz w:val="18"/>
                <w:szCs w:val="32"/>
                <w:rPrChange w:id="1623" w:author="asus" w:date="2025-01-28T02:06:00Z">
                  <w:rPr>
                    <w:rFonts w:hint="eastAsia"/>
                  </w:rPr>
                </w:rPrChange>
                <w14:ligatures w14:val="standardContextual"/>
              </w:rPr>
              <w:tab/>
            </w:r>
          </w:del>
          <w:del w:id="1624" w:author="asus" w:date="2025-01-28T01:55:00Z">
            <w:r>
              <w:rPr>
                <w:rFonts w:ascii="Times New Roman" w:hAnsi="Times New Roman" w:eastAsia="宋体"/>
                <w:bCs/>
                <w:sz w:val="18"/>
                <w:szCs w:val="32"/>
                <w:rPrChange w:id="1625" w:author="asus" w:date="2025-01-28T02:06:00Z">
                  <w:rPr/>
                </w:rPrChange>
                <w14:ligatures w14:val="standardContextual"/>
              </w:rPr>
              <w:delText>2</w:delText>
            </w:r>
          </w:del>
        </w:p>
        <w:p w14:paraId="667A7077">
          <w:pPr>
            <w:pStyle w:val="17"/>
            <w:tabs>
              <w:tab w:val="right" w:leader="dot" w:pos="9060"/>
            </w:tabs>
            <w:rPr>
              <w:del w:id="1626" w:author="asus" w:date="2025-01-28T01:55:00Z"/>
              <w:rFonts w:ascii="Times New Roman" w:hAnsi="Times New Roman" w:eastAsia="宋体"/>
              <w:bCs/>
              <w:sz w:val="18"/>
              <w:szCs w:val="32"/>
              <w:rPrChange w:id="1627" w:author="asus" w:date="2025-01-28T02:06:00Z">
                <w:rPr>
                  <w:del w:id="1628" w:author="asus" w:date="2025-01-28T01:55:00Z"/>
                  <w:sz w:val="22"/>
                  <w:szCs w:val="24"/>
                  <w14:ligatures w14:val="standardContextual"/>
                </w:rPr>
              </w:rPrChange>
              <w14:ligatures w14:val="standardContextual"/>
            </w:rPr>
          </w:pPr>
          <w:del w:id="1629" w:author="asus" w:date="2025-01-28T01:55:00Z">
            <w:r>
              <w:rPr>
                <w:rStyle w:val="24"/>
                <w:rFonts w:hint="eastAsia" w:ascii="Times New Roman" w:hAnsi="Times New Roman" w:eastAsia="宋体" w:cs="Times New Roman"/>
                <w:b/>
                <w:bCs/>
                <w:sz w:val="18"/>
                <w:szCs w:val="32"/>
                <w:rPrChange w:id="1630"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631" w:author="asus" w:date="2025-01-28T01:55:00Z">
            <w:r>
              <w:rPr>
                <w:rFonts w:hint="eastAsia" w:ascii="Times New Roman" w:hAnsi="Times New Roman" w:eastAsia="宋体"/>
                <w:bCs/>
                <w:sz w:val="18"/>
                <w:szCs w:val="32"/>
                <w:rPrChange w:id="1632" w:author="asus" w:date="2025-01-28T02:06:00Z">
                  <w:rPr>
                    <w:rFonts w:hint="eastAsia"/>
                  </w:rPr>
                </w:rPrChange>
                <w14:ligatures w14:val="standardContextual"/>
              </w:rPr>
              <w:tab/>
            </w:r>
          </w:del>
          <w:del w:id="1633" w:author="asus" w:date="2025-01-28T01:55:00Z">
            <w:r>
              <w:rPr>
                <w:rFonts w:ascii="Times New Roman" w:hAnsi="Times New Roman" w:eastAsia="宋体"/>
                <w:bCs/>
                <w:sz w:val="18"/>
                <w:szCs w:val="32"/>
                <w:rPrChange w:id="1634" w:author="asus" w:date="2025-01-28T02:06:00Z">
                  <w:rPr/>
                </w:rPrChange>
                <w14:ligatures w14:val="standardContextual"/>
              </w:rPr>
              <w:delText>3</w:delText>
            </w:r>
          </w:del>
        </w:p>
        <w:p w14:paraId="02396764">
          <w:pPr>
            <w:pStyle w:val="17"/>
            <w:tabs>
              <w:tab w:val="right" w:leader="dot" w:pos="9060"/>
            </w:tabs>
            <w:rPr>
              <w:del w:id="1635" w:author="asus" w:date="2025-01-28T01:55:00Z"/>
              <w:rFonts w:ascii="Times New Roman" w:hAnsi="Times New Roman" w:eastAsia="宋体"/>
              <w:bCs/>
              <w:sz w:val="18"/>
              <w:szCs w:val="32"/>
              <w:rPrChange w:id="1636" w:author="asus" w:date="2025-01-28T02:06:00Z">
                <w:rPr>
                  <w:del w:id="1637" w:author="asus" w:date="2025-01-28T01:55:00Z"/>
                  <w:sz w:val="22"/>
                  <w:szCs w:val="24"/>
                  <w14:ligatures w14:val="standardContextual"/>
                </w:rPr>
              </w:rPrChange>
              <w14:ligatures w14:val="standardContextual"/>
            </w:rPr>
          </w:pPr>
          <w:del w:id="1638" w:author="asus" w:date="2025-01-28T01:55:00Z">
            <w:r>
              <w:rPr>
                <w:rStyle w:val="24"/>
                <w:rFonts w:hint="eastAsia" w:ascii="Times New Roman" w:hAnsi="Times New Roman" w:eastAsia="宋体" w:cs="Times New Roman"/>
                <w:b/>
                <w:bCs/>
                <w:sz w:val="18"/>
                <w:szCs w:val="32"/>
                <w:rPrChange w:id="1639" w:author="asus" w:date="2025-01-28T02:06:00Z">
                  <w:rPr>
                    <w:rStyle w:val="26"/>
                    <w:rFonts w:hint="eastAsia" w:ascii="Times New Roman" w:hAnsi="Times New Roman" w:eastAsia="Times New Roman" w:cs="Times New Roman"/>
                    <w:b/>
                    <w:bCs/>
                  </w:rPr>
                </w:rPrChange>
                <w14:ligatures w14:val="standardContextual"/>
              </w:rPr>
              <w:delText>3 Notations</w:delText>
            </w:r>
          </w:del>
          <w:del w:id="1640" w:author="asus" w:date="2025-01-28T01:55:00Z">
            <w:r>
              <w:rPr>
                <w:rFonts w:hint="eastAsia" w:ascii="Times New Roman" w:hAnsi="Times New Roman" w:eastAsia="宋体"/>
                <w:bCs/>
                <w:sz w:val="18"/>
                <w:szCs w:val="32"/>
                <w:rPrChange w:id="1641" w:author="asus" w:date="2025-01-28T02:06:00Z">
                  <w:rPr>
                    <w:rFonts w:hint="eastAsia"/>
                  </w:rPr>
                </w:rPrChange>
                <w14:ligatures w14:val="standardContextual"/>
              </w:rPr>
              <w:tab/>
            </w:r>
          </w:del>
          <w:del w:id="1642" w:author="asus" w:date="2025-01-28T01:55:00Z">
            <w:r>
              <w:rPr>
                <w:rFonts w:ascii="Times New Roman" w:hAnsi="Times New Roman" w:eastAsia="宋体"/>
                <w:bCs/>
                <w:sz w:val="18"/>
                <w:szCs w:val="32"/>
                <w:rPrChange w:id="1643" w:author="asus" w:date="2025-01-28T02:06:00Z">
                  <w:rPr/>
                </w:rPrChange>
                <w14:ligatures w14:val="standardContextual"/>
              </w:rPr>
              <w:delText>4</w:delText>
            </w:r>
          </w:del>
        </w:p>
        <w:p w14:paraId="6F4018DA">
          <w:pPr>
            <w:pStyle w:val="17"/>
            <w:tabs>
              <w:tab w:val="right" w:leader="dot" w:pos="9060"/>
            </w:tabs>
            <w:rPr>
              <w:del w:id="1644" w:author="asus" w:date="2025-01-28T01:55:00Z"/>
              <w:rFonts w:ascii="Times New Roman" w:hAnsi="Times New Roman" w:eastAsia="宋体"/>
              <w:bCs/>
              <w:sz w:val="18"/>
              <w:szCs w:val="32"/>
              <w:rPrChange w:id="1645" w:author="asus" w:date="2025-01-28T02:06:00Z">
                <w:rPr>
                  <w:del w:id="1646" w:author="asus" w:date="2025-01-28T01:55:00Z"/>
                  <w:sz w:val="22"/>
                  <w:szCs w:val="24"/>
                  <w14:ligatures w14:val="standardContextual"/>
                </w:rPr>
              </w:rPrChange>
              <w14:ligatures w14:val="standardContextual"/>
            </w:rPr>
          </w:pPr>
          <w:del w:id="1647" w:author="asus" w:date="2025-01-28T01:55:00Z">
            <w:r>
              <w:rPr>
                <w:rStyle w:val="24"/>
                <w:rFonts w:hint="eastAsia" w:ascii="Times New Roman" w:hAnsi="Times New Roman" w:eastAsia="宋体" w:cs="Times New Roman"/>
                <w:b/>
                <w:bCs/>
                <w:sz w:val="18"/>
                <w:szCs w:val="32"/>
                <w:rPrChange w:id="1648"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649" w:author="asus" w:date="2025-01-28T01:55:00Z">
            <w:r>
              <w:rPr>
                <w:rFonts w:hint="eastAsia" w:ascii="Times New Roman" w:hAnsi="Times New Roman" w:eastAsia="宋体"/>
                <w:bCs/>
                <w:sz w:val="18"/>
                <w:szCs w:val="32"/>
                <w:rPrChange w:id="1650" w:author="asus" w:date="2025-01-28T02:06:00Z">
                  <w:rPr>
                    <w:rFonts w:hint="eastAsia"/>
                  </w:rPr>
                </w:rPrChange>
                <w14:ligatures w14:val="standardContextual"/>
              </w:rPr>
              <w:tab/>
            </w:r>
          </w:del>
          <w:del w:id="1651" w:author="asus" w:date="2025-01-28T01:55:00Z">
            <w:r>
              <w:rPr>
                <w:rFonts w:ascii="Times New Roman" w:hAnsi="Times New Roman" w:eastAsia="宋体"/>
                <w:bCs/>
                <w:sz w:val="18"/>
                <w:szCs w:val="32"/>
                <w:rPrChange w:id="1652" w:author="asus" w:date="2025-01-28T02:06:00Z">
                  <w:rPr/>
                </w:rPrChange>
                <w14:ligatures w14:val="standardContextual"/>
              </w:rPr>
              <w:delText>5</w:delText>
            </w:r>
          </w:del>
        </w:p>
        <w:p w14:paraId="090665E0">
          <w:pPr>
            <w:pStyle w:val="19"/>
            <w:tabs>
              <w:tab w:val="right" w:leader="dot" w:pos="9060"/>
            </w:tabs>
            <w:rPr>
              <w:del w:id="1653" w:author="asus" w:date="2025-01-28T01:55:00Z"/>
              <w:rFonts w:ascii="Times New Roman" w:hAnsi="Times New Roman" w:eastAsia="宋体"/>
              <w:bCs/>
              <w:sz w:val="18"/>
              <w:szCs w:val="32"/>
              <w:rPrChange w:id="1654" w:author="asus" w:date="2025-01-28T02:06:00Z">
                <w:rPr>
                  <w:del w:id="1655" w:author="asus" w:date="2025-01-28T01:55:00Z"/>
                  <w:sz w:val="22"/>
                  <w:szCs w:val="24"/>
                  <w14:ligatures w14:val="standardContextual"/>
                </w:rPr>
              </w:rPrChange>
              <w14:ligatures w14:val="standardContextual"/>
            </w:rPr>
          </w:pPr>
          <w:del w:id="1656" w:author="asus" w:date="2025-01-28T01:55:00Z">
            <w:r>
              <w:rPr>
                <w:rStyle w:val="24"/>
                <w:rFonts w:hint="eastAsia" w:ascii="Times New Roman" w:hAnsi="Times New Roman" w:eastAsia="宋体" w:cs="Times New Roman"/>
                <w:b/>
                <w:bCs/>
                <w:sz w:val="18"/>
                <w:szCs w:val="32"/>
                <w:rPrChange w:id="1657"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658" w:author="asus" w:date="2025-01-28T01:55:00Z">
            <w:r>
              <w:rPr>
                <w:rFonts w:hint="eastAsia" w:ascii="Times New Roman" w:hAnsi="Times New Roman" w:eastAsia="宋体"/>
                <w:bCs/>
                <w:sz w:val="18"/>
                <w:szCs w:val="32"/>
                <w:rPrChange w:id="1659" w:author="asus" w:date="2025-01-28T02:06:00Z">
                  <w:rPr>
                    <w:rFonts w:hint="eastAsia"/>
                  </w:rPr>
                </w:rPrChange>
                <w14:ligatures w14:val="standardContextual"/>
              </w:rPr>
              <w:tab/>
            </w:r>
          </w:del>
          <w:del w:id="1660" w:author="asus" w:date="2025-01-28T01:55:00Z">
            <w:r>
              <w:rPr>
                <w:rFonts w:ascii="Times New Roman" w:hAnsi="Times New Roman" w:eastAsia="宋体"/>
                <w:bCs/>
                <w:sz w:val="18"/>
                <w:szCs w:val="32"/>
                <w:rPrChange w:id="1661" w:author="asus" w:date="2025-01-28T02:06:00Z">
                  <w:rPr/>
                </w:rPrChange>
                <w14:ligatures w14:val="standardContextual"/>
              </w:rPr>
              <w:delText>5</w:delText>
            </w:r>
          </w:del>
        </w:p>
        <w:p w14:paraId="557F0489">
          <w:pPr>
            <w:pStyle w:val="13"/>
            <w:tabs>
              <w:tab w:val="right" w:leader="dot" w:pos="9060"/>
            </w:tabs>
            <w:rPr>
              <w:del w:id="1662" w:author="asus" w:date="2025-01-28T01:55:00Z"/>
              <w:rFonts w:ascii="Times New Roman" w:hAnsi="Times New Roman" w:eastAsia="宋体"/>
              <w:bCs/>
              <w:sz w:val="18"/>
              <w:szCs w:val="32"/>
              <w:rPrChange w:id="1663" w:author="asus" w:date="2025-01-28T02:06:00Z">
                <w:rPr>
                  <w:del w:id="1664" w:author="asus" w:date="2025-01-28T01:55:00Z"/>
                  <w:sz w:val="22"/>
                  <w:szCs w:val="24"/>
                  <w14:ligatures w14:val="standardContextual"/>
                </w:rPr>
              </w:rPrChange>
              <w14:ligatures w14:val="standardContextual"/>
            </w:rPr>
          </w:pPr>
          <w:del w:id="1665" w:author="asus" w:date="2025-01-28T01:55:00Z">
            <w:r>
              <w:rPr>
                <w:rStyle w:val="24"/>
                <w:rFonts w:hint="eastAsia" w:ascii="Times New Roman" w:hAnsi="Times New Roman" w:eastAsia="宋体" w:cs="Times New Roman"/>
                <w:bCs/>
                <w:sz w:val="18"/>
                <w:szCs w:val="32"/>
                <w:rPrChange w:id="1666"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667" w:author="asus" w:date="2025-01-28T01:55:00Z">
            <w:r>
              <w:rPr>
                <w:rFonts w:hint="eastAsia" w:ascii="Times New Roman" w:hAnsi="Times New Roman" w:eastAsia="宋体"/>
                <w:bCs/>
                <w:sz w:val="18"/>
                <w:szCs w:val="32"/>
                <w:rPrChange w:id="1668" w:author="asus" w:date="2025-01-28T02:06:00Z">
                  <w:rPr>
                    <w:rFonts w:hint="eastAsia"/>
                  </w:rPr>
                </w:rPrChange>
                <w14:ligatures w14:val="standardContextual"/>
              </w:rPr>
              <w:tab/>
            </w:r>
          </w:del>
          <w:del w:id="1669" w:author="asus" w:date="2025-01-28T01:55:00Z">
            <w:r>
              <w:rPr>
                <w:rFonts w:ascii="Times New Roman" w:hAnsi="Times New Roman" w:eastAsia="宋体"/>
                <w:bCs/>
                <w:sz w:val="18"/>
                <w:szCs w:val="32"/>
                <w:rPrChange w:id="1670" w:author="asus" w:date="2025-01-28T02:06:00Z">
                  <w:rPr/>
                </w:rPrChange>
                <w14:ligatures w14:val="standardContextual"/>
              </w:rPr>
              <w:delText>5</w:delText>
            </w:r>
          </w:del>
        </w:p>
        <w:p w14:paraId="04DDE486">
          <w:pPr>
            <w:pStyle w:val="13"/>
            <w:tabs>
              <w:tab w:val="right" w:leader="dot" w:pos="9060"/>
            </w:tabs>
            <w:rPr>
              <w:del w:id="1671" w:author="asus" w:date="2025-01-28T01:55:00Z"/>
              <w:rFonts w:ascii="Times New Roman" w:hAnsi="Times New Roman" w:eastAsia="宋体"/>
              <w:bCs/>
              <w:sz w:val="18"/>
              <w:szCs w:val="32"/>
              <w:rPrChange w:id="1672" w:author="asus" w:date="2025-01-28T02:06:00Z">
                <w:rPr>
                  <w:del w:id="1673" w:author="asus" w:date="2025-01-28T01:55:00Z"/>
                  <w:sz w:val="22"/>
                  <w:szCs w:val="24"/>
                  <w14:ligatures w14:val="standardContextual"/>
                </w:rPr>
              </w:rPrChange>
              <w14:ligatures w14:val="standardContextual"/>
            </w:rPr>
          </w:pPr>
          <w:del w:id="1674" w:author="asus" w:date="2025-01-28T01:55:00Z">
            <w:r>
              <w:rPr>
                <w:rStyle w:val="24"/>
                <w:rFonts w:hint="eastAsia" w:ascii="Times New Roman" w:hAnsi="Times New Roman" w:eastAsia="宋体" w:cs="Times New Roman"/>
                <w:bCs/>
                <w:sz w:val="18"/>
                <w:szCs w:val="32"/>
                <w:rPrChange w:id="1675"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676" w:author="asus" w:date="2025-01-28T01:55:00Z">
            <w:r>
              <w:rPr>
                <w:rFonts w:hint="eastAsia" w:ascii="Times New Roman" w:hAnsi="Times New Roman" w:eastAsia="宋体"/>
                <w:bCs/>
                <w:sz w:val="18"/>
                <w:szCs w:val="32"/>
                <w:rPrChange w:id="1677" w:author="asus" w:date="2025-01-28T02:06:00Z">
                  <w:rPr>
                    <w:rFonts w:hint="eastAsia"/>
                  </w:rPr>
                </w:rPrChange>
                <w14:ligatures w14:val="standardContextual"/>
              </w:rPr>
              <w:tab/>
            </w:r>
          </w:del>
          <w:del w:id="1678" w:author="asus" w:date="2025-01-28T01:55:00Z">
            <w:r>
              <w:rPr>
                <w:rFonts w:ascii="Times New Roman" w:hAnsi="Times New Roman" w:eastAsia="宋体"/>
                <w:bCs/>
                <w:sz w:val="18"/>
                <w:szCs w:val="32"/>
                <w:rPrChange w:id="1679" w:author="asus" w:date="2025-01-28T02:06:00Z">
                  <w:rPr/>
                </w:rPrChange>
                <w14:ligatures w14:val="standardContextual"/>
              </w:rPr>
              <w:delText>6</w:delText>
            </w:r>
          </w:del>
        </w:p>
        <w:p w14:paraId="4F94999B">
          <w:pPr>
            <w:pStyle w:val="19"/>
            <w:tabs>
              <w:tab w:val="left" w:pos="783"/>
              <w:tab w:val="right" w:leader="dot" w:pos="9060"/>
            </w:tabs>
            <w:rPr>
              <w:del w:id="1680" w:author="asus" w:date="2025-01-28T01:55:00Z"/>
              <w:rFonts w:ascii="Times New Roman" w:hAnsi="Times New Roman" w:eastAsia="宋体"/>
              <w:bCs/>
              <w:sz w:val="18"/>
              <w:szCs w:val="32"/>
              <w:rPrChange w:id="1681" w:author="asus" w:date="2025-01-28T02:06:00Z">
                <w:rPr>
                  <w:del w:id="1682" w:author="asus" w:date="2025-01-28T01:55:00Z"/>
                  <w:sz w:val="22"/>
                  <w:szCs w:val="24"/>
                  <w14:ligatures w14:val="standardContextual"/>
                </w:rPr>
              </w:rPrChange>
              <w14:ligatures w14:val="standardContextual"/>
            </w:rPr>
          </w:pPr>
          <w:del w:id="1683" w:author="asus" w:date="2025-01-28T01:55:00Z">
            <w:r>
              <w:rPr>
                <w:rStyle w:val="24"/>
                <w:rFonts w:hint="eastAsia" w:ascii="Times New Roman" w:hAnsi="Times New Roman" w:eastAsia="宋体"/>
                <w:b/>
                <w:bCs/>
                <w:sz w:val="18"/>
                <w:szCs w:val="32"/>
                <w:rPrChange w:id="1684" w:author="asus" w:date="2025-01-28T02:06:00Z">
                  <w:rPr>
                    <w:rStyle w:val="26"/>
                    <w:rFonts w:hint="eastAsia" w:ascii="Times New Roman" w:hAnsi="Times New Roman" w:eastAsia="宋体"/>
                    <w:b/>
                    <w:bCs/>
                  </w:rPr>
                </w:rPrChange>
                <w14:ligatures w14:val="standardContextual"/>
              </w:rPr>
              <w:delText>4.1</w:delText>
            </w:r>
          </w:del>
          <w:del w:id="1685" w:author="asus" w:date="2025-01-28T01:55:00Z">
            <w:r>
              <w:rPr>
                <w:rFonts w:hint="eastAsia" w:ascii="Times New Roman" w:hAnsi="Times New Roman" w:eastAsia="宋体"/>
                <w:bCs/>
                <w:sz w:val="18"/>
                <w:szCs w:val="32"/>
                <w:rPrChange w:id="1686" w:author="asus" w:date="2025-01-28T02:06:00Z">
                  <w:rPr>
                    <w:rFonts w:hint="eastAsia"/>
                    <w:sz w:val="22"/>
                    <w:szCs w:val="24"/>
                    <w14:ligatures w14:val="standardContextual"/>
                  </w:rPr>
                </w:rPrChange>
                <w14:ligatures w14:val="standardContextual"/>
              </w:rPr>
              <w:tab/>
            </w:r>
          </w:del>
          <w:del w:id="1687" w:author="asus" w:date="2025-01-28T01:55:00Z">
            <w:r>
              <w:rPr>
                <w:rStyle w:val="24"/>
                <w:rFonts w:hint="eastAsia" w:ascii="Times New Roman" w:hAnsi="Times New Roman" w:eastAsia="宋体" w:cs="Times New Roman"/>
                <w:b/>
                <w:bCs/>
                <w:sz w:val="18"/>
                <w:szCs w:val="32"/>
                <w:rPrChange w:id="1688"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689" w:author="asus" w:date="2025-01-28T01:55:00Z">
            <w:r>
              <w:rPr>
                <w:rFonts w:hint="eastAsia" w:ascii="Times New Roman" w:hAnsi="Times New Roman" w:eastAsia="宋体"/>
                <w:bCs/>
                <w:sz w:val="18"/>
                <w:szCs w:val="32"/>
                <w:rPrChange w:id="1690" w:author="asus" w:date="2025-01-28T02:06:00Z">
                  <w:rPr>
                    <w:rFonts w:hint="eastAsia"/>
                  </w:rPr>
                </w:rPrChange>
                <w14:ligatures w14:val="standardContextual"/>
              </w:rPr>
              <w:tab/>
            </w:r>
          </w:del>
          <w:del w:id="1691" w:author="asus" w:date="2025-01-28T01:55:00Z">
            <w:r>
              <w:rPr>
                <w:rFonts w:ascii="Times New Roman" w:hAnsi="Times New Roman" w:eastAsia="宋体"/>
                <w:bCs/>
                <w:sz w:val="18"/>
                <w:szCs w:val="32"/>
                <w:rPrChange w:id="1692" w:author="asus" w:date="2025-01-28T02:06:00Z">
                  <w:rPr/>
                </w:rPrChange>
                <w14:ligatures w14:val="standardContextual"/>
              </w:rPr>
              <w:delText>7</w:delText>
            </w:r>
          </w:del>
        </w:p>
        <w:p w14:paraId="12D5C09A">
          <w:pPr>
            <w:pStyle w:val="13"/>
            <w:tabs>
              <w:tab w:val="right" w:leader="dot" w:pos="9060"/>
            </w:tabs>
            <w:rPr>
              <w:del w:id="1693" w:author="asus" w:date="2025-01-28T01:55:00Z"/>
              <w:rFonts w:ascii="Times New Roman" w:hAnsi="Times New Roman" w:eastAsia="宋体"/>
              <w:bCs/>
              <w:sz w:val="18"/>
              <w:szCs w:val="32"/>
              <w:rPrChange w:id="1694" w:author="asus" w:date="2025-01-28T02:06:00Z">
                <w:rPr>
                  <w:del w:id="1695" w:author="asus" w:date="2025-01-28T01:55:00Z"/>
                  <w:sz w:val="22"/>
                  <w:szCs w:val="24"/>
                  <w14:ligatures w14:val="standardContextual"/>
                </w:rPr>
              </w:rPrChange>
              <w14:ligatures w14:val="standardContextual"/>
            </w:rPr>
          </w:pPr>
          <w:del w:id="1696" w:author="asus" w:date="2025-01-28T01:55:00Z">
            <w:r>
              <w:rPr>
                <w:rStyle w:val="24"/>
                <w:rFonts w:hint="eastAsia" w:ascii="Times New Roman" w:hAnsi="Times New Roman" w:eastAsia="宋体" w:cs="Times New Roman"/>
                <w:bCs/>
                <w:sz w:val="18"/>
                <w:szCs w:val="32"/>
                <w:rPrChange w:id="1697"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698" w:author="asus" w:date="2025-01-28T01:55:00Z">
            <w:r>
              <w:rPr>
                <w:rFonts w:hint="eastAsia" w:ascii="Times New Roman" w:hAnsi="Times New Roman" w:eastAsia="宋体"/>
                <w:bCs/>
                <w:sz w:val="18"/>
                <w:szCs w:val="32"/>
                <w:rPrChange w:id="1699" w:author="asus" w:date="2025-01-28T02:06:00Z">
                  <w:rPr>
                    <w:rFonts w:hint="eastAsia"/>
                  </w:rPr>
                </w:rPrChange>
                <w14:ligatures w14:val="standardContextual"/>
              </w:rPr>
              <w:tab/>
            </w:r>
          </w:del>
          <w:del w:id="1700" w:author="asus" w:date="2025-01-28T01:55:00Z">
            <w:r>
              <w:rPr>
                <w:rFonts w:ascii="Times New Roman" w:hAnsi="Times New Roman" w:eastAsia="宋体"/>
                <w:bCs/>
                <w:sz w:val="18"/>
                <w:szCs w:val="32"/>
                <w:rPrChange w:id="1701" w:author="asus" w:date="2025-01-28T02:06:00Z">
                  <w:rPr/>
                </w:rPrChange>
                <w14:ligatures w14:val="standardContextual"/>
              </w:rPr>
              <w:delText>7</w:delText>
            </w:r>
          </w:del>
        </w:p>
        <w:p w14:paraId="2D4AA000">
          <w:pPr>
            <w:pStyle w:val="13"/>
            <w:tabs>
              <w:tab w:val="right" w:leader="dot" w:pos="9060"/>
            </w:tabs>
            <w:rPr>
              <w:del w:id="1702" w:author="asus" w:date="2025-01-28T01:55:00Z"/>
              <w:rFonts w:ascii="Times New Roman" w:hAnsi="Times New Roman" w:eastAsia="宋体"/>
              <w:bCs/>
              <w:sz w:val="18"/>
              <w:szCs w:val="32"/>
              <w:rPrChange w:id="1703" w:author="asus" w:date="2025-01-28T02:06:00Z">
                <w:rPr>
                  <w:del w:id="1704" w:author="asus" w:date="2025-01-28T01:55:00Z"/>
                  <w:sz w:val="22"/>
                  <w:szCs w:val="24"/>
                  <w14:ligatures w14:val="standardContextual"/>
                </w:rPr>
              </w:rPrChange>
              <w14:ligatures w14:val="standardContextual"/>
            </w:rPr>
          </w:pPr>
          <w:del w:id="1705" w:author="asus" w:date="2025-01-28T01:55:00Z">
            <w:r>
              <w:rPr>
                <w:rStyle w:val="24"/>
                <w:rFonts w:hint="eastAsia" w:ascii="Times New Roman" w:hAnsi="Times New Roman" w:eastAsia="宋体" w:cs="Times New Roman"/>
                <w:bCs/>
                <w:sz w:val="18"/>
                <w:szCs w:val="32"/>
                <w:rPrChange w:id="1706"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707" w:author="asus" w:date="2025-01-28T01:55:00Z">
            <w:r>
              <w:rPr>
                <w:rFonts w:hint="eastAsia" w:ascii="Times New Roman" w:hAnsi="Times New Roman" w:eastAsia="宋体"/>
                <w:bCs/>
                <w:sz w:val="18"/>
                <w:szCs w:val="32"/>
                <w:rPrChange w:id="1708" w:author="asus" w:date="2025-01-28T02:06:00Z">
                  <w:rPr>
                    <w:rFonts w:hint="eastAsia"/>
                  </w:rPr>
                </w:rPrChange>
                <w14:ligatures w14:val="standardContextual"/>
              </w:rPr>
              <w:tab/>
            </w:r>
          </w:del>
          <w:del w:id="1709" w:author="asus" w:date="2025-01-28T01:55:00Z">
            <w:r>
              <w:rPr>
                <w:rFonts w:ascii="Times New Roman" w:hAnsi="Times New Roman" w:eastAsia="宋体"/>
                <w:bCs/>
                <w:sz w:val="18"/>
                <w:szCs w:val="32"/>
                <w:rPrChange w:id="1710" w:author="asus" w:date="2025-01-28T02:06:00Z">
                  <w:rPr/>
                </w:rPrChange>
                <w14:ligatures w14:val="standardContextual"/>
              </w:rPr>
              <w:delText>8</w:delText>
            </w:r>
          </w:del>
        </w:p>
        <w:p w14:paraId="22E8E17D">
          <w:pPr>
            <w:pStyle w:val="13"/>
            <w:tabs>
              <w:tab w:val="right" w:leader="dot" w:pos="9060"/>
            </w:tabs>
            <w:rPr>
              <w:del w:id="1711" w:author="asus" w:date="2025-01-28T01:55:00Z"/>
              <w:rFonts w:ascii="Times New Roman" w:hAnsi="Times New Roman" w:eastAsia="宋体"/>
              <w:bCs/>
              <w:sz w:val="18"/>
              <w:szCs w:val="32"/>
              <w:rPrChange w:id="1712" w:author="asus" w:date="2025-01-28T02:06:00Z">
                <w:rPr>
                  <w:del w:id="1713" w:author="asus" w:date="2025-01-28T01:55:00Z"/>
                  <w:sz w:val="22"/>
                  <w:szCs w:val="24"/>
                  <w14:ligatures w14:val="standardContextual"/>
                </w:rPr>
              </w:rPrChange>
              <w14:ligatures w14:val="standardContextual"/>
            </w:rPr>
          </w:pPr>
          <w:del w:id="1714" w:author="asus" w:date="2025-01-28T01:55:00Z">
            <w:r>
              <w:rPr>
                <w:rStyle w:val="24"/>
                <w:rFonts w:hint="eastAsia" w:ascii="Times New Roman" w:hAnsi="Times New Roman" w:eastAsia="宋体" w:cs="Times New Roman"/>
                <w:bCs/>
                <w:sz w:val="18"/>
                <w:szCs w:val="32"/>
                <w:rPrChange w:id="1715"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716" w:author="asus" w:date="2025-01-28T01:55:00Z">
            <w:r>
              <w:rPr>
                <w:rFonts w:hint="eastAsia" w:ascii="Times New Roman" w:hAnsi="Times New Roman" w:eastAsia="宋体"/>
                <w:bCs/>
                <w:sz w:val="18"/>
                <w:szCs w:val="32"/>
                <w:rPrChange w:id="1717" w:author="asus" w:date="2025-01-28T02:06:00Z">
                  <w:rPr>
                    <w:rFonts w:hint="eastAsia"/>
                  </w:rPr>
                </w:rPrChange>
                <w14:ligatures w14:val="standardContextual"/>
              </w:rPr>
              <w:tab/>
            </w:r>
          </w:del>
          <w:del w:id="1718" w:author="asus" w:date="2025-01-28T01:55:00Z">
            <w:r>
              <w:rPr>
                <w:rFonts w:ascii="Times New Roman" w:hAnsi="Times New Roman" w:eastAsia="宋体"/>
                <w:bCs/>
                <w:sz w:val="18"/>
                <w:szCs w:val="32"/>
                <w:rPrChange w:id="1719" w:author="asus" w:date="2025-01-28T02:06:00Z">
                  <w:rPr/>
                </w:rPrChange>
                <w14:ligatures w14:val="standardContextual"/>
              </w:rPr>
              <w:delText>10</w:delText>
            </w:r>
          </w:del>
        </w:p>
        <w:p w14:paraId="5B1F48CF">
          <w:pPr>
            <w:pStyle w:val="19"/>
            <w:tabs>
              <w:tab w:val="right" w:leader="dot" w:pos="9060"/>
            </w:tabs>
            <w:rPr>
              <w:del w:id="1720" w:author="asus" w:date="2025-01-28T01:55:00Z"/>
              <w:rFonts w:ascii="Times New Roman" w:hAnsi="Times New Roman" w:eastAsia="宋体"/>
              <w:bCs/>
              <w:sz w:val="18"/>
              <w:szCs w:val="32"/>
              <w:rPrChange w:id="1721" w:author="asus" w:date="2025-01-28T02:06:00Z">
                <w:rPr>
                  <w:del w:id="1722" w:author="asus" w:date="2025-01-28T01:55:00Z"/>
                  <w:sz w:val="22"/>
                  <w:szCs w:val="24"/>
                  <w14:ligatures w14:val="standardContextual"/>
                </w:rPr>
              </w:rPrChange>
              <w14:ligatures w14:val="standardContextual"/>
            </w:rPr>
          </w:pPr>
          <w:del w:id="1723" w:author="asus" w:date="2025-01-28T01:55:00Z">
            <w:r>
              <w:rPr>
                <w:rStyle w:val="24"/>
                <w:rFonts w:hint="eastAsia" w:ascii="Times New Roman" w:hAnsi="Times New Roman" w:eastAsia="宋体" w:cs="Times New Roman"/>
                <w:b/>
                <w:bCs/>
                <w:sz w:val="18"/>
                <w:szCs w:val="32"/>
                <w:rPrChange w:id="1724"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725" w:author="asus" w:date="2025-01-28T01:55:00Z">
            <w:r>
              <w:rPr>
                <w:rStyle w:val="24"/>
                <w:rFonts w:hint="eastAsia" w:ascii="Times New Roman" w:hAnsi="Times New Roman" w:eastAsia="宋体" w:cs="Times New Roman"/>
                <w:b/>
                <w:bCs/>
                <w:sz w:val="18"/>
                <w:szCs w:val="32"/>
                <w:rPrChange w:id="1726" w:author="asus" w:date="2025-01-28T02:06:00Z">
                  <w:rPr>
                    <w:rStyle w:val="26"/>
                    <w:rFonts w:hint="eastAsia" w:ascii="Times New Roman" w:hAnsi="Times New Roman" w:cs="Times New Roman"/>
                    <w:b/>
                    <w:bCs/>
                  </w:rPr>
                </w:rPrChange>
                <w14:ligatures w14:val="standardContextual"/>
              </w:rPr>
              <w:delText>Comparision Test</w:delText>
            </w:r>
          </w:del>
          <w:del w:id="1727" w:author="asus" w:date="2025-01-28T01:55:00Z">
            <w:r>
              <w:rPr>
                <w:rFonts w:hint="eastAsia" w:ascii="Times New Roman" w:hAnsi="Times New Roman" w:eastAsia="宋体"/>
                <w:bCs/>
                <w:sz w:val="18"/>
                <w:szCs w:val="32"/>
                <w:rPrChange w:id="1728" w:author="asus" w:date="2025-01-28T02:06:00Z">
                  <w:rPr>
                    <w:rFonts w:hint="eastAsia"/>
                  </w:rPr>
                </w:rPrChange>
                <w14:ligatures w14:val="standardContextual"/>
              </w:rPr>
              <w:tab/>
            </w:r>
          </w:del>
          <w:del w:id="1729" w:author="asus" w:date="2025-01-28T01:55:00Z">
            <w:r>
              <w:rPr>
                <w:rFonts w:ascii="Times New Roman" w:hAnsi="Times New Roman" w:eastAsia="宋体"/>
                <w:bCs/>
                <w:sz w:val="18"/>
                <w:szCs w:val="32"/>
                <w:rPrChange w:id="1730" w:author="asus" w:date="2025-01-28T02:06:00Z">
                  <w:rPr/>
                </w:rPrChange>
                <w14:ligatures w14:val="standardContextual"/>
              </w:rPr>
              <w:delText>11</w:delText>
            </w:r>
          </w:del>
        </w:p>
        <w:p w14:paraId="5A390337">
          <w:pPr>
            <w:pStyle w:val="19"/>
            <w:tabs>
              <w:tab w:val="right" w:leader="dot" w:pos="9060"/>
            </w:tabs>
            <w:rPr>
              <w:del w:id="1731" w:author="asus" w:date="2025-01-28T01:55:00Z"/>
              <w:rFonts w:ascii="Times New Roman" w:hAnsi="Times New Roman" w:eastAsia="宋体"/>
              <w:bCs/>
              <w:sz w:val="18"/>
              <w:szCs w:val="32"/>
              <w:rPrChange w:id="1732" w:author="asus" w:date="2025-01-28T02:06:00Z">
                <w:rPr>
                  <w:del w:id="1733" w:author="asus" w:date="2025-01-28T01:55:00Z"/>
                  <w:sz w:val="22"/>
                  <w:szCs w:val="24"/>
                  <w14:ligatures w14:val="standardContextual"/>
                </w:rPr>
              </w:rPrChange>
              <w14:ligatures w14:val="standardContextual"/>
            </w:rPr>
          </w:pPr>
          <w:del w:id="1734" w:author="asus" w:date="2025-01-28T01:55:00Z">
            <w:r>
              <w:rPr>
                <w:rStyle w:val="24"/>
                <w:rFonts w:hint="eastAsia" w:ascii="Times New Roman" w:hAnsi="Times New Roman" w:eastAsia="宋体" w:cs="Times New Roman"/>
                <w:b/>
                <w:bCs/>
                <w:sz w:val="18"/>
                <w:szCs w:val="32"/>
                <w:rPrChange w:id="1735" w:author="asus" w:date="2025-01-28T02:06:00Z">
                  <w:rPr>
                    <w:rStyle w:val="26"/>
                    <w:rFonts w:hint="eastAsia" w:ascii="Times New Roman" w:hAnsi="Times New Roman" w:eastAsia="Times New Roman" w:cs="Times New Roman"/>
                    <w:b/>
                    <w:bCs/>
                  </w:rPr>
                </w:rPrChange>
                <w14:ligatures w14:val="standardContextual"/>
              </w:rPr>
              <w:delText>4.</w:delText>
            </w:r>
          </w:del>
          <w:del w:id="1736" w:author="asus" w:date="2025-01-28T01:55:00Z">
            <w:r>
              <w:rPr>
                <w:rStyle w:val="24"/>
                <w:rFonts w:hint="eastAsia" w:ascii="Times New Roman" w:hAnsi="Times New Roman" w:eastAsia="宋体" w:cs="Times New Roman"/>
                <w:b/>
                <w:bCs/>
                <w:sz w:val="18"/>
                <w:szCs w:val="32"/>
                <w:rPrChange w:id="1737" w:author="asus" w:date="2025-01-28T02:06:00Z">
                  <w:rPr>
                    <w:rStyle w:val="26"/>
                    <w:rFonts w:hint="eastAsia" w:ascii="Times New Roman" w:hAnsi="Times New Roman" w:cs="Times New Roman"/>
                    <w:b/>
                    <w:bCs/>
                  </w:rPr>
                </w:rPrChange>
                <w14:ligatures w14:val="standardContextual"/>
              </w:rPr>
              <w:delText>4</w:delText>
            </w:r>
          </w:del>
          <w:del w:id="1738" w:author="asus" w:date="2025-01-28T01:55:00Z">
            <w:r>
              <w:rPr>
                <w:rStyle w:val="24"/>
                <w:rFonts w:hint="eastAsia" w:ascii="Times New Roman" w:hAnsi="Times New Roman" w:eastAsia="宋体" w:cs="Times New Roman"/>
                <w:b/>
                <w:bCs/>
                <w:sz w:val="18"/>
                <w:szCs w:val="32"/>
                <w:rPrChange w:id="1739"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740" w:author="asus" w:date="2025-01-28T01:55:00Z">
            <w:r>
              <w:rPr>
                <w:rFonts w:hint="eastAsia" w:ascii="Times New Roman" w:hAnsi="Times New Roman" w:eastAsia="宋体"/>
                <w:bCs/>
                <w:sz w:val="18"/>
                <w:szCs w:val="32"/>
                <w:rPrChange w:id="1741" w:author="asus" w:date="2025-01-28T02:06:00Z">
                  <w:rPr>
                    <w:rFonts w:hint="eastAsia"/>
                  </w:rPr>
                </w:rPrChange>
                <w14:ligatures w14:val="standardContextual"/>
              </w:rPr>
              <w:tab/>
            </w:r>
          </w:del>
          <w:del w:id="1742" w:author="asus" w:date="2025-01-28T01:55:00Z">
            <w:r>
              <w:rPr>
                <w:rFonts w:ascii="Times New Roman" w:hAnsi="Times New Roman" w:eastAsia="宋体"/>
                <w:bCs/>
                <w:sz w:val="18"/>
                <w:szCs w:val="32"/>
                <w:rPrChange w:id="1743" w:author="asus" w:date="2025-01-28T02:06:00Z">
                  <w:rPr/>
                </w:rPrChange>
                <w14:ligatures w14:val="standardContextual"/>
              </w:rPr>
              <w:delText>11</w:delText>
            </w:r>
          </w:del>
        </w:p>
        <w:p w14:paraId="583D42E6">
          <w:pPr>
            <w:pStyle w:val="17"/>
            <w:tabs>
              <w:tab w:val="left" w:pos="207"/>
              <w:tab w:val="right" w:leader="dot" w:pos="9060"/>
            </w:tabs>
            <w:rPr>
              <w:del w:id="1744" w:author="asus" w:date="2025-01-28T01:55:00Z"/>
              <w:rFonts w:ascii="Times New Roman" w:hAnsi="Times New Roman" w:eastAsia="宋体"/>
              <w:bCs/>
              <w:sz w:val="18"/>
              <w:szCs w:val="32"/>
              <w:rPrChange w:id="1745" w:author="asus" w:date="2025-01-28T02:06:00Z">
                <w:rPr>
                  <w:del w:id="1746" w:author="asus" w:date="2025-01-28T01:55:00Z"/>
                  <w:sz w:val="22"/>
                  <w:szCs w:val="24"/>
                  <w14:ligatures w14:val="standardContextual"/>
                </w:rPr>
              </w:rPrChange>
              <w14:ligatures w14:val="standardContextual"/>
            </w:rPr>
          </w:pPr>
          <w:del w:id="1747" w:author="asus" w:date="2025-01-28T01:55:00Z">
            <w:r>
              <w:rPr>
                <w:rStyle w:val="24"/>
                <w:rFonts w:hint="eastAsia" w:ascii="Times New Roman" w:hAnsi="Times New Roman" w:eastAsia="宋体"/>
                <w:b/>
                <w:bCs/>
                <w:sz w:val="18"/>
                <w:szCs w:val="32"/>
                <w:rPrChange w:id="1748" w:author="asus" w:date="2025-01-28T02:06:00Z">
                  <w:rPr>
                    <w:rStyle w:val="26"/>
                    <w:rFonts w:hint="eastAsia" w:ascii="Times New Roman" w:hAnsi="Times New Roman" w:eastAsia="宋体"/>
                    <w:b/>
                    <w:bCs/>
                  </w:rPr>
                </w:rPrChange>
                <w14:ligatures w14:val="standardContextual"/>
              </w:rPr>
              <w:delText>5</w:delText>
            </w:r>
          </w:del>
          <w:del w:id="1749" w:author="asus" w:date="2025-01-28T01:55:00Z">
            <w:r>
              <w:rPr>
                <w:rFonts w:hint="eastAsia" w:ascii="Times New Roman" w:hAnsi="Times New Roman" w:eastAsia="宋体"/>
                <w:bCs/>
                <w:sz w:val="18"/>
                <w:szCs w:val="32"/>
                <w:rPrChange w:id="1750" w:author="asus" w:date="2025-01-28T02:06:00Z">
                  <w:rPr>
                    <w:rFonts w:hint="eastAsia"/>
                    <w:sz w:val="22"/>
                    <w:szCs w:val="24"/>
                    <w14:ligatures w14:val="standardContextual"/>
                  </w:rPr>
                </w:rPrChange>
                <w14:ligatures w14:val="standardContextual"/>
              </w:rPr>
              <w:tab/>
            </w:r>
          </w:del>
          <w:del w:id="1751" w:author="asus" w:date="2025-01-28T01:55:00Z">
            <w:r>
              <w:rPr>
                <w:rStyle w:val="24"/>
                <w:rFonts w:hint="eastAsia" w:ascii="Times New Roman" w:hAnsi="Times New Roman" w:eastAsia="宋体" w:cs="Times New Roman"/>
                <w:b/>
                <w:bCs/>
                <w:sz w:val="18"/>
                <w:szCs w:val="32"/>
                <w:rPrChange w:id="1752"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753" w:author="asus" w:date="2025-01-28T01:55:00Z">
            <w:r>
              <w:rPr>
                <w:rFonts w:hint="eastAsia" w:ascii="Times New Roman" w:hAnsi="Times New Roman" w:eastAsia="宋体"/>
                <w:bCs/>
                <w:sz w:val="18"/>
                <w:szCs w:val="32"/>
                <w:rPrChange w:id="1754" w:author="asus" w:date="2025-01-28T02:06:00Z">
                  <w:rPr>
                    <w:rFonts w:hint="eastAsia"/>
                  </w:rPr>
                </w:rPrChange>
                <w14:ligatures w14:val="standardContextual"/>
              </w:rPr>
              <w:tab/>
            </w:r>
          </w:del>
          <w:del w:id="1755" w:author="asus" w:date="2025-01-28T01:55:00Z">
            <w:r>
              <w:rPr>
                <w:rFonts w:ascii="Times New Roman" w:hAnsi="Times New Roman" w:eastAsia="宋体"/>
                <w:bCs/>
                <w:sz w:val="18"/>
                <w:szCs w:val="32"/>
                <w:rPrChange w:id="1756" w:author="asus" w:date="2025-01-28T02:06:00Z">
                  <w:rPr/>
                </w:rPrChange>
                <w14:ligatures w14:val="standardContextual"/>
              </w:rPr>
              <w:delText>12</w:delText>
            </w:r>
          </w:del>
        </w:p>
        <w:p w14:paraId="413C5D4D">
          <w:pPr>
            <w:pStyle w:val="19"/>
            <w:tabs>
              <w:tab w:val="right" w:leader="dot" w:pos="9060"/>
            </w:tabs>
            <w:rPr>
              <w:del w:id="1757" w:author="asus" w:date="2025-01-28T01:55:00Z"/>
              <w:rFonts w:ascii="Times New Roman" w:hAnsi="Times New Roman" w:eastAsia="宋体"/>
              <w:bCs/>
              <w:sz w:val="18"/>
              <w:szCs w:val="32"/>
              <w:rPrChange w:id="1758" w:author="asus" w:date="2025-01-28T02:06:00Z">
                <w:rPr>
                  <w:del w:id="1759" w:author="asus" w:date="2025-01-28T01:55:00Z"/>
                  <w:sz w:val="22"/>
                  <w:szCs w:val="24"/>
                  <w14:ligatures w14:val="standardContextual"/>
                </w:rPr>
              </w:rPrChange>
              <w14:ligatures w14:val="standardContextual"/>
            </w:rPr>
          </w:pPr>
          <w:del w:id="1760" w:author="asus" w:date="2025-01-28T01:55:00Z">
            <w:r>
              <w:rPr>
                <w:rStyle w:val="24"/>
                <w:rFonts w:hint="eastAsia" w:ascii="Times New Roman" w:hAnsi="Times New Roman" w:eastAsia="宋体" w:cs="Times New Roman"/>
                <w:b/>
                <w:bCs/>
                <w:sz w:val="18"/>
                <w:szCs w:val="32"/>
                <w:rPrChange w:id="1761"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762" w:author="asus" w:date="2025-01-28T01:55:00Z">
            <w:r>
              <w:rPr>
                <w:rFonts w:hint="eastAsia" w:ascii="Times New Roman" w:hAnsi="Times New Roman" w:eastAsia="宋体"/>
                <w:bCs/>
                <w:sz w:val="18"/>
                <w:szCs w:val="32"/>
                <w:rPrChange w:id="1763" w:author="asus" w:date="2025-01-28T02:06:00Z">
                  <w:rPr>
                    <w:rFonts w:hint="eastAsia"/>
                  </w:rPr>
                </w:rPrChange>
                <w14:ligatures w14:val="standardContextual"/>
              </w:rPr>
              <w:tab/>
            </w:r>
          </w:del>
          <w:del w:id="1764" w:author="asus" w:date="2025-01-28T01:55:00Z">
            <w:r>
              <w:rPr>
                <w:rFonts w:ascii="Times New Roman" w:hAnsi="Times New Roman" w:eastAsia="宋体"/>
                <w:bCs/>
                <w:sz w:val="18"/>
                <w:szCs w:val="32"/>
                <w:rPrChange w:id="1765" w:author="asus" w:date="2025-01-28T02:06:00Z">
                  <w:rPr/>
                </w:rPrChange>
                <w14:ligatures w14:val="standardContextual"/>
              </w:rPr>
              <w:delText>12</w:delText>
            </w:r>
          </w:del>
        </w:p>
        <w:p w14:paraId="43D43474">
          <w:pPr>
            <w:pStyle w:val="13"/>
            <w:tabs>
              <w:tab w:val="right" w:leader="dot" w:pos="9060"/>
            </w:tabs>
            <w:rPr>
              <w:del w:id="1766" w:author="asus" w:date="2025-01-28T01:55:00Z"/>
              <w:rFonts w:ascii="Times New Roman" w:hAnsi="Times New Roman" w:eastAsia="宋体"/>
              <w:bCs/>
              <w:sz w:val="18"/>
              <w:szCs w:val="32"/>
              <w:rPrChange w:id="1767" w:author="asus" w:date="2025-01-28T02:06:00Z">
                <w:rPr>
                  <w:del w:id="1768" w:author="asus" w:date="2025-01-28T01:55:00Z"/>
                  <w:sz w:val="22"/>
                  <w:szCs w:val="24"/>
                  <w14:ligatures w14:val="standardContextual"/>
                </w:rPr>
              </w:rPrChange>
              <w14:ligatures w14:val="standardContextual"/>
            </w:rPr>
          </w:pPr>
          <w:del w:id="1769" w:author="asus" w:date="2025-01-28T01:55:00Z">
            <w:r>
              <w:rPr>
                <w:rStyle w:val="24"/>
                <w:rFonts w:hint="eastAsia" w:ascii="Times New Roman" w:hAnsi="Times New Roman" w:eastAsia="宋体" w:cs="Times New Roman"/>
                <w:bCs/>
                <w:sz w:val="18"/>
                <w:szCs w:val="32"/>
                <w:rPrChange w:id="1770"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771" w:author="asus" w:date="2025-01-28T01:55:00Z">
            <w:r>
              <w:rPr>
                <w:rFonts w:hint="eastAsia" w:ascii="Times New Roman" w:hAnsi="Times New Roman" w:eastAsia="宋体"/>
                <w:bCs/>
                <w:sz w:val="18"/>
                <w:szCs w:val="32"/>
                <w:rPrChange w:id="1772" w:author="asus" w:date="2025-01-28T02:06:00Z">
                  <w:rPr>
                    <w:rFonts w:hint="eastAsia"/>
                  </w:rPr>
                </w:rPrChange>
                <w14:ligatures w14:val="standardContextual"/>
              </w:rPr>
              <w:tab/>
            </w:r>
          </w:del>
          <w:del w:id="1773" w:author="asus" w:date="2025-01-28T01:55:00Z">
            <w:r>
              <w:rPr>
                <w:rFonts w:ascii="Times New Roman" w:hAnsi="Times New Roman" w:eastAsia="宋体"/>
                <w:bCs/>
                <w:sz w:val="18"/>
                <w:szCs w:val="32"/>
                <w:rPrChange w:id="1774" w:author="asus" w:date="2025-01-28T02:06:00Z">
                  <w:rPr/>
                </w:rPrChange>
                <w14:ligatures w14:val="standardContextual"/>
              </w:rPr>
              <w:delText>12</w:delText>
            </w:r>
          </w:del>
        </w:p>
        <w:p w14:paraId="3EED2C0B">
          <w:pPr>
            <w:pStyle w:val="19"/>
            <w:tabs>
              <w:tab w:val="right" w:leader="dot" w:pos="9060"/>
            </w:tabs>
            <w:rPr>
              <w:del w:id="1775" w:author="asus" w:date="2025-01-28T01:55:00Z"/>
              <w:rFonts w:ascii="Times New Roman" w:hAnsi="Times New Roman" w:eastAsia="宋体"/>
              <w:bCs/>
              <w:sz w:val="18"/>
              <w:szCs w:val="32"/>
              <w:rPrChange w:id="1776" w:author="asus" w:date="2025-01-28T02:06:00Z">
                <w:rPr>
                  <w:del w:id="1777" w:author="asus" w:date="2025-01-28T01:55:00Z"/>
                  <w:sz w:val="22"/>
                  <w:szCs w:val="24"/>
                  <w14:ligatures w14:val="standardContextual"/>
                </w:rPr>
              </w:rPrChange>
              <w14:ligatures w14:val="standardContextual"/>
            </w:rPr>
          </w:pPr>
          <w:del w:id="1778" w:author="asus" w:date="2025-01-28T01:55:00Z">
            <w:r>
              <w:rPr>
                <w:rStyle w:val="24"/>
                <w:rFonts w:hint="eastAsia" w:ascii="Times New Roman" w:hAnsi="Times New Roman" w:eastAsia="宋体" w:cs="Times New Roman"/>
                <w:b/>
                <w:bCs/>
                <w:sz w:val="18"/>
                <w:szCs w:val="32"/>
                <w:rPrChange w:id="1779"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780" w:author="asus" w:date="2025-01-28T01:55:00Z">
            <w:r>
              <w:rPr>
                <w:rFonts w:hint="eastAsia" w:ascii="Times New Roman" w:hAnsi="Times New Roman" w:eastAsia="宋体"/>
                <w:bCs/>
                <w:sz w:val="18"/>
                <w:szCs w:val="32"/>
                <w:rPrChange w:id="1781" w:author="asus" w:date="2025-01-28T02:06:00Z">
                  <w:rPr>
                    <w:rFonts w:hint="eastAsia"/>
                  </w:rPr>
                </w:rPrChange>
                <w14:ligatures w14:val="standardContextual"/>
              </w:rPr>
              <w:tab/>
            </w:r>
          </w:del>
          <w:del w:id="1782" w:author="asus" w:date="2025-01-28T01:55:00Z">
            <w:r>
              <w:rPr>
                <w:rFonts w:ascii="Times New Roman" w:hAnsi="Times New Roman" w:eastAsia="宋体"/>
                <w:bCs/>
                <w:sz w:val="18"/>
                <w:szCs w:val="32"/>
                <w:rPrChange w:id="1783" w:author="asus" w:date="2025-01-28T02:06:00Z">
                  <w:rPr/>
                </w:rPrChange>
                <w14:ligatures w14:val="standardContextual"/>
              </w:rPr>
              <w:delText>14</w:delText>
            </w:r>
          </w:del>
        </w:p>
        <w:p w14:paraId="2BBF7D09">
          <w:pPr>
            <w:pStyle w:val="19"/>
            <w:tabs>
              <w:tab w:val="right" w:leader="dot" w:pos="9060"/>
            </w:tabs>
            <w:rPr>
              <w:del w:id="1784" w:author="asus" w:date="2025-01-28T01:55:00Z"/>
              <w:rFonts w:ascii="Times New Roman" w:hAnsi="Times New Roman" w:eastAsia="宋体"/>
              <w:bCs/>
              <w:sz w:val="18"/>
              <w:szCs w:val="32"/>
              <w:rPrChange w:id="1785" w:author="asus" w:date="2025-01-28T02:06:00Z">
                <w:rPr>
                  <w:del w:id="1786" w:author="asus" w:date="2025-01-28T01:55:00Z"/>
                  <w:sz w:val="22"/>
                  <w:szCs w:val="24"/>
                  <w14:ligatures w14:val="standardContextual"/>
                </w:rPr>
              </w:rPrChange>
              <w14:ligatures w14:val="standardContextual"/>
            </w:rPr>
          </w:pPr>
          <w:del w:id="1787" w:author="asus" w:date="2025-01-28T01:55:00Z">
            <w:r>
              <w:rPr>
                <w:rStyle w:val="24"/>
                <w:rFonts w:hint="eastAsia" w:ascii="Times New Roman" w:hAnsi="Times New Roman" w:eastAsia="宋体" w:cs="Times New Roman"/>
                <w:b/>
                <w:bCs/>
                <w:sz w:val="18"/>
                <w:szCs w:val="32"/>
                <w:rPrChange w:id="1788"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789" w:author="asus" w:date="2025-01-28T01:55:00Z">
            <w:r>
              <w:rPr>
                <w:rFonts w:hint="eastAsia" w:ascii="Times New Roman" w:hAnsi="Times New Roman" w:eastAsia="宋体"/>
                <w:bCs/>
                <w:sz w:val="18"/>
                <w:szCs w:val="32"/>
                <w:rPrChange w:id="1790" w:author="asus" w:date="2025-01-28T02:06:00Z">
                  <w:rPr>
                    <w:rFonts w:hint="eastAsia"/>
                  </w:rPr>
                </w:rPrChange>
                <w14:ligatures w14:val="standardContextual"/>
              </w:rPr>
              <w:tab/>
            </w:r>
          </w:del>
          <w:del w:id="1791" w:author="asus" w:date="2025-01-28T01:55:00Z">
            <w:r>
              <w:rPr>
                <w:rFonts w:ascii="Times New Roman" w:hAnsi="Times New Roman" w:eastAsia="宋体"/>
                <w:bCs/>
                <w:sz w:val="18"/>
                <w:szCs w:val="32"/>
                <w:rPrChange w:id="1792" w:author="asus" w:date="2025-01-28T02:06:00Z">
                  <w:rPr/>
                </w:rPrChange>
                <w14:ligatures w14:val="standardContextual"/>
              </w:rPr>
              <w:delText>14</w:delText>
            </w:r>
          </w:del>
        </w:p>
        <w:p w14:paraId="6C2C9058">
          <w:pPr>
            <w:pStyle w:val="17"/>
            <w:tabs>
              <w:tab w:val="left" w:pos="207"/>
              <w:tab w:val="right" w:leader="dot" w:pos="9060"/>
            </w:tabs>
            <w:rPr>
              <w:del w:id="1793" w:author="asus" w:date="2025-01-28T01:55:00Z"/>
              <w:rFonts w:ascii="Times New Roman" w:hAnsi="Times New Roman" w:eastAsia="宋体"/>
              <w:bCs/>
              <w:sz w:val="18"/>
              <w:szCs w:val="32"/>
              <w:rPrChange w:id="1794" w:author="asus" w:date="2025-01-28T02:06:00Z">
                <w:rPr>
                  <w:del w:id="1795" w:author="asus" w:date="2025-01-28T01:55:00Z"/>
                  <w:sz w:val="22"/>
                  <w:szCs w:val="24"/>
                  <w14:ligatures w14:val="standardContextual"/>
                </w:rPr>
              </w:rPrChange>
              <w14:ligatures w14:val="standardContextual"/>
            </w:rPr>
          </w:pPr>
          <w:del w:id="1796" w:author="asus" w:date="2025-01-28T01:55:00Z">
            <w:r>
              <w:rPr>
                <w:rStyle w:val="24"/>
                <w:rFonts w:hint="eastAsia" w:ascii="Times New Roman" w:hAnsi="Times New Roman" w:eastAsia="宋体"/>
                <w:b/>
                <w:bCs/>
                <w:sz w:val="18"/>
                <w:szCs w:val="32"/>
                <w:rPrChange w:id="1797" w:author="asus" w:date="2025-01-28T02:06:00Z">
                  <w:rPr>
                    <w:rStyle w:val="26"/>
                    <w:rFonts w:hint="eastAsia" w:ascii="Times New Roman" w:hAnsi="Times New Roman" w:eastAsia="宋体"/>
                    <w:b/>
                    <w:bCs/>
                  </w:rPr>
                </w:rPrChange>
                <w14:ligatures w14:val="standardContextual"/>
              </w:rPr>
              <w:delText>6</w:delText>
            </w:r>
          </w:del>
          <w:del w:id="1798" w:author="asus" w:date="2025-01-28T01:55:00Z">
            <w:r>
              <w:rPr>
                <w:rFonts w:hint="eastAsia" w:ascii="Times New Roman" w:hAnsi="Times New Roman" w:eastAsia="宋体"/>
                <w:bCs/>
                <w:sz w:val="18"/>
                <w:szCs w:val="32"/>
                <w:rPrChange w:id="1799" w:author="asus" w:date="2025-01-28T02:06:00Z">
                  <w:rPr>
                    <w:rFonts w:hint="eastAsia"/>
                    <w:sz w:val="22"/>
                    <w:szCs w:val="24"/>
                    <w14:ligatures w14:val="standardContextual"/>
                  </w:rPr>
                </w:rPrChange>
                <w14:ligatures w14:val="standardContextual"/>
              </w:rPr>
              <w:tab/>
            </w:r>
          </w:del>
          <w:del w:id="1800" w:author="asus" w:date="2025-01-28T01:55:00Z">
            <w:r>
              <w:rPr>
                <w:rStyle w:val="24"/>
                <w:rFonts w:hint="eastAsia" w:ascii="Times New Roman" w:hAnsi="Times New Roman" w:eastAsia="宋体" w:cs="Times New Roman"/>
                <w:b/>
                <w:bCs/>
                <w:sz w:val="18"/>
                <w:szCs w:val="32"/>
                <w:rPrChange w:id="1801"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802" w:author="asus" w:date="2025-01-28T01:55:00Z">
            <w:r>
              <w:rPr>
                <w:rFonts w:hint="eastAsia" w:ascii="Times New Roman" w:hAnsi="Times New Roman" w:eastAsia="宋体"/>
                <w:bCs/>
                <w:sz w:val="18"/>
                <w:szCs w:val="32"/>
                <w:rPrChange w:id="1803" w:author="asus" w:date="2025-01-28T02:06:00Z">
                  <w:rPr>
                    <w:rFonts w:hint="eastAsia"/>
                  </w:rPr>
                </w:rPrChange>
                <w14:ligatures w14:val="standardContextual"/>
              </w:rPr>
              <w:tab/>
            </w:r>
          </w:del>
          <w:del w:id="1804" w:author="asus" w:date="2025-01-28T01:55:00Z">
            <w:r>
              <w:rPr>
                <w:rFonts w:ascii="Times New Roman" w:hAnsi="Times New Roman" w:eastAsia="宋体"/>
                <w:bCs/>
                <w:sz w:val="18"/>
                <w:szCs w:val="32"/>
                <w:rPrChange w:id="1805" w:author="asus" w:date="2025-01-28T02:06:00Z">
                  <w:rPr/>
                </w:rPrChange>
                <w14:ligatures w14:val="standardContextual"/>
              </w:rPr>
              <w:delText>15</w:delText>
            </w:r>
          </w:del>
        </w:p>
        <w:p w14:paraId="04AA6427">
          <w:pPr>
            <w:pStyle w:val="19"/>
            <w:tabs>
              <w:tab w:val="right" w:leader="dot" w:pos="9060"/>
            </w:tabs>
            <w:rPr>
              <w:del w:id="1806" w:author="asus" w:date="2025-01-28T01:55:00Z"/>
              <w:rFonts w:ascii="Times New Roman" w:hAnsi="Times New Roman" w:eastAsia="宋体"/>
              <w:bCs/>
              <w:sz w:val="18"/>
              <w:szCs w:val="32"/>
              <w:rPrChange w:id="1807" w:author="asus" w:date="2025-01-28T02:06:00Z">
                <w:rPr>
                  <w:del w:id="1808" w:author="asus" w:date="2025-01-28T01:55:00Z"/>
                  <w:sz w:val="22"/>
                  <w:szCs w:val="24"/>
                  <w14:ligatures w14:val="standardContextual"/>
                </w:rPr>
              </w:rPrChange>
              <w14:ligatures w14:val="standardContextual"/>
            </w:rPr>
          </w:pPr>
          <w:del w:id="1809" w:author="asus" w:date="2025-01-28T01:55:00Z">
            <w:r>
              <w:rPr>
                <w:rStyle w:val="24"/>
                <w:rFonts w:hint="eastAsia" w:ascii="Times New Roman" w:hAnsi="Times New Roman" w:eastAsia="宋体" w:cs="Times New Roman"/>
                <w:b/>
                <w:bCs/>
                <w:sz w:val="18"/>
                <w:szCs w:val="32"/>
                <w:rPrChange w:id="1810"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811" w:author="asus" w:date="2025-01-28T01:55:00Z">
            <w:r>
              <w:rPr>
                <w:rFonts w:hint="eastAsia" w:ascii="Times New Roman" w:hAnsi="Times New Roman" w:eastAsia="宋体"/>
                <w:bCs/>
                <w:sz w:val="18"/>
                <w:szCs w:val="32"/>
                <w:rPrChange w:id="1812" w:author="asus" w:date="2025-01-28T02:06:00Z">
                  <w:rPr>
                    <w:rFonts w:hint="eastAsia"/>
                  </w:rPr>
                </w:rPrChange>
                <w14:ligatures w14:val="standardContextual"/>
              </w:rPr>
              <w:tab/>
            </w:r>
          </w:del>
          <w:del w:id="1813" w:author="asus" w:date="2025-01-28T01:55:00Z">
            <w:r>
              <w:rPr>
                <w:rFonts w:ascii="Times New Roman" w:hAnsi="Times New Roman" w:eastAsia="宋体"/>
                <w:bCs/>
                <w:sz w:val="18"/>
                <w:szCs w:val="32"/>
                <w:rPrChange w:id="1814" w:author="asus" w:date="2025-01-28T02:06:00Z">
                  <w:rPr/>
                </w:rPrChange>
                <w14:ligatures w14:val="standardContextual"/>
              </w:rPr>
              <w:delText>15</w:delText>
            </w:r>
          </w:del>
        </w:p>
        <w:p w14:paraId="17D0DA1A">
          <w:pPr>
            <w:pStyle w:val="19"/>
            <w:tabs>
              <w:tab w:val="right" w:leader="dot" w:pos="9060"/>
            </w:tabs>
            <w:rPr>
              <w:del w:id="1815" w:author="asus" w:date="2025-01-28T01:55:00Z"/>
              <w:rFonts w:ascii="Times New Roman" w:hAnsi="Times New Roman" w:eastAsia="宋体"/>
              <w:bCs/>
              <w:sz w:val="18"/>
              <w:szCs w:val="32"/>
              <w:rPrChange w:id="1816" w:author="asus" w:date="2025-01-28T02:06:00Z">
                <w:rPr>
                  <w:del w:id="1817" w:author="asus" w:date="2025-01-28T01:55:00Z"/>
                  <w:sz w:val="22"/>
                  <w:szCs w:val="24"/>
                  <w14:ligatures w14:val="standardContextual"/>
                </w:rPr>
              </w:rPrChange>
              <w14:ligatures w14:val="standardContextual"/>
            </w:rPr>
          </w:pPr>
          <w:del w:id="1818" w:author="asus" w:date="2025-01-28T01:55:00Z">
            <w:r>
              <w:rPr>
                <w:rStyle w:val="24"/>
                <w:rFonts w:hint="eastAsia" w:ascii="Times New Roman" w:hAnsi="Times New Roman" w:eastAsia="宋体" w:cs="Times New Roman"/>
                <w:b/>
                <w:bCs/>
                <w:sz w:val="18"/>
                <w:szCs w:val="32"/>
                <w:rPrChange w:id="1819"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820" w:author="asus" w:date="2025-01-28T01:55:00Z">
            <w:r>
              <w:rPr>
                <w:rFonts w:hint="eastAsia" w:ascii="Times New Roman" w:hAnsi="Times New Roman" w:eastAsia="宋体"/>
                <w:bCs/>
                <w:sz w:val="18"/>
                <w:szCs w:val="32"/>
                <w:rPrChange w:id="1821" w:author="asus" w:date="2025-01-28T02:06:00Z">
                  <w:rPr>
                    <w:rFonts w:hint="eastAsia"/>
                  </w:rPr>
                </w:rPrChange>
                <w14:ligatures w14:val="standardContextual"/>
              </w:rPr>
              <w:tab/>
            </w:r>
          </w:del>
          <w:del w:id="1822" w:author="asus" w:date="2025-01-28T01:55:00Z">
            <w:r>
              <w:rPr>
                <w:rFonts w:ascii="Times New Roman" w:hAnsi="Times New Roman" w:eastAsia="宋体"/>
                <w:bCs/>
                <w:sz w:val="18"/>
                <w:szCs w:val="32"/>
                <w:rPrChange w:id="1823" w:author="asus" w:date="2025-01-28T02:06:00Z">
                  <w:rPr/>
                </w:rPrChange>
                <w14:ligatures w14:val="standardContextual"/>
              </w:rPr>
              <w:delText>18</w:delText>
            </w:r>
          </w:del>
        </w:p>
        <w:p w14:paraId="424BD82F">
          <w:pPr>
            <w:pStyle w:val="19"/>
            <w:tabs>
              <w:tab w:val="right" w:leader="dot" w:pos="9060"/>
            </w:tabs>
            <w:rPr>
              <w:del w:id="1824" w:author="asus" w:date="2025-01-28T01:55:00Z"/>
              <w:rFonts w:ascii="Times New Roman" w:hAnsi="Times New Roman" w:eastAsia="宋体"/>
              <w:bCs/>
              <w:sz w:val="18"/>
              <w:szCs w:val="32"/>
              <w:rPrChange w:id="1825" w:author="asus" w:date="2025-01-28T02:06:00Z">
                <w:rPr>
                  <w:del w:id="1826" w:author="asus" w:date="2025-01-28T01:55:00Z"/>
                  <w:sz w:val="22"/>
                  <w:szCs w:val="24"/>
                  <w14:ligatures w14:val="standardContextual"/>
                </w:rPr>
              </w:rPrChange>
              <w14:ligatures w14:val="standardContextual"/>
            </w:rPr>
          </w:pPr>
          <w:del w:id="1827" w:author="asus" w:date="2025-01-28T01:55:00Z">
            <w:r>
              <w:rPr>
                <w:rStyle w:val="24"/>
                <w:rFonts w:hint="eastAsia" w:ascii="Times New Roman" w:hAnsi="Times New Roman" w:eastAsia="宋体" w:cs="Times New Roman"/>
                <w:b/>
                <w:bCs/>
                <w:sz w:val="18"/>
                <w:szCs w:val="32"/>
                <w:rPrChange w:id="1828"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829" w:author="asus" w:date="2025-01-28T01:55:00Z">
            <w:r>
              <w:rPr>
                <w:rFonts w:hint="eastAsia" w:ascii="Times New Roman" w:hAnsi="Times New Roman" w:eastAsia="宋体"/>
                <w:bCs/>
                <w:sz w:val="18"/>
                <w:szCs w:val="32"/>
                <w:rPrChange w:id="1830" w:author="asus" w:date="2025-01-28T02:06:00Z">
                  <w:rPr>
                    <w:rFonts w:hint="eastAsia"/>
                  </w:rPr>
                </w:rPrChange>
                <w14:ligatures w14:val="standardContextual"/>
              </w:rPr>
              <w:tab/>
            </w:r>
          </w:del>
          <w:del w:id="1831" w:author="asus" w:date="2025-01-28T01:55:00Z">
            <w:r>
              <w:rPr>
                <w:rFonts w:ascii="Times New Roman" w:hAnsi="Times New Roman" w:eastAsia="宋体"/>
                <w:bCs/>
                <w:sz w:val="18"/>
                <w:szCs w:val="32"/>
                <w:rPrChange w:id="1832" w:author="asus" w:date="2025-01-28T02:06:00Z">
                  <w:rPr/>
                </w:rPrChange>
                <w14:ligatures w14:val="standardContextual"/>
              </w:rPr>
              <w:delText>19</w:delText>
            </w:r>
          </w:del>
        </w:p>
        <w:p w14:paraId="72B15A83">
          <w:pPr>
            <w:pStyle w:val="17"/>
            <w:tabs>
              <w:tab w:val="left" w:pos="207"/>
              <w:tab w:val="right" w:leader="dot" w:pos="9060"/>
            </w:tabs>
            <w:rPr>
              <w:del w:id="1833" w:author="asus" w:date="2025-01-28T01:55:00Z"/>
              <w:rFonts w:ascii="Times New Roman" w:hAnsi="Times New Roman" w:eastAsia="宋体"/>
              <w:bCs/>
              <w:sz w:val="18"/>
              <w:szCs w:val="32"/>
              <w:rPrChange w:id="1834" w:author="asus" w:date="2025-01-28T02:06:00Z">
                <w:rPr>
                  <w:del w:id="1835" w:author="asus" w:date="2025-01-28T01:55:00Z"/>
                  <w:sz w:val="22"/>
                  <w:szCs w:val="24"/>
                  <w14:ligatures w14:val="standardContextual"/>
                </w:rPr>
              </w:rPrChange>
              <w14:ligatures w14:val="standardContextual"/>
            </w:rPr>
          </w:pPr>
          <w:del w:id="1836" w:author="asus" w:date="2025-01-28T01:55:00Z">
            <w:r>
              <w:rPr>
                <w:rStyle w:val="24"/>
                <w:rFonts w:hint="eastAsia" w:ascii="Times New Roman" w:hAnsi="Times New Roman" w:eastAsia="宋体"/>
                <w:b/>
                <w:bCs/>
                <w:sz w:val="18"/>
                <w:szCs w:val="32"/>
                <w:rPrChange w:id="1837" w:author="asus" w:date="2025-01-28T02:06:00Z">
                  <w:rPr>
                    <w:rStyle w:val="26"/>
                    <w:rFonts w:hint="eastAsia" w:ascii="Times New Roman" w:hAnsi="Times New Roman" w:eastAsia="宋体"/>
                    <w:b/>
                    <w:bCs/>
                  </w:rPr>
                </w:rPrChange>
                <w14:ligatures w14:val="standardContextual"/>
              </w:rPr>
              <w:delText>7</w:delText>
            </w:r>
          </w:del>
          <w:del w:id="1838" w:author="asus" w:date="2025-01-28T01:55:00Z">
            <w:r>
              <w:rPr>
                <w:rFonts w:hint="eastAsia" w:ascii="Times New Roman" w:hAnsi="Times New Roman" w:eastAsia="宋体"/>
                <w:bCs/>
                <w:sz w:val="18"/>
                <w:szCs w:val="32"/>
                <w:rPrChange w:id="1839" w:author="asus" w:date="2025-01-28T02:06:00Z">
                  <w:rPr>
                    <w:rFonts w:hint="eastAsia"/>
                    <w:sz w:val="22"/>
                    <w:szCs w:val="24"/>
                    <w14:ligatures w14:val="standardContextual"/>
                  </w:rPr>
                </w:rPrChange>
                <w14:ligatures w14:val="standardContextual"/>
              </w:rPr>
              <w:tab/>
            </w:r>
          </w:del>
          <w:del w:id="1840" w:author="asus" w:date="2025-01-28T01:55:00Z">
            <w:r>
              <w:rPr>
                <w:rStyle w:val="24"/>
                <w:rFonts w:hint="eastAsia" w:ascii="Times New Roman" w:hAnsi="Times New Roman" w:eastAsia="宋体" w:cs="Times New Roman"/>
                <w:b/>
                <w:bCs/>
                <w:sz w:val="18"/>
                <w:szCs w:val="32"/>
                <w:rPrChange w:id="1841" w:author="asus" w:date="2025-01-28T02:06:00Z">
                  <w:rPr>
                    <w:rStyle w:val="26"/>
                    <w:rFonts w:hint="eastAsia" w:ascii="Times New Roman" w:hAnsi="Times New Roman" w:cs="Times New Roman"/>
                    <w:b/>
                    <w:bCs/>
                  </w:rPr>
                </w:rPrChange>
                <w14:ligatures w14:val="standardContextual"/>
              </w:rPr>
              <w:delText>Insights</w:delText>
            </w:r>
          </w:del>
          <w:del w:id="1842" w:author="asus" w:date="2025-01-28T01:55:00Z">
            <w:r>
              <w:rPr>
                <w:rFonts w:hint="eastAsia" w:ascii="Times New Roman" w:hAnsi="Times New Roman" w:eastAsia="宋体"/>
                <w:bCs/>
                <w:sz w:val="18"/>
                <w:szCs w:val="32"/>
                <w:rPrChange w:id="1843" w:author="asus" w:date="2025-01-28T02:06:00Z">
                  <w:rPr>
                    <w:rFonts w:hint="eastAsia"/>
                  </w:rPr>
                </w:rPrChange>
                <w14:ligatures w14:val="standardContextual"/>
              </w:rPr>
              <w:tab/>
            </w:r>
          </w:del>
          <w:del w:id="1844" w:author="asus" w:date="2025-01-28T01:55:00Z">
            <w:r>
              <w:rPr>
                <w:rFonts w:ascii="Times New Roman" w:hAnsi="Times New Roman" w:eastAsia="宋体"/>
                <w:bCs/>
                <w:sz w:val="18"/>
                <w:szCs w:val="32"/>
                <w:rPrChange w:id="1845" w:author="asus" w:date="2025-01-28T02:06:00Z">
                  <w:rPr/>
                </w:rPrChange>
                <w14:ligatures w14:val="standardContextual"/>
              </w:rPr>
              <w:delText>21</w:delText>
            </w:r>
          </w:del>
        </w:p>
        <w:p w14:paraId="18EA52D2">
          <w:pPr>
            <w:pStyle w:val="19"/>
            <w:tabs>
              <w:tab w:val="left" w:pos="783"/>
              <w:tab w:val="right" w:leader="dot" w:pos="9060"/>
            </w:tabs>
            <w:rPr>
              <w:del w:id="1846" w:author="asus" w:date="2025-01-28T01:55:00Z"/>
              <w:rFonts w:ascii="Times New Roman" w:hAnsi="Times New Roman" w:eastAsia="宋体"/>
              <w:bCs/>
              <w:sz w:val="18"/>
              <w:szCs w:val="32"/>
              <w:rPrChange w:id="1847" w:author="asus" w:date="2025-01-28T02:06:00Z">
                <w:rPr>
                  <w:del w:id="1848" w:author="asus" w:date="2025-01-28T01:55:00Z"/>
                  <w:sz w:val="22"/>
                  <w:szCs w:val="24"/>
                  <w14:ligatures w14:val="standardContextual"/>
                </w:rPr>
              </w:rPrChange>
              <w14:ligatures w14:val="standardContextual"/>
            </w:rPr>
          </w:pPr>
          <w:del w:id="1849" w:author="asus" w:date="2025-01-28T01:55:00Z">
            <w:r>
              <w:rPr>
                <w:rStyle w:val="24"/>
                <w:rFonts w:hint="eastAsia" w:ascii="Times New Roman" w:hAnsi="Times New Roman" w:eastAsia="宋体" w:cs="Times New Roman"/>
                <w:b/>
                <w:bCs/>
                <w:sz w:val="18"/>
                <w:szCs w:val="32"/>
                <w:rPrChange w:id="1850" w:author="asus" w:date="2025-01-28T02:06:00Z">
                  <w:rPr>
                    <w:rStyle w:val="26"/>
                    <w:rFonts w:hint="eastAsia" w:ascii="Times New Roman" w:hAnsi="Times New Roman" w:eastAsia="Times New Roman" w:cs="Times New Roman"/>
                    <w:b/>
                    <w:bCs/>
                  </w:rPr>
                </w:rPrChange>
                <w14:ligatures w14:val="standardContextual"/>
              </w:rPr>
              <w:delText>7.1</w:delText>
            </w:r>
          </w:del>
          <w:del w:id="1851" w:author="asus" w:date="2025-01-28T01:55:00Z">
            <w:r>
              <w:rPr>
                <w:rFonts w:hint="eastAsia" w:ascii="Times New Roman" w:hAnsi="Times New Roman" w:eastAsia="宋体"/>
                <w:bCs/>
                <w:sz w:val="18"/>
                <w:szCs w:val="32"/>
                <w:rPrChange w:id="1852" w:author="asus" w:date="2025-01-28T02:06:00Z">
                  <w:rPr>
                    <w:rFonts w:hint="eastAsia"/>
                    <w:sz w:val="22"/>
                    <w:szCs w:val="24"/>
                    <w14:ligatures w14:val="standardContextual"/>
                  </w:rPr>
                </w:rPrChange>
                <w14:ligatures w14:val="standardContextual"/>
              </w:rPr>
              <w:tab/>
            </w:r>
          </w:del>
          <w:del w:id="1853" w:author="asus" w:date="2025-01-28T01:55:00Z">
            <w:r>
              <w:rPr>
                <w:rStyle w:val="24"/>
                <w:rFonts w:hint="eastAsia" w:ascii="Times New Roman" w:hAnsi="Times New Roman" w:eastAsia="宋体" w:cs="Times New Roman"/>
                <w:b/>
                <w:bCs/>
                <w:sz w:val="18"/>
                <w:szCs w:val="32"/>
                <w:rPrChange w:id="1854"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855" w:author="asus" w:date="2025-01-28T01:55:00Z">
            <w:r>
              <w:rPr>
                <w:rFonts w:hint="eastAsia" w:ascii="Times New Roman" w:hAnsi="Times New Roman" w:eastAsia="宋体"/>
                <w:bCs/>
                <w:sz w:val="18"/>
                <w:szCs w:val="32"/>
                <w:rPrChange w:id="1856" w:author="asus" w:date="2025-01-28T02:06:00Z">
                  <w:rPr>
                    <w:rFonts w:hint="eastAsia"/>
                  </w:rPr>
                </w:rPrChange>
                <w14:ligatures w14:val="standardContextual"/>
              </w:rPr>
              <w:tab/>
            </w:r>
          </w:del>
          <w:del w:id="1857" w:author="asus" w:date="2025-01-28T01:55:00Z">
            <w:r>
              <w:rPr>
                <w:rFonts w:ascii="Times New Roman" w:hAnsi="Times New Roman" w:eastAsia="宋体"/>
                <w:bCs/>
                <w:sz w:val="18"/>
                <w:szCs w:val="32"/>
                <w:rPrChange w:id="1858" w:author="asus" w:date="2025-01-28T02:06:00Z">
                  <w:rPr/>
                </w:rPrChange>
                <w14:ligatures w14:val="standardContextual"/>
              </w:rPr>
              <w:delText>21</w:delText>
            </w:r>
          </w:del>
        </w:p>
        <w:p w14:paraId="7078063F">
          <w:pPr>
            <w:pStyle w:val="19"/>
            <w:tabs>
              <w:tab w:val="left" w:pos="783"/>
              <w:tab w:val="right" w:leader="dot" w:pos="9060"/>
            </w:tabs>
            <w:rPr>
              <w:del w:id="1859" w:author="asus" w:date="2025-01-28T01:55:00Z"/>
              <w:rFonts w:ascii="Times New Roman" w:hAnsi="Times New Roman" w:eastAsia="宋体"/>
              <w:bCs/>
              <w:sz w:val="18"/>
              <w:szCs w:val="32"/>
              <w:rPrChange w:id="1860" w:author="asus" w:date="2025-01-28T02:06:00Z">
                <w:rPr>
                  <w:del w:id="1861" w:author="asus" w:date="2025-01-28T01:55:00Z"/>
                  <w:sz w:val="22"/>
                  <w:szCs w:val="24"/>
                  <w14:ligatures w14:val="standardContextual"/>
                </w:rPr>
              </w:rPrChange>
              <w14:ligatures w14:val="standardContextual"/>
            </w:rPr>
          </w:pPr>
          <w:del w:id="1862" w:author="asus" w:date="2025-01-28T01:55:00Z">
            <w:r>
              <w:rPr>
                <w:rStyle w:val="24"/>
                <w:rFonts w:hint="eastAsia" w:ascii="Times New Roman" w:hAnsi="Times New Roman" w:eastAsia="宋体" w:cs="Times New Roman"/>
                <w:b/>
                <w:bCs/>
                <w:sz w:val="18"/>
                <w:szCs w:val="32"/>
                <w:rPrChange w:id="1863" w:author="asus" w:date="2025-01-28T02:06:00Z">
                  <w:rPr>
                    <w:rStyle w:val="26"/>
                    <w:rFonts w:hint="eastAsia" w:ascii="Times New Roman" w:hAnsi="Times New Roman" w:cs="Times New Roman"/>
                    <w:b/>
                    <w:bCs/>
                  </w:rPr>
                </w:rPrChange>
                <w14:ligatures w14:val="standardContextual"/>
              </w:rPr>
              <w:delText>7.2</w:delText>
            </w:r>
          </w:del>
          <w:del w:id="1864" w:author="asus" w:date="2025-01-28T01:55:00Z">
            <w:r>
              <w:rPr>
                <w:rFonts w:hint="eastAsia" w:ascii="Times New Roman" w:hAnsi="Times New Roman" w:eastAsia="宋体"/>
                <w:bCs/>
                <w:sz w:val="18"/>
                <w:szCs w:val="32"/>
                <w:rPrChange w:id="1865" w:author="asus" w:date="2025-01-28T02:06:00Z">
                  <w:rPr>
                    <w:rFonts w:hint="eastAsia"/>
                    <w:sz w:val="22"/>
                    <w:szCs w:val="24"/>
                    <w14:ligatures w14:val="standardContextual"/>
                  </w:rPr>
                </w:rPrChange>
                <w14:ligatures w14:val="standardContextual"/>
              </w:rPr>
              <w:tab/>
            </w:r>
          </w:del>
          <w:del w:id="1866" w:author="asus" w:date="2025-01-28T01:55:00Z">
            <w:r>
              <w:rPr>
                <w:rStyle w:val="24"/>
                <w:rFonts w:hint="eastAsia" w:ascii="Times New Roman" w:hAnsi="Times New Roman" w:eastAsia="宋体" w:cs="Times New Roman"/>
                <w:b/>
                <w:bCs/>
                <w:sz w:val="18"/>
                <w:szCs w:val="32"/>
                <w:rPrChange w:id="1867"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868" w:author="asus" w:date="2025-01-28T01:55:00Z">
            <w:r>
              <w:rPr>
                <w:rFonts w:hint="eastAsia" w:ascii="Times New Roman" w:hAnsi="Times New Roman" w:eastAsia="宋体"/>
                <w:bCs/>
                <w:sz w:val="18"/>
                <w:szCs w:val="32"/>
                <w:rPrChange w:id="1869" w:author="asus" w:date="2025-01-28T02:06:00Z">
                  <w:rPr>
                    <w:rFonts w:hint="eastAsia"/>
                  </w:rPr>
                </w:rPrChange>
                <w14:ligatures w14:val="standardContextual"/>
              </w:rPr>
              <w:tab/>
            </w:r>
          </w:del>
          <w:del w:id="1870" w:author="asus" w:date="2025-01-28T01:55:00Z">
            <w:r>
              <w:rPr>
                <w:rFonts w:ascii="Times New Roman" w:hAnsi="Times New Roman" w:eastAsia="宋体"/>
                <w:bCs/>
                <w:sz w:val="18"/>
                <w:szCs w:val="32"/>
                <w:rPrChange w:id="1871" w:author="asus" w:date="2025-01-28T02:06:00Z">
                  <w:rPr/>
                </w:rPrChange>
                <w14:ligatures w14:val="standardContextual"/>
              </w:rPr>
              <w:delText>21</w:delText>
            </w:r>
          </w:del>
        </w:p>
        <w:p w14:paraId="4794956C">
          <w:pPr>
            <w:pStyle w:val="19"/>
            <w:tabs>
              <w:tab w:val="left" w:pos="783"/>
              <w:tab w:val="right" w:leader="dot" w:pos="9060"/>
            </w:tabs>
            <w:rPr>
              <w:del w:id="1872" w:author="asus" w:date="2025-01-28T01:55:00Z"/>
              <w:rFonts w:ascii="Times New Roman" w:hAnsi="Times New Roman" w:eastAsia="宋体"/>
              <w:bCs/>
              <w:sz w:val="18"/>
              <w:szCs w:val="32"/>
              <w:rPrChange w:id="1873" w:author="asus" w:date="2025-01-28T02:06:00Z">
                <w:rPr>
                  <w:del w:id="1874" w:author="asus" w:date="2025-01-28T01:55:00Z"/>
                  <w:sz w:val="22"/>
                  <w:szCs w:val="24"/>
                  <w14:ligatures w14:val="standardContextual"/>
                </w:rPr>
              </w:rPrChange>
              <w14:ligatures w14:val="standardContextual"/>
            </w:rPr>
          </w:pPr>
          <w:del w:id="1875" w:author="asus" w:date="2025-01-28T01:55:00Z">
            <w:r>
              <w:rPr>
                <w:rStyle w:val="24"/>
                <w:rFonts w:hint="eastAsia" w:ascii="Times New Roman" w:hAnsi="Times New Roman" w:eastAsia="宋体" w:cs="Times New Roman"/>
                <w:b/>
                <w:bCs/>
                <w:sz w:val="18"/>
                <w:szCs w:val="32"/>
                <w:rPrChange w:id="1876" w:author="asus" w:date="2025-01-28T02:06:00Z">
                  <w:rPr>
                    <w:rStyle w:val="26"/>
                    <w:rFonts w:hint="eastAsia" w:ascii="Times New Roman" w:hAnsi="Times New Roman" w:eastAsia="Times New Roman" w:cs="Times New Roman"/>
                    <w:b/>
                    <w:bCs/>
                  </w:rPr>
                </w:rPrChange>
                <w14:ligatures w14:val="standardContextual"/>
              </w:rPr>
              <w:delText>7.3</w:delText>
            </w:r>
          </w:del>
          <w:del w:id="1877" w:author="asus" w:date="2025-01-28T01:55:00Z">
            <w:r>
              <w:rPr>
                <w:rFonts w:hint="eastAsia" w:ascii="Times New Roman" w:hAnsi="Times New Roman" w:eastAsia="宋体"/>
                <w:bCs/>
                <w:sz w:val="18"/>
                <w:szCs w:val="32"/>
                <w:rPrChange w:id="1878" w:author="asus" w:date="2025-01-28T02:06:00Z">
                  <w:rPr>
                    <w:rFonts w:hint="eastAsia"/>
                    <w:sz w:val="22"/>
                    <w:szCs w:val="24"/>
                    <w14:ligatures w14:val="standardContextual"/>
                  </w:rPr>
                </w:rPrChange>
                <w14:ligatures w14:val="standardContextual"/>
              </w:rPr>
              <w:tab/>
            </w:r>
          </w:del>
          <w:del w:id="1879" w:author="asus" w:date="2025-01-28T01:55:00Z">
            <w:r>
              <w:rPr>
                <w:rStyle w:val="24"/>
                <w:rFonts w:hint="eastAsia" w:ascii="Times New Roman" w:hAnsi="Times New Roman" w:eastAsia="宋体" w:cs="Times New Roman"/>
                <w:b/>
                <w:bCs/>
                <w:sz w:val="18"/>
                <w:szCs w:val="32"/>
                <w:rPrChange w:id="1880"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881" w:author="asus" w:date="2025-01-28T01:55:00Z">
            <w:r>
              <w:rPr>
                <w:rFonts w:hint="eastAsia" w:ascii="Times New Roman" w:hAnsi="Times New Roman" w:eastAsia="宋体"/>
                <w:bCs/>
                <w:sz w:val="18"/>
                <w:szCs w:val="32"/>
                <w:rPrChange w:id="1882" w:author="asus" w:date="2025-01-28T02:06:00Z">
                  <w:rPr>
                    <w:rFonts w:hint="eastAsia"/>
                  </w:rPr>
                </w:rPrChange>
                <w14:ligatures w14:val="standardContextual"/>
              </w:rPr>
              <w:tab/>
            </w:r>
          </w:del>
          <w:del w:id="1883" w:author="asus" w:date="2025-01-28T01:55:00Z">
            <w:r>
              <w:rPr>
                <w:rFonts w:ascii="Times New Roman" w:hAnsi="Times New Roman" w:eastAsia="宋体"/>
                <w:bCs/>
                <w:sz w:val="18"/>
                <w:szCs w:val="32"/>
                <w:rPrChange w:id="1884" w:author="asus" w:date="2025-01-28T02:06:00Z">
                  <w:rPr/>
                </w:rPrChange>
                <w14:ligatures w14:val="standardContextual"/>
              </w:rPr>
              <w:delText>23</w:delText>
            </w:r>
          </w:del>
        </w:p>
        <w:p w14:paraId="2A3537DD">
          <w:pPr>
            <w:pStyle w:val="19"/>
            <w:tabs>
              <w:tab w:val="right" w:leader="dot" w:pos="9060"/>
            </w:tabs>
            <w:rPr>
              <w:del w:id="1885" w:author="asus" w:date="2025-01-28T01:55:00Z"/>
              <w:rFonts w:ascii="Times New Roman" w:hAnsi="Times New Roman" w:eastAsia="宋体"/>
              <w:bCs/>
              <w:sz w:val="18"/>
              <w:szCs w:val="32"/>
              <w:rPrChange w:id="1886" w:author="asus" w:date="2025-01-28T02:06:00Z">
                <w:rPr>
                  <w:del w:id="1887" w:author="asus" w:date="2025-01-28T01:55:00Z"/>
                  <w:sz w:val="22"/>
                  <w:szCs w:val="24"/>
                  <w14:ligatures w14:val="standardContextual"/>
                </w:rPr>
              </w:rPrChange>
              <w14:ligatures w14:val="standardContextual"/>
            </w:rPr>
          </w:pPr>
          <w:del w:id="1888" w:author="asus" w:date="2025-01-28T01:55:00Z">
            <w:r>
              <w:rPr>
                <w:rStyle w:val="24"/>
                <w:rFonts w:hint="eastAsia" w:ascii="Times New Roman" w:hAnsi="Times New Roman" w:eastAsia="宋体" w:cs="Times New Roman"/>
                <w:b/>
                <w:bCs/>
                <w:sz w:val="18"/>
                <w:szCs w:val="32"/>
                <w:rPrChange w:id="1889" w:author="asus" w:date="2025-01-28T02:06:00Z">
                  <w:rPr>
                    <w:rStyle w:val="26"/>
                    <w:rFonts w:hint="eastAsia" w:ascii="Times New Roman" w:hAnsi="Times New Roman" w:cs="Times New Roman"/>
                    <w:b/>
                    <w:bCs/>
                  </w:rPr>
                </w:rPrChange>
                <w14:ligatures w14:val="standardContextual"/>
              </w:rPr>
              <w:delText xml:space="preserve">7.4 </w:delText>
            </w:r>
          </w:del>
          <w:del w:id="1890" w:author="asus" w:date="2025-01-28T01:55:00Z">
            <w:r>
              <w:rPr>
                <w:rStyle w:val="24"/>
                <w:rFonts w:hint="eastAsia" w:ascii="Times New Roman" w:hAnsi="Times New Roman" w:eastAsia="宋体" w:cs="Times New Roman"/>
                <w:b/>
                <w:bCs/>
                <w:sz w:val="18"/>
                <w:szCs w:val="32"/>
                <w:rPrChange w:id="1891"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892" w:author="asus" w:date="2025-01-28T01:55:00Z">
            <w:r>
              <w:rPr>
                <w:rFonts w:hint="eastAsia" w:ascii="Times New Roman" w:hAnsi="Times New Roman" w:eastAsia="宋体"/>
                <w:bCs/>
                <w:sz w:val="18"/>
                <w:szCs w:val="32"/>
                <w:rPrChange w:id="1893" w:author="asus" w:date="2025-01-28T02:06:00Z">
                  <w:rPr>
                    <w:rFonts w:hint="eastAsia"/>
                  </w:rPr>
                </w:rPrChange>
                <w14:ligatures w14:val="standardContextual"/>
              </w:rPr>
              <w:tab/>
            </w:r>
          </w:del>
          <w:del w:id="1894" w:author="asus" w:date="2025-01-28T01:55:00Z">
            <w:r>
              <w:rPr>
                <w:rFonts w:ascii="Times New Roman" w:hAnsi="Times New Roman" w:eastAsia="宋体"/>
                <w:b w:val="0"/>
                <w:bCs/>
                <w:sz w:val="18"/>
                <w:szCs w:val="32"/>
                <w:rPrChange w:id="1895" w:author="asus" w:date="2025-01-28T02:06:00Z">
                  <w:rPr>
                    <w:b/>
                  </w:rPr>
                </w:rPrChange>
                <w14:ligatures w14:val="standardContextual"/>
              </w:rPr>
              <w:delText>错误！未定义书签。</w:delText>
            </w:r>
          </w:del>
        </w:p>
        <w:p w14:paraId="56ACD4C7">
          <w:pPr>
            <w:pStyle w:val="17"/>
            <w:tabs>
              <w:tab w:val="right" w:leader="dot" w:pos="9060"/>
            </w:tabs>
            <w:rPr>
              <w:del w:id="1896" w:author="asus" w:date="2025-01-28T01:55:00Z"/>
              <w:rFonts w:ascii="Times New Roman" w:hAnsi="Times New Roman" w:eastAsia="宋体"/>
              <w:bCs/>
              <w:sz w:val="18"/>
              <w:szCs w:val="32"/>
              <w:rPrChange w:id="1897" w:author="asus" w:date="2025-01-28T02:06:00Z">
                <w:rPr>
                  <w:del w:id="1898" w:author="asus" w:date="2025-01-28T01:55:00Z"/>
                  <w:sz w:val="22"/>
                  <w:szCs w:val="24"/>
                  <w14:ligatures w14:val="standardContextual"/>
                </w:rPr>
              </w:rPrChange>
              <w14:ligatures w14:val="standardContextual"/>
            </w:rPr>
          </w:pPr>
          <w:del w:id="1899" w:author="asus" w:date="2025-01-28T01:55:00Z">
            <w:r>
              <w:rPr>
                <w:rStyle w:val="24"/>
                <w:rFonts w:hint="eastAsia" w:ascii="Times New Roman" w:hAnsi="Times New Roman" w:eastAsia="宋体" w:cs="Times New Roman"/>
                <w:b/>
                <w:bCs/>
                <w:sz w:val="18"/>
                <w:szCs w:val="32"/>
                <w:rPrChange w:id="1900" w:author="asus" w:date="2025-01-28T02:06:00Z">
                  <w:rPr>
                    <w:rStyle w:val="26"/>
                    <w:rFonts w:hint="eastAsia" w:ascii="Times New Roman" w:hAnsi="Times New Roman" w:cs="Times New Roman"/>
                    <w:b/>
                    <w:bCs/>
                  </w:rPr>
                </w:rPrChange>
                <w14:ligatures w14:val="standardContextual"/>
              </w:rPr>
              <w:delText>8</w:delText>
            </w:r>
          </w:del>
          <w:del w:id="1901" w:author="asus" w:date="2025-01-28T01:55:00Z">
            <w:r>
              <w:rPr>
                <w:rStyle w:val="24"/>
                <w:rFonts w:hint="eastAsia" w:ascii="Times New Roman" w:hAnsi="Times New Roman" w:eastAsia="宋体" w:cs="Times New Roman"/>
                <w:b/>
                <w:bCs/>
                <w:sz w:val="18"/>
                <w:szCs w:val="32"/>
                <w:rPrChange w:id="1902"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903" w:author="asus" w:date="2025-01-28T01:55:00Z">
            <w:r>
              <w:rPr>
                <w:rFonts w:hint="eastAsia" w:ascii="Times New Roman" w:hAnsi="Times New Roman" w:eastAsia="宋体"/>
                <w:bCs/>
                <w:sz w:val="18"/>
                <w:szCs w:val="32"/>
                <w:rPrChange w:id="1904" w:author="asus" w:date="2025-01-28T02:06:00Z">
                  <w:rPr>
                    <w:rFonts w:hint="eastAsia"/>
                  </w:rPr>
                </w:rPrChange>
                <w14:ligatures w14:val="standardContextual"/>
              </w:rPr>
              <w:tab/>
            </w:r>
          </w:del>
          <w:del w:id="1905" w:author="asus" w:date="2025-01-28T01:55:00Z">
            <w:r>
              <w:rPr>
                <w:rFonts w:ascii="Times New Roman" w:hAnsi="Times New Roman" w:eastAsia="宋体"/>
                <w:bCs/>
                <w:sz w:val="18"/>
                <w:szCs w:val="32"/>
                <w:rPrChange w:id="1906" w:author="asus" w:date="2025-01-28T02:06:00Z">
                  <w:rPr/>
                </w:rPrChange>
                <w14:ligatures w14:val="standardContextual"/>
              </w:rPr>
              <w:delText>25</w:delText>
            </w:r>
          </w:del>
        </w:p>
        <w:p w14:paraId="3F6BB8AD">
          <w:pPr>
            <w:pStyle w:val="17"/>
            <w:tabs>
              <w:tab w:val="right" w:leader="dot" w:pos="9060"/>
            </w:tabs>
            <w:rPr>
              <w:del w:id="1907" w:author="asus" w:date="2025-01-28T01:55:00Z"/>
              <w:rFonts w:ascii="Times New Roman" w:hAnsi="Times New Roman" w:eastAsia="宋体"/>
              <w:bCs/>
              <w:sz w:val="18"/>
              <w:szCs w:val="32"/>
              <w:rPrChange w:id="1908" w:author="asus" w:date="2025-01-28T02:06:00Z">
                <w:rPr>
                  <w:del w:id="1909" w:author="asus" w:date="2025-01-28T01:55:00Z"/>
                  <w:sz w:val="22"/>
                  <w:szCs w:val="24"/>
                  <w14:ligatures w14:val="standardContextual"/>
                </w:rPr>
              </w:rPrChange>
              <w14:ligatures w14:val="standardContextual"/>
            </w:rPr>
          </w:pPr>
          <w:del w:id="1910" w:author="asus" w:date="2025-01-28T01:55:00Z">
            <w:r>
              <w:rPr>
                <w:rStyle w:val="24"/>
                <w:rFonts w:hint="eastAsia" w:ascii="Times New Roman" w:hAnsi="Times New Roman" w:eastAsia="宋体" w:cs="Times New Roman"/>
                <w:b/>
                <w:bCs/>
                <w:sz w:val="18"/>
                <w:szCs w:val="32"/>
                <w:rPrChange w:id="1911" w:author="asus" w:date="2025-01-28T02:06:00Z">
                  <w:rPr>
                    <w:rStyle w:val="26"/>
                    <w:rFonts w:hint="eastAsia" w:ascii="Times New Roman" w:hAnsi="Times New Roman" w:cs="Times New Roman"/>
                    <w:b/>
                    <w:bCs/>
                  </w:rPr>
                </w:rPrChange>
                <w14:ligatures w14:val="standardContextual"/>
              </w:rPr>
              <w:delText>9</w:delText>
            </w:r>
          </w:del>
          <w:del w:id="1912" w:author="asus" w:date="2025-01-28T01:55:00Z">
            <w:r>
              <w:rPr>
                <w:rStyle w:val="24"/>
                <w:rFonts w:hint="eastAsia" w:ascii="Times New Roman" w:hAnsi="Times New Roman" w:eastAsia="宋体" w:cs="Times New Roman"/>
                <w:b/>
                <w:bCs/>
                <w:sz w:val="18"/>
                <w:szCs w:val="32"/>
                <w:rPrChange w:id="1913"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914" w:author="asus" w:date="2025-01-28T01:55:00Z">
            <w:r>
              <w:rPr>
                <w:rFonts w:hint="eastAsia" w:ascii="Times New Roman" w:hAnsi="Times New Roman" w:eastAsia="宋体"/>
                <w:bCs/>
                <w:sz w:val="18"/>
                <w:szCs w:val="32"/>
                <w:rPrChange w:id="1915" w:author="asus" w:date="2025-01-28T02:06:00Z">
                  <w:rPr>
                    <w:rFonts w:hint="eastAsia"/>
                  </w:rPr>
                </w:rPrChange>
                <w14:ligatures w14:val="standardContextual"/>
              </w:rPr>
              <w:tab/>
            </w:r>
          </w:del>
          <w:del w:id="1916" w:author="asus" w:date="2025-01-28T01:55:00Z">
            <w:r>
              <w:rPr>
                <w:rFonts w:ascii="Times New Roman" w:hAnsi="Times New Roman" w:eastAsia="宋体"/>
                <w:bCs/>
                <w:sz w:val="18"/>
                <w:szCs w:val="32"/>
                <w:rPrChange w:id="1917" w:author="asus" w:date="2025-01-28T02:06:00Z">
                  <w:rPr/>
                </w:rPrChange>
                <w14:ligatures w14:val="standardContextual"/>
              </w:rPr>
              <w:delText>25</w:delText>
            </w:r>
          </w:del>
        </w:p>
        <w:p w14:paraId="22988B48">
          <w:pPr>
            <w:pStyle w:val="19"/>
            <w:tabs>
              <w:tab w:val="right" w:leader="dot" w:pos="9060"/>
            </w:tabs>
            <w:rPr>
              <w:del w:id="1918" w:author="asus" w:date="2025-01-28T01:55:00Z"/>
              <w:rFonts w:ascii="Times New Roman" w:hAnsi="Times New Roman" w:eastAsia="宋体"/>
              <w:bCs/>
              <w:sz w:val="18"/>
              <w:szCs w:val="32"/>
              <w:rPrChange w:id="1919" w:author="asus" w:date="2025-01-28T02:06:00Z">
                <w:rPr>
                  <w:del w:id="1920" w:author="asus" w:date="2025-01-28T01:55:00Z"/>
                  <w:sz w:val="22"/>
                  <w:szCs w:val="24"/>
                  <w14:ligatures w14:val="standardContextual"/>
                </w:rPr>
              </w:rPrChange>
              <w14:ligatures w14:val="standardContextual"/>
            </w:rPr>
          </w:pPr>
          <w:del w:id="1921" w:author="asus" w:date="2025-01-28T01:55:00Z">
            <w:r>
              <w:rPr>
                <w:rStyle w:val="24"/>
                <w:rFonts w:hint="eastAsia" w:ascii="Times New Roman" w:hAnsi="Times New Roman" w:eastAsia="宋体" w:cs="Times New Roman"/>
                <w:b/>
                <w:bCs/>
                <w:sz w:val="18"/>
                <w:szCs w:val="32"/>
                <w:rPrChange w:id="1922" w:author="asus" w:date="2025-01-28T02:06:00Z">
                  <w:rPr>
                    <w:rStyle w:val="26"/>
                    <w:rFonts w:hint="eastAsia" w:ascii="Times New Roman" w:hAnsi="Times New Roman" w:cs="Times New Roman"/>
                    <w:b/>
                    <w:bCs/>
                  </w:rPr>
                </w:rPrChange>
                <w14:ligatures w14:val="standardContextual"/>
              </w:rPr>
              <w:delText>9</w:delText>
            </w:r>
          </w:del>
          <w:del w:id="1923" w:author="asus" w:date="2025-01-28T01:55:00Z">
            <w:r>
              <w:rPr>
                <w:rStyle w:val="24"/>
                <w:rFonts w:hint="eastAsia" w:ascii="Times New Roman" w:hAnsi="Times New Roman" w:eastAsia="宋体" w:cs="Times New Roman"/>
                <w:b/>
                <w:bCs/>
                <w:sz w:val="18"/>
                <w:szCs w:val="32"/>
                <w:rPrChange w:id="1924" w:author="asus" w:date="2025-01-28T02:06:00Z">
                  <w:rPr>
                    <w:rStyle w:val="26"/>
                    <w:rFonts w:hint="eastAsia" w:ascii="Times New Roman" w:hAnsi="Times New Roman" w:eastAsia="Times New Roman" w:cs="Times New Roman"/>
                    <w:b/>
                    <w:bCs/>
                  </w:rPr>
                </w:rPrChange>
                <w14:ligatures w14:val="standardContextual"/>
              </w:rPr>
              <w:delText>.1 Strengths</w:delText>
            </w:r>
          </w:del>
          <w:del w:id="1925" w:author="asus" w:date="2025-01-28T01:55:00Z">
            <w:r>
              <w:rPr>
                <w:rFonts w:hint="eastAsia" w:ascii="Times New Roman" w:hAnsi="Times New Roman" w:eastAsia="宋体"/>
                <w:bCs/>
                <w:sz w:val="18"/>
                <w:szCs w:val="32"/>
                <w:rPrChange w:id="1926" w:author="asus" w:date="2025-01-28T02:06:00Z">
                  <w:rPr>
                    <w:rFonts w:hint="eastAsia"/>
                  </w:rPr>
                </w:rPrChange>
                <w14:ligatures w14:val="standardContextual"/>
              </w:rPr>
              <w:tab/>
            </w:r>
          </w:del>
          <w:del w:id="1927" w:author="asus" w:date="2025-01-28T01:55:00Z">
            <w:r>
              <w:rPr>
                <w:rFonts w:ascii="Times New Roman" w:hAnsi="Times New Roman" w:eastAsia="宋体"/>
                <w:bCs/>
                <w:sz w:val="18"/>
                <w:szCs w:val="32"/>
                <w:rPrChange w:id="1928" w:author="asus" w:date="2025-01-28T02:06:00Z">
                  <w:rPr/>
                </w:rPrChange>
                <w14:ligatures w14:val="standardContextual"/>
              </w:rPr>
              <w:delText>25</w:delText>
            </w:r>
          </w:del>
        </w:p>
        <w:p w14:paraId="5124191B">
          <w:pPr>
            <w:pStyle w:val="19"/>
            <w:tabs>
              <w:tab w:val="right" w:leader="dot" w:pos="9060"/>
            </w:tabs>
            <w:rPr>
              <w:del w:id="1929" w:author="asus" w:date="2025-01-28T01:55:00Z"/>
              <w:rFonts w:ascii="Times New Roman" w:hAnsi="Times New Roman" w:eastAsia="宋体"/>
              <w:bCs/>
              <w:sz w:val="18"/>
              <w:szCs w:val="32"/>
              <w:rPrChange w:id="1930" w:author="asus" w:date="2025-01-28T02:06:00Z">
                <w:rPr>
                  <w:del w:id="1931" w:author="asus" w:date="2025-01-28T01:55:00Z"/>
                  <w:sz w:val="22"/>
                  <w:szCs w:val="24"/>
                  <w14:ligatures w14:val="standardContextual"/>
                </w:rPr>
              </w:rPrChange>
              <w14:ligatures w14:val="standardContextual"/>
            </w:rPr>
          </w:pPr>
          <w:del w:id="1932" w:author="asus" w:date="2025-01-28T01:55:00Z">
            <w:r>
              <w:rPr>
                <w:rStyle w:val="24"/>
                <w:rFonts w:hint="eastAsia" w:ascii="Times New Roman" w:hAnsi="Times New Roman" w:eastAsia="宋体" w:cs="Times New Roman"/>
                <w:b/>
                <w:bCs/>
                <w:sz w:val="18"/>
                <w:szCs w:val="32"/>
                <w:rPrChange w:id="1933" w:author="asus" w:date="2025-01-28T02:06:00Z">
                  <w:rPr>
                    <w:rStyle w:val="26"/>
                    <w:rFonts w:hint="eastAsia" w:ascii="Times New Roman" w:hAnsi="Times New Roman" w:cs="Times New Roman"/>
                    <w:b/>
                    <w:bCs/>
                  </w:rPr>
                </w:rPrChange>
                <w14:ligatures w14:val="standardContextual"/>
              </w:rPr>
              <w:delText>9</w:delText>
            </w:r>
          </w:del>
          <w:del w:id="1934" w:author="asus" w:date="2025-01-28T01:55:00Z">
            <w:r>
              <w:rPr>
                <w:rStyle w:val="24"/>
                <w:rFonts w:hint="eastAsia" w:ascii="Times New Roman" w:hAnsi="Times New Roman" w:eastAsia="宋体" w:cs="Times New Roman"/>
                <w:b/>
                <w:bCs/>
                <w:sz w:val="18"/>
                <w:szCs w:val="32"/>
                <w:rPrChange w:id="1935" w:author="asus" w:date="2025-01-28T02:06:00Z">
                  <w:rPr>
                    <w:rStyle w:val="26"/>
                    <w:rFonts w:hint="eastAsia" w:ascii="Times New Roman" w:hAnsi="Times New Roman" w:eastAsia="Times New Roman" w:cs="Times New Roman"/>
                    <w:b/>
                    <w:bCs/>
                  </w:rPr>
                </w:rPrChange>
                <w14:ligatures w14:val="standardContextual"/>
              </w:rPr>
              <w:delText>.2 Weaknesses</w:delText>
            </w:r>
          </w:del>
          <w:del w:id="1936" w:author="asus" w:date="2025-01-28T01:55:00Z">
            <w:r>
              <w:rPr>
                <w:rFonts w:hint="eastAsia" w:ascii="Times New Roman" w:hAnsi="Times New Roman" w:eastAsia="宋体"/>
                <w:bCs/>
                <w:sz w:val="18"/>
                <w:szCs w:val="32"/>
                <w:rPrChange w:id="1937" w:author="asus" w:date="2025-01-28T02:06:00Z">
                  <w:rPr>
                    <w:rFonts w:hint="eastAsia"/>
                  </w:rPr>
                </w:rPrChange>
                <w14:ligatures w14:val="standardContextual"/>
              </w:rPr>
              <w:tab/>
            </w:r>
          </w:del>
          <w:del w:id="1938" w:author="asus" w:date="2025-01-28T01:55:00Z">
            <w:r>
              <w:rPr>
                <w:rFonts w:ascii="Times New Roman" w:hAnsi="Times New Roman" w:eastAsia="宋体"/>
                <w:bCs/>
                <w:sz w:val="18"/>
                <w:szCs w:val="32"/>
                <w:rPrChange w:id="1939" w:author="asus" w:date="2025-01-28T02:06:00Z">
                  <w:rPr/>
                </w:rPrChange>
                <w14:ligatures w14:val="standardContextual"/>
              </w:rPr>
              <w:delText>26</w:delText>
            </w:r>
          </w:del>
        </w:p>
        <w:p w14:paraId="70E3F360">
          <w:pPr>
            <w:pStyle w:val="19"/>
            <w:tabs>
              <w:tab w:val="right" w:leader="dot" w:pos="9060"/>
            </w:tabs>
            <w:rPr>
              <w:del w:id="1940" w:author="asus" w:date="2025-01-28T01:55:00Z"/>
              <w:rFonts w:ascii="Times New Roman" w:hAnsi="Times New Roman" w:eastAsia="宋体"/>
              <w:bCs/>
              <w:sz w:val="18"/>
              <w:szCs w:val="32"/>
              <w:rPrChange w:id="1941" w:author="asus" w:date="2025-01-28T02:06:00Z">
                <w:rPr>
                  <w:del w:id="1942" w:author="asus" w:date="2025-01-28T01:55:00Z"/>
                  <w:sz w:val="22"/>
                  <w:szCs w:val="24"/>
                  <w14:ligatures w14:val="standardContextual"/>
                </w:rPr>
              </w:rPrChange>
              <w14:ligatures w14:val="standardContextual"/>
            </w:rPr>
          </w:pPr>
          <w:del w:id="1943" w:author="asus" w:date="2025-01-28T01:55:00Z">
            <w:r>
              <w:rPr>
                <w:rStyle w:val="24"/>
                <w:rFonts w:hint="eastAsia" w:ascii="Times New Roman" w:hAnsi="Times New Roman" w:eastAsia="宋体" w:cs="Times New Roman"/>
                <w:b/>
                <w:bCs/>
                <w:sz w:val="18"/>
                <w:szCs w:val="32"/>
                <w:rPrChange w:id="1944" w:author="asus" w:date="2025-01-28T02:06:00Z">
                  <w:rPr>
                    <w:rStyle w:val="26"/>
                    <w:rFonts w:hint="eastAsia" w:ascii="Times New Roman" w:hAnsi="Times New Roman" w:cs="Times New Roman"/>
                    <w:b/>
                    <w:bCs/>
                  </w:rPr>
                </w:rPrChange>
                <w14:ligatures w14:val="standardContextual"/>
              </w:rPr>
              <w:delText>9</w:delText>
            </w:r>
          </w:del>
          <w:del w:id="1945" w:author="asus" w:date="2025-01-28T01:55:00Z">
            <w:r>
              <w:rPr>
                <w:rStyle w:val="24"/>
                <w:rFonts w:hint="eastAsia" w:ascii="Times New Roman" w:hAnsi="Times New Roman" w:eastAsia="宋体" w:cs="Times New Roman"/>
                <w:b/>
                <w:bCs/>
                <w:sz w:val="18"/>
                <w:szCs w:val="32"/>
                <w:rPrChange w:id="1946"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1947" w:author="asus" w:date="2025-01-28T01:55:00Z">
            <w:r>
              <w:rPr>
                <w:rFonts w:hint="eastAsia" w:ascii="Times New Roman" w:hAnsi="Times New Roman" w:eastAsia="宋体"/>
                <w:bCs/>
                <w:sz w:val="18"/>
                <w:szCs w:val="32"/>
                <w:rPrChange w:id="1948" w:author="asus" w:date="2025-01-28T02:06:00Z">
                  <w:rPr>
                    <w:rFonts w:hint="eastAsia"/>
                  </w:rPr>
                </w:rPrChange>
                <w14:ligatures w14:val="standardContextual"/>
              </w:rPr>
              <w:tab/>
            </w:r>
          </w:del>
          <w:del w:id="1949" w:author="asus" w:date="2025-01-28T01:55:00Z">
            <w:r>
              <w:rPr>
                <w:rFonts w:ascii="Times New Roman" w:hAnsi="Times New Roman" w:eastAsia="宋体"/>
                <w:bCs/>
                <w:sz w:val="18"/>
                <w:szCs w:val="32"/>
                <w:rPrChange w:id="1950" w:author="asus" w:date="2025-01-28T02:06:00Z">
                  <w:rPr/>
                </w:rPrChange>
                <w14:ligatures w14:val="standardContextual"/>
              </w:rPr>
              <w:delText>26</w:delText>
            </w:r>
          </w:del>
        </w:p>
        <w:p w14:paraId="73FCB085">
          <w:pPr>
            <w:pStyle w:val="17"/>
            <w:tabs>
              <w:tab w:val="right" w:leader="dot" w:pos="9060"/>
            </w:tabs>
            <w:rPr>
              <w:del w:id="1951" w:author="asus" w:date="2025-01-28T01:55:00Z"/>
              <w:rFonts w:ascii="Times New Roman" w:hAnsi="Times New Roman" w:eastAsia="宋体"/>
              <w:bCs/>
              <w:sz w:val="18"/>
              <w:szCs w:val="32"/>
              <w:rPrChange w:id="1952" w:author="asus" w:date="2025-01-28T02:06:00Z">
                <w:rPr>
                  <w:del w:id="1953" w:author="asus" w:date="2025-01-28T01:55:00Z"/>
                  <w:sz w:val="22"/>
                  <w:szCs w:val="24"/>
                  <w14:ligatures w14:val="standardContextual"/>
                </w:rPr>
              </w:rPrChange>
              <w14:ligatures w14:val="standardContextual"/>
            </w:rPr>
          </w:pPr>
          <w:del w:id="1954" w:author="asus" w:date="2025-01-28T01:55:00Z">
            <w:r>
              <w:rPr>
                <w:rStyle w:val="24"/>
                <w:rFonts w:hint="eastAsia" w:ascii="Times New Roman" w:hAnsi="Times New Roman" w:eastAsia="宋体" w:cs="Times New Roman"/>
                <w:b/>
                <w:bCs/>
                <w:sz w:val="18"/>
                <w:szCs w:val="32"/>
                <w:rPrChange w:id="1955" w:author="asus" w:date="2025-01-28T02:06:00Z">
                  <w:rPr>
                    <w:rStyle w:val="26"/>
                    <w:rFonts w:hint="eastAsia" w:ascii="Times New Roman" w:hAnsi="Times New Roman" w:eastAsia="Times New Roman" w:cs="Times New Roman"/>
                    <w:b/>
                    <w:bCs/>
                  </w:rPr>
                </w:rPrChange>
                <w14:ligatures w14:val="standardContextual"/>
              </w:rPr>
              <w:delText>Conclusion</w:delText>
            </w:r>
          </w:del>
          <w:del w:id="1956" w:author="asus" w:date="2025-01-28T01:55:00Z">
            <w:r>
              <w:rPr>
                <w:rFonts w:hint="eastAsia" w:ascii="Times New Roman" w:hAnsi="Times New Roman" w:eastAsia="宋体"/>
                <w:bCs/>
                <w:sz w:val="18"/>
                <w:szCs w:val="32"/>
                <w:rPrChange w:id="1957" w:author="asus" w:date="2025-01-28T02:06:00Z">
                  <w:rPr>
                    <w:rFonts w:hint="eastAsia"/>
                  </w:rPr>
                </w:rPrChange>
                <w14:ligatures w14:val="standardContextual"/>
              </w:rPr>
              <w:tab/>
            </w:r>
          </w:del>
          <w:del w:id="1958" w:author="asus" w:date="2025-01-28T01:55:00Z">
            <w:r>
              <w:rPr>
                <w:rFonts w:ascii="Times New Roman" w:hAnsi="Times New Roman" w:eastAsia="宋体"/>
                <w:bCs/>
                <w:sz w:val="18"/>
                <w:szCs w:val="32"/>
                <w:rPrChange w:id="1959" w:author="asus" w:date="2025-01-28T02:06:00Z">
                  <w:rPr/>
                </w:rPrChange>
                <w14:ligatures w14:val="standardContextual"/>
              </w:rPr>
              <w:delText>26</w:delText>
            </w:r>
          </w:del>
        </w:p>
        <w:p w14:paraId="400CC7E4">
          <w:pPr>
            <w:pStyle w:val="17"/>
            <w:tabs>
              <w:tab w:val="right" w:leader="dot" w:pos="9060"/>
            </w:tabs>
            <w:rPr>
              <w:del w:id="1960" w:author="asus" w:date="2025-01-28T01:55:00Z"/>
              <w:rFonts w:ascii="Times New Roman" w:hAnsi="Times New Roman" w:eastAsia="宋体"/>
              <w:bCs/>
              <w:sz w:val="18"/>
              <w:szCs w:val="32"/>
              <w:rPrChange w:id="1961" w:author="asus" w:date="2025-01-28T02:06:00Z">
                <w:rPr>
                  <w:del w:id="1962" w:author="asus" w:date="2025-01-28T01:55:00Z"/>
                  <w:sz w:val="22"/>
                  <w:szCs w:val="24"/>
                  <w14:ligatures w14:val="standardContextual"/>
                </w:rPr>
              </w:rPrChange>
              <w14:ligatures w14:val="standardContextual"/>
            </w:rPr>
          </w:pPr>
          <w:del w:id="1963" w:author="asus" w:date="2025-01-28T01:55:00Z">
            <w:r>
              <w:rPr>
                <w:rStyle w:val="24"/>
                <w:rFonts w:hint="eastAsia" w:ascii="Times New Roman" w:hAnsi="Times New Roman" w:eastAsia="宋体" w:cs="Times New Roman"/>
                <w:b/>
                <w:bCs/>
                <w:sz w:val="18"/>
                <w:szCs w:val="32"/>
                <w:rPrChange w:id="1964" w:author="asus" w:date="2025-01-28T02:06:00Z">
                  <w:rPr>
                    <w:rStyle w:val="26"/>
                    <w:rFonts w:hint="eastAsia" w:ascii="Times New Roman" w:hAnsi="Times New Roman" w:eastAsia="Times New Roman" w:cs="Times New Roman"/>
                    <w:b/>
                    <w:bCs/>
                  </w:rPr>
                </w:rPrChange>
                <w14:ligatures w14:val="standardContextual"/>
              </w:rPr>
              <w:delText>References</w:delText>
            </w:r>
          </w:del>
          <w:del w:id="1965" w:author="asus" w:date="2025-01-28T01:55:00Z">
            <w:r>
              <w:rPr>
                <w:rFonts w:hint="eastAsia" w:ascii="Times New Roman" w:hAnsi="Times New Roman" w:eastAsia="宋体"/>
                <w:bCs/>
                <w:sz w:val="18"/>
                <w:szCs w:val="32"/>
                <w:rPrChange w:id="1966" w:author="asus" w:date="2025-01-28T02:06:00Z">
                  <w:rPr>
                    <w:rFonts w:hint="eastAsia"/>
                  </w:rPr>
                </w:rPrChange>
                <w14:ligatures w14:val="standardContextual"/>
              </w:rPr>
              <w:tab/>
            </w:r>
          </w:del>
          <w:del w:id="1967" w:author="asus" w:date="2025-01-28T01:55:00Z">
            <w:r>
              <w:rPr>
                <w:rFonts w:ascii="Times New Roman" w:hAnsi="Times New Roman" w:eastAsia="宋体"/>
                <w:bCs/>
                <w:sz w:val="18"/>
                <w:szCs w:val="32"/>
                <w:rPrChange w:id="1968" w:author="asus" w:date="2025-01-28T02:06:00Z">
                  <w:rPr/>
                </w:rPrChange>
                <w14:ligatures w14:val="standardContextual"/>
              </w:rPr>
              <w:delText>27</w:delText>
            </w:r>
          </w:del>
        </w:p>
        <w:p w14:paraId="19AF3890">
          <w:pPr>
            <w:rPr>
              <w:ins w:id="1969" w:author="几" w:date="2025-01-28T01:07:00Z"/>
              <w:del w:id="1970" w:author="asus" w:date="2025-01-28T01:55:00Z"/>
              <w:rFonts w:ascii="Times New Roman" w:hAnsi="Times New Roman" w:eastAsia="宋体"/>
              <w:b w:val="0"/>
              <w:bCs/>
              <w:sz w:val="18"/>
              <w:szCs w:val="32"/>
              <w:lang w:val="en-US"/>
              <w:rPrChange w:id="1971" w:author="asus" w:date="2025-01-28T02:06:00Z">
                <w:rPr>
                  <w:ins w:id="1972" w:author="几" w:date="2025-01-28T01:07:00Z"/>
                  <w:del w:id="1973" w:author="asus" w:date="2025-01-28T01:55:00Z"/>
                  <w:b/>
                  <w:bCs/>
                  <w:lang w:val="zh-CN"/>
                </w:rPr>
              </w:rPrChange>
              <w14:ligatures w14:val="standardContextual"/>
            </w:rPr>
          </w:pPr>
        </w:p>
        <w:p w14:paraId="4A37FA8D">
          <w:pPr>
            <w:pStyle w:val="17"/>
            <w:tabs>
              <w:tab w:val="right" w:leader="dot" w:pos="9070"/>
            </w:tabs>
            <w:rPr>
              <w:ins w:id="1974" w:author="几" w:date="2025-01-28T01:07:00Z"/>
              <w:del w:id="1975" w:author="asus" w:date="2025-01-28T01:55:00Z"/>
              <w:rFonts w:ascii="Times New Roman" w:hAnsi="Times New Roman" w:eastAsia="宋体"/>
              <w:bCs/>
              <w:sz w:val="18"/>
              <w:szCs w:val="32"/>
              <w:rPrChange w:id="1976" w:author="asus" w:date="2025-01-28T02:06:00Z">
                <w:rPr>
                  <w:ins w:id="1977" w:author="几" w:date="2025-01-28T01:07:00Z"/>
                  <w:del w:id="1978" w:author="asus" w:date="2025-01-28T01:55:00Z"/>
                </w:rPr>
              </w:rPrChange>
              <w14:ligatures w14:val="standardContextual"/>
            </w:rPr>
          </w:pPr>
          <w:ins w:id="1979" w:author="几" w:date="2025-01-28T01:07:00Z">
            <w:del w:id="1980" w:author="asus" w:date="2025-01-28T01:55:00Z">
              <w:r>
                <w:rPr>
                  <w:rFonts w:hint="eastAsia" w:ascii="Times New Roman" w:hAnsi="Times New Roman" w:eastAsia="宋体" w:cstheme="minorBidi"/>
                  <w:bCs/>
                  <w:sz w:val="18"/>
                  <w:szCs w:val="32"/>
                  <w:rPrChange w:id="1981"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1982" w:author="几" w:date="2025-01-28T01:07:00Z">
            <w:del w:id="1983" w:author="asus" w:date="2025-01-28T01:55:00Z">
              <w:r>
                <w:rPr>
                  <w:rFonts w:ascii="Times New Roman" w:hAnsi="Times New Roman" w:eastAsia="宋体"/>
                  <w:bCs/>
                  <w:sz w:val="18"/>
                  <w:szCs w:val="32"/>
                  <w:rPrChange w:id="1984" w:author="asus" w:date="2025-01-28T02:06:00Z">
                    <w:rPr/>
                  </w:rPrChange>
                  <w14:ligatures w14:val="standardContextual"/>
                </w:rPr>
                <w:tab/>
              </w:r>
            </w:del>
          </w:ins>
          <w:del w:id="1985" w:author="asus" w:date="2025-01-28T01:41:00Z">
            <w:r>
              <w:rPr>
                <w:rFonts w:ascii="Times New Roman" w:hAnsi="Times New Roman" w:eastAsia="宋体"/>
                <w:bCs/>
                <w:sz w:val="18"/>
                <w:szCs w:val="32"/>
                <w:rPrChange w:id="1986" w:author="asus" w:date="2025-01-28T02:06:00Z">
                  <w:rPr/>
                </w:rPrChange>
                <w14:ligatures w14:val="standardContextual"/>
              </w:rPr>
              <w:delText>3</w:delText>
            </w:r>
          </w:del>
        </w:p>
        <w:p w14:paraId="445AB8D8">
          <w:pPr>
            <w:pStyle w:val="19"/>
            <w:tabs>
              <w:tab w:val="right" w:leader="dot" w:pos="9070"/>
            </w:tabs>
            <w:rPr>
              <w:ins w:id="1987" w:author="几" w:date="2025-01-28T01:07:00Z"/>
              <w:del w:id="1988" w:author="asus" w:date="2025-01-28T01:55:00Z"/>
              <w:rFonts w:ascii="Times New Roman" w:hAnsi="Times New Roman" w:eastAsia="宋体"/>
              <w:bCs/>
              <w:sz w:val="18"/>
              <w:szCs w:val="32"/>
              <w:rPrChange w:id="1989" w:author="asus" w:date="2025-01-28T02:06:00Z">
                <w:rPr>
                  <w:ins w:id="1990" w:author="几" w:date="2025-01-28T01:07:00Z"/>
                  <w:del w:id="1991" w:author="asus" w:date="2025-01-28T01:55:00Z"/>
                </w:rPr>
              </w:rPrChange>
              <w14:ligatures w14:val="standardContextual"/>
            </w:rPr>
          </w:pPr>
          <w:ins w:id="1992" w:author="几" w:date="2025-01-28T01:07:00Z">
            <w:del w:id="1993" w:author="asus" w:date="2025-01-28T01:55:00Z">
              <w:r>
                <w:rPr>
                  <w:rFonts w:hint="eastAsia" w:ascii="Times New Roman" w:hAnsi="Times New Roman" w:eastAsia="宋体" w:cstheme="minorBidi"/>
                  <w:bCs/>
                  <w:sz w:val="18"/>
                  <w:szCs w:val="32"/>
                  <w:rPrChange w:id="1994"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1995" w:author="几" w:date="2025-01-28T01:07:00Z">
            <w:del w:id="1996" w:author="asus" w:date="2025-01-28T01:55:00Z">
              <w:r>
                <w:rPr>
                  <w:rFonts w:hint="eastAsia" w:ascii="Times New Roman" w:hAnsi="Times New Roman" w:eastAsia="宋体" w:cstheme="minorBidi"/>
                  <w:bCs/>
                  <w:sz w:val="18"/>
                  <w:szCs w:val="32"/>
                  <w:lang w:eastAsia="zh-CN"/>
                  <w:rPrChange w:id="199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98" w:author="几" w:date="2025-01-28T01:07:00Z">
            <w:del w:id="1999" w:author="asus" w:date="2025-01-28T01:55:00Z">
              <w:r>
                <w:rPr>
                  <w:rFonts w:hint="eastAsia" w:ascii="Times New Roman" w:hAnsi="Times New Roman" w:eastAsia="宋体" w:cstheme="minorBidi"/>
                  <w:bCs/>
                  <w:sz w:val="18"/>
                  <w:szCs w:val="32"/>
                  <w:rPrChange w:id="2000"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2001" w:author="几" w:date="2025-01-28T01:07:00Z">
            <w:del w:id="2002" w:author="asus" w:date="2025-01-28T01:55:00Z">
              <w:r>
                <w:rPr>
                  <w:rFonts w:ascii="Times New Roman" w:hAnsi="Times New Roman" w:eastAsia="宋体"/>
                  <w:bCs/>
                  <w:sz w:val="18"/>
                  <w:szCs w:val="32"/>
                  <w:rPrChange w:id="2003" w:author="asus" w:date="2025-01-28T02:06:00Z">
                    <w:rPr/>
                  </w:rPrChange>
                  <w14:ligatures w14:val="standardContextual"/>
                </w:rPr>
                <w:tab/>
              </w:r>
            </w:del>
          </w:ins>
          <w:del w:id="2004" w:author="asus" w:date="2025-01-28T01:41:00Z">
            <w:r>
              <w:rPr>
                <w:rFonts w:ascii="Times New Roman" w:hAnsi="Times New Roman" w:eastAsia="宋体"/>
                <w:bCs/>
                <w:sz w:val="18"/>
                <w:szCs w:val="32"/>
                <w:rPrChange w:id="2005" w:author="asus" w:date="2025-01-28T02:06:00Z">
                  <w:rPr/>
                </w:rPrChange>
                <w14:ligatures w14:val="standardContextual"/>
              </w:rPr>
              <w:delText>5</w:delText>
            </w:r>
          </w:del>
        </w:p>
        <w:p w14:paraId="4EA171A6">
          <w:pPr>
            <w:pStyle w:val="19"/>
            <w:tabs>
              <w:tab w:val="right" w:leader="dot" w:pos="9070"/>
            </w:tabs>
            <w:rPr>
              <w:ins w:id="2006" w:author="几" w:date="2025-01-28T01:07:00Z"/>
              <w:del w:id="2007" w:author="asus" w:date="2025-01-28T01:55:00Z"/>
              <w:rFonts w:ascii="Times New Roman" w:hAnsi="Times New Roman" w:eastAsia="宋体"/>
              <w:bCs/>
              <w:sz w:val="18"/>
              <w:szCs w:val="32"/>
              <w:rPrChange w:id="2008" w:author="asus" w:date="2025-01-28T02:06:00Z">
                <w:rPr>
                  <w:ins w:id="2009" w:author="几" w:date="2025-01-28T01:07:00Z"/>
                  <w:del w:id="2010" w:author="asus" w:date="2025-01-28T01:55:00Z"/>
                </w:rPr>
              </w:rPrChange>
              <w14:ligatures w14:val="standardContextual"/>
            </w:rPr>
          </w:pPr>
          <w:ins w:id="2011" w:author="几" w:date="2025-01-28T01:07:00Z">
            <w:del w:id="2012" w:author="asus" w:date="2025-01-28T01:55:00Z">
              <w:r>
                <w:rPr>
                  <w:rFonts w:hint="eastAsia" w:ascii="Times New Roman" w:hAnsi="Times New Roman" w:eastAsia="宋体" w:cstheme="minorBidi"/>
                  <w:bCs/>
                  <w:sz w:val="18"/>
                  <w:szCs w:val="32"/>
                  <w:rPrChange w:id="2013"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2014" w:author="几" w:date="2025-01-28T01:07:00Z">
            <w:del w:id="2015" w:author="asus" w:date="2025-01-28T01:55:00Z">
              <w:r>
                <w:rPr>
                  <w:rFonts w:hint="eastAsia" w:ascii="Times New Roman" w:hAnsi="Times New Roman" w:eastAsia="宋体" w:cstheme="minorBidi"/>
                  <w:bCs/>
                  <w:sz w:val="18"/>
                  <w:szCs w:val="32"/>
                  <w:lang w:eastAsia="zh-CN"/>
                  <w:rPrChange w:id="2016"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17" w:author="几" w:date="2025-01-28T01:07:00Z">
            <w:del w:id="2018" w:author="asus" w:date="2025-01-28T01:55:00Z">
              <w:r>
                <w:rPr>
                  <w:rFonts w:hint="eastAsia" w:ascii="Times New Roman" w:hAnsi="Times New Roman" w:eastAsia="宋体" w:cstheme="minorBidi"/>
                  <w:bCs/>
                  <w:sz w:val="18"/>
                  <w:szCs w:val="32"/>
                  <w:rPrChange w:id="2019"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2020" w:author="几" w:date="2025-01-28T01:07:00Z">
            <w:del w:id="2021" w:author="asus" w:date="2025-01-28T01:55:00Z">
              <w:r>
                <w:rPr>
                  <w:rFonts w:ascii="Times New Roman" w:hAnsi="Times New Roman" w:eastAsia="宋体"/>
                  <w:bCs/>
                  <w:sz w:val="18"/>
                  <w:szCs w:val="32"/>
                  <w:rPrChange w:id="2022" w:author="asus" w:date="2025-01-28T02:06:00Z">
                    <w:rPr/>
                  </w:rPrChange>
                  <w14:ligatures w14:val="standardContextual"/>
                </w:rPr>
                <w:tab/>
              </w:r>
            </w:del>
          </w:ins>
          <w:del w:id="2023" w:author="asus" w:date="2025-01-28T01:41:00Z">
            <w:r>
              <w:rPr>
                <w:rFonts w:ascii="Times New Roman" w:hAnsi="Times New Roman" w:eastAsia="宋体"/>
                <w:bCs/>
                <w:sz w:val="18"/>
                <w:szCs w:val="32"/>
                <w:rPrChange w:id="2024" w:author="asus" w:date="2025-01-28T02:06:00Z">
                  <w:rPr/>
                </w:rPrChange>
                <w14:ligatures w14:val="standardContextual"/>
              </w:rPr>
              <w:delText>6</w:delText>
            </w:r>
          </w:del>
        </w:p>
        <w:p w14:paraId="60A5A7B1">
          <w:pPr>
            <w:pStyle w:val="19"/>
            <w:tabs>
              <w:tab w:val="right" w:leader="dot" w:pos="9070"/>
            </w:tabs>
            <w:rPr>
              <w:ins w:id="2025" w:author="几" w:date="2025-01-28T01:07:00Z"/>
              <w:del w:id="2026" w:author="asus" w:date="2025-01-28T01:55:00Z"/>
              <w:rFonts w:ascii="Times New Roman" w:hAnsi="Times New Roman" w:eastAsia="宋体"/>
              <w:bCs/>
              <w:sz w:val="18"/>
              <w:szCs w:val="32"/>
              <w:rPrChange w:id="2027" w:author="asus" w:date="2025-01-28T02:06:00Z">
                <w:rPr>
                  <w:ins w:id="2028" w:author="几" w:date="2025-01-28T01:07:00Z"/>
                  <w:del w:id="2029" w:author="asus" w:date="2025-01-28T01:55:00Z"/>
                </w:rPr>
              </w:rPrChange>
              <w14:ligatures w14:val="standardContextual"/>
            </w:rPr>
          </w:pPr>
          <w:ins w:id="2030" w:author="几" w:date="2025-01-28T01:07:00Z">
            <w:del w:id="2031" w:author="asus" w:date="2025-01-28T01:55:00Z">
              <w:r>
                <w:rPr>
                  <w:rFonts w:hint="eastAsia" w:ascii="Times New Roman" w:hAnsi="Times New Roman" w:eastAsia="宋体" w:cstheme="minorBidi"/>
                  <w:bCs/>
                  <w:sz w:val="18"/>
                  <w:szCs w:val="32"/>
                  <w:rPrChange w:id="2032"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2033" w:author="几" w:date="2025-01-28T01:07:00Z">
            <w:del w:id="2034" w:author="asus" w:date="2025-01-28T01:55:00Z">
              <w:r>
                <w:rPr>
                  <w:rFonts w:ascii="Times New Roman" w:hAnsi="Times New Roman" w:eastAsia="宋体"/>
                  <w:bCs/>
                  <w:sz w:val="18"/>
                  <w:szCs w:val="32"/>
                  <w:rPrChange w:id="2035" w:author="asus" w:date="2025-01-28T02:06:00Z">
                    <w:rPr/>
                  </w:rPrChange>
                  <w14:ligatures w14:val="standardContextual"/>
                </w:rPr>
                <w:tab/>
              </w:r>
            </w:del>
          </w:ins>
          <w:del w:id="2036" w:author="asus" w:date="2025-01-28T01:41:00Z">
            <w:r>
              <w:rPr>
                <w:rFonts w:ascii="Times New Roman" w:hAnsi="Times New Roman" w:eastAsia="宋体"/>
                <w:bCs/>
                <w:sz w:val="18"/>
                <w:szCs w:val="32"/>
                <w:rPrChange w:id="2037" w:author="asus" w:date="2025-01-28T02:06:00Z">
                  <w:rPr/>
                </w:rPrChange>
                <w14:ligatures w14:val="standardContextual"/>
              </w:rPr>
              <w:delText>6</w:delText>
            </w:r>
          </w:del>
        </w:p>
        <w:p w14:paraId="1AB50933">
          <w:pPr>
            <w:pStyle w:val="19"/>
            <w:tabs>
              <w:tab w:val="right" w:leader="dot" w:pos="9070"/>
            </w:tabs>
            <w:rPr>
              <w:ins w:id="2038" w:author="几" w:date="2025-01-28T01:07:00Z"/>
              <w:del w:id="2039" w:author="asus" w:date="2025-01-28T01:55:00Z"/>
              <w:rFonts w:ascii="Times New Roman" w:hAnsi="Times New Roman" w:eastAsia="宋体"/>
              <w:bCs/>
              <w:sz w:val="18"/>
              <w:szCs w:val="32"/>
              <w:rPrChange w:id="2040" w:author="asus" w:date="2025-01-28T02:06:00Z">
                <w:rPr>
                  <w:ins w:id="2041" w:author="几" w:date="2025-01-28T01:07:00Z"/>
                  <w:del w:id="2042" w:author="asus" w:date="2025-01-28T01:55:00Z"/>
                </w:rPr>
              </w:rPrChange>
              <w14:ligatures w14:val="standardContextual"/>
            </w:rPr>
          </w:pPr>
          <w:ins w:id="2043" w:author="几" w:date="2025-01-28T01:07:00Z">
            <w:del w:id="2044" w:author="asus" w:date="2025-01-28T01:55:00Z">
              <w:r>
                <w:rPr>
                  <w:rFonts w:hint="eastAsia" w:ascii="Times New Roman" w:hAnsi="Times New Roman" w:eastAsia="宋体" w:cstheme="minorBidi"/>
                  <w:bCs/>
                  <w:sz w:val="18"/>
                  <w:szCs w:val="32"/>
                  <w:rPrChange w:id="2045"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046" w:author="几" w:date="2025-01-28T01:07:00Z">
            <w:del w:id="2047" w:author="asus" w:date="2025-01-28T01:55:00Z">
              <w:r>
                <w:rPr>
                  <w:rFonts w:ascii="Times New Roman" w:hAnsi="Times New Roman" w:eastAsia="宋体"/>
                  <w:bCs/>
                  <w:sz w:val="18"/>
                  <w:szCs w:val="32"/>
                  <w:rPrChange w:id="2048" w:author="asus" w:date="2025-01-28T02:06:00Z">
                    <w:rPr/>
                  </w:rPrChange>
                  <w14:ligatures w14:val="standardContextual"/>
                </w:rPr>
                <w:tab/>
              </w:r>
            </w:del>
          </w:ins>
          <w:del w:id="2049" w:author="asus" w:date="2025-01-28T01:41:00Z">
            <w:r>
              <w:rPr>
                <w:rFonts w:ascii="Times New Roman" w:hAnsi="Times New Roman" w:eastAsia="宋体"/>
                <w:bCs/>
                <w:sz w:val="18"/>
                <w:szCs w:val="32"/>
                <w:rPrChange w:id="2050" w:author="asus" w:date="2025-01-28T02:06:00Z">
                  <w:rPr/>
                </w:rPrChange>
                <w14:ligatures w14:val="standardContextual"/>
              </w:rPr>
              <w:delText>7</w:delText>
            </w:r>
          </w:del>
        </w:p>
        <w:p w14:paraId="56630611">
          <w:pPr>
            <w:pStyle w:val="17"/>
            <w:tabs>
              <w:tab w:val="right" w:leader="dot" w:pos="9070"/>
            </w:tabs>
            <w:rPr>
              <w:ins w:id="2051" w:author="几" w:date="2025-01-28T01:07:00Z"/>
              <w:del w:id="2052" w:author="asus" w:date="2025-01-28T01:55:00Z"/>
              <w:rFonts w:ascii="Times New Roman" w:hAnsi="Times New Roman" w:eastAsia="宋体"/>
              <w:bCs/>
              <w:sz w:val="18"/>
              <w:szCs w:val="32"/>
              <w:rPrChange w:id="2053" w:author="asus" w:date="2025-01-28T02:06:00Z">
                <w:rPr>
                  <w:ins w:id="2054" w:author="几" w:date="2025-01-28T01:07:00Z"/>
                  <w:del w:id="2055" w:author="asus" w:date="2025-01-28T01:55:00Z"/>
                </w:rPr>
              </w:rPrChange>
              <w14:ligatures w14:val="standardContextual"/>
            </w:rPr>
          </w:pPr>
          <w:ins w:id="2056" w:author="几" w:date="2025-01-28T01:07:00Z">
            <w:del w:id="2057" w:author="asus" w:date="2025-01-28T01:55:00Z">
              <w:r>
                <w:rPr>
                  <w:rFonts w:hint="eastAsia" w:ascii="Times New Roman" w:hAnsi="Times New Roman" w:eastAsia="宋体" w:cstheme="minorBidi"/>
                  <w:bCs/>
                  <w:sz w:val="18"/>
                  <w:szCs w:val="32"/>
                  <w:rPrChange w:id="2058"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059" w:author="几" w:date="2025-01-28T01:07:00Z">
            <w:del w:id="2060" w:author="asus" w:date="2025-01-28T01:55:00Z">
              <w:r>
                <w:rPr>
                  <w:rFonts w:ascii="Times New Roman" w:hAnsi="Times New Roman" w:eastAsia="宋体"/>
                  <w:bCs/>
                  <w:sz w:val="18"/>
                  <w:szCs w:val="32"/>
                  <w:rPrChange w:id="2061" w:author="asus" w:date="2025-01-28T02:06:00Z">
                    <w:rPr/>
                  </w:rPrChange>
                  <w14:ligatures w14:val="standardContextual"/>
                </w:rPr>
                <w:tab/>
              </w:r>
            </w:del>
          </w:ins>
          <w:del w:id="2062" w:author="asus" w:date="2025-01-28T01:43:00Z">
            <w:r>
              <w:rPr>
                <w:rFonts w:ascii="Times New Roman" w:hAnsi="Times New Roman" w:eastAsia="宋体"/>
                <w:bCs/>
                <w:sz w:val="18"/>
                <w:szCs w:val="32"/>
                <w:rPrChange w:id="2063" w:author="asus" w:date="2025-01-28T02:06:00Z">
                  <w:rPr/>
                </w:rPrChange>
                <w14:ligatures w14:val="standardContextual"/>
              </w:rPr>
              <w:delText>10</w:delText>
            </w:r>
          </w:del>
        </w:p>
        <w:p w14:paraId="3C413A18">
          <w:pPr>
            <w:pStyle w:val="17"/>
            <w:tabs>
              <w:tab w:val="right" w:leader="dot" w:pos="9070"/>
            </w:tabs>
            <w:rPr>
              <w:ins w:id="2064" w:author="几" w:date="2025-01-28T01:07:00Z"/>
              <w:del w:id="2065" w:author="asus" w:date="2025-01-28T01:55:00Z"/>
              <w:rFonts w:hint="eastAsia" w:ascii="Times New Roman" w:hAnsi="Times New Roman" w:eastAsia="宋体"/>
              <w:bCs/>
              <w:sz w:val="18"/>
              <w:szCs w:val="32"/>
              <w:rPrChange w:id="2066" w:author="asus" w:date="2025-01-28T02:06:00Z">
                <w:rPr>
                  <w:ins w:id="2067" w:author="几" w:date="2025-01-28T01:07:00Z"/>
                  <w:del w:id="2068" w:author="asus" w:date="2025-01-28T01:55:00Z"/>
                </w:rPr>
              </w:rPrChange>
              <w14:ligatures w14:val="standardContextual"/>
            </w:rPr>
          </w:pPr>
          <w:ins w:id="2069" w:author="几" w:date="2025-01-28T01:07:00Z">
            <w:del w:id="2070" w:author="asus" w:date="2025-01-28T01:55:00Z">
              <w:r>
                <w:rPr>
                  <w:rFonts w:hint="eastAsia" w:ascii="Times New Roman" w:hAnsi="Times New Roman" w:eastAsia="宋体" w:cstheme="minorBidi"/>
                  <w:bCs/>
                  <w:sz w:val="18"/>
                  <w:szCs w:val="32"/>
                  <w:rPrChange w:id="2071"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072" w:author="几" w:date="2025-01-28T01:07:00Z">
            <w:del w:id="2073" w:author="asus" w:date="2025-01-28T01:55:00Z">
              <w:r>
                <w:rPr>
                  <w:rFonts w:ascii="Times New Roman" w:hAnsi="Times New Roman" w:eastAsia="宋体"/>
                  <w:bCs/>
                  <w:sz w:val="18"/>
                  <w:szCs w:val="32"/>
                  <w:rPrChange w:id="2074" w:author="asus" w:date="2025-01-28T02:06:00Z">
                    <w:rPr/>
                  </w:rPrChange>
                  <w14:ligatures w14:val="standardContextual"/>
                </w:rPr>
                <w:tab/>
              </w:r>
            </w:del>
          </w:ins>
          <w:del w:id="2075" w:author="asus" w:date="2025-01-28T01:43:00Z">
            <w:r>
              <w:rPr>
                <w:rFonts w:ascii="Times New Roman" w:hAnsi="Times New Roman" w:eastAsia="宋体"/>
                <w:bCs/>
                <w:sz w:val="18"/>
                <w:szCs w:val="32"/>
                <w:rPrChange w:id="2076" w:author="asus" w:date="2025-01-28T02:06:00Z">
                  <w:rPr/>
                </w:rPrChange>
                <w14:ligatures w14:val="standardContextual"/>
              </w:rPr>
              <w:delText>12</w:delText>
            </w:r>
          </w:del>
        </w:p>
        <w:p w14:paraId="7AE335B9">
          <w:pPr>
            <w:pStyle w:val="19"/>
            <w:tabs>
              <w:tab w:val="right" w:leader="dot" w:pos="9070"/>
            </w:tabs>
            <w:rPr>
              <w:ins w:id="2077" w:author="几" w:date="2025-01-28T01:07:00Z"/>
              <w:del w:id="2078" w:author="asus" w:date="2025-01-28T01:55:00Z"/>
              <w:rFonts w:ascii="Times New Roman" w:hAnsi="Times New Roman" w:eastAsia="宋体"/>
              <w:bCs/>
              <w:sz w:val="18"/>
              <w:szCs w:val="32"/>
              <w:rPrChange w:id="2079" w:author="asus" w:date="2025-01-28T02:06:00Z">
                <w:rPr>
                  <w:ins w:id="2080" w:author="几" w:date="2025-01-28T01:07:00Z"/>
                  <w:del w:id="2081" w:author="asus" w:date="2025-01-28T01:55:00Z"/>
                </w:rPr>
              </w:rPrChange>
              <w14:ligatures w14:val="standardContextual"/>
            </w:rPr>
          </w:pPr>
          <w:ins w:id="2082" w:author="几" w:date="2025-01-28T01:07:00Z">
            <w:del w:id="2083" w:author="asus" w:date="2025-01-28T01:55:00Z">
              <w:r>
                <w:rPr>
                  <w:rFonts w:hint="eastAsia" w:ascii="Times New Roman" w:hAnsi="Times New Roman" w:eastAsia="宋体" w:cstheme="minorBidi"/>
                  <w:bCs/>
                  <w:sz w:val="18"/>
                  <w:szCs w:val="32"/>
                  <w:rPrChange w:id="2084"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085" w:author="几" w:date="2025-01-28T01:07:00Z">
            <w:del w:id="2086" w:author="asus" w:date="2025-01-28T01:55:00Z">
              <w:r>
                <w:rPr>
                  <w:rFonts w:ascii="Times New Roman" w:hAnsi="Times New Roman" w:eastAsia="宋体"/>
                  <w:bCs/>
                  <w:sz w:val="18"/>
                  <w:szCs w:val="32"/>
                  <w:rPrChange w:id="2087" w:author="asus" w:date="2025-01-28T02:06:00Z">
                    <w:rPr/>
                  </w:rPrChange>
                  <w14:ligatures w14:val="standardContextual"/>
                </w:rPr>
                <w:tab/>
              </w:r>
            </w:del>
          </w:ins>
          <w:del w:id="2088" w:author="asus" w:date="2025-01-28T01:47:00Z">
            <w:r>
              <w:rPr>
                <w:rFonts w:ascii="Times New Roman" w:hAnsi="Times New Roman" w:eastAsia="宋体"/>
                <w:bCs/>
                <w:sz w:val="18"/>
                <w:szCs w:val="32"/>
                <w:rPrChange w:id="2089" w:author="asus" w:date="2025-01-28T02:06:00Z">
                  <w:rPr/>
                </w:rPrChange>
                <w14:ligatures w14:val="standardContextual"/>
              </w:rPr>
              <w:delText>12</w:delText>
            </w:r>
          </w:del>
        </w:p>
        <w:p w14:paraId="659C5A0E">
          <w:pPr>
            <w:pStyle w:val="13"/>
            <w:tabs>
              <w:tab w:val="right" w:leader="dot" w:pos="9070"/>
            </w:tabs>
            <w:rPr>
              <w:ins w:id="2090" w:author="几" w:date="2025-01-28T01:07:00Z"/>
              <w:del w:id="2091" w:author="asus" w:date="2025-01-28T01:55:00Z"/>
              <w:rFonts w:ascii="Times New Roman" w:hAnsi="Times New Roman" w:eastAsia="宋体"/>
              <w:bCs/>
              <w:sz w:val="18"/>
              <w:szCs w:val="32"/>
              <w:rPrChange w:id="2092" w:author="asus" w:date="2025-01-28T02:06:00Z">
                <w:rPr>
                  <w:ins w:id="2093" w:author="几" w:date="2025-01-28T01:07:00Z"/>
                  <w:del w:id="2094" w:author="asus" w:date="2025-01-28T01:55:00Z"/>
                </w:rPr>
              </w:rPrChange>
              <w14:ligatures w14:val="standardContextual"/>
            </w:rPr>
          </w:pPr>
          <w:ins w:id="2095" w:author="几" w:date="2025-01-28T01:07:00Z">
            <w:del w:id="2096" w:author="asus" w:date="2025-01-28T01:55:00Z">
              <w:r>
                <w:rPr>
                  <w:rFonts w:hint="eastAsia" w:ascii="Times New Roman" w:hAnsi="Times New Roman" w:eastAsia="宋体" w:cstheme="minorBidi"/>
                  <w:bCs/>
                  <w:sz w:val="18"/>
                  <w:szCs w:val="32"/>
                  <w:rPrChange w:id="2097"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098" w:author="几" w:date="2025-01-28T01:07:00Z">
            <w:del w:id="2099" w:author="asus" w:date="2025-01-28T01:55:00Z">
              <w:r>
                <w:rPr>
                  <w:rFonts w:ascii="Times New Roman" w:hAnsi="Times New Roman" w:eastAsia="宋体"/>
                  <w:bCs/>
                  <w:sz w:val="18"/>
                  <w:szCs w:val="32"/>
                  <w:rPrChange w:id="2100" w:author="asus" w:date="2025-01-28T02:06:00Z">
                    <w:rPr/>
                  </w:rPrChange>
                  <w14:ligatures w14:val="standardContextual"/>
                </w:rPr>
                <w:tab/>
              </w:r>
            </w:del>
          </w:ins>
          <w:del w:id="2101" w:author="asus" w:date="2025-01-28T01:47:00Z">
            <w:r>
              <w:rPr>
                <w:rFonts w:ascii="Times New Roman" w:hAnsi="Times New Roman" w:eastAsia="宋体"/>
                <w:bCs/>
                <w:sz w:val="18"/>
                <w:szCs w:val="32"/>
                <w:rPrChange w:id="2102" w:author="asus" w:date="2025-01-28T02:06:00Z">
                  <w:rPr/>
                </w:rPrChange>
                <w14:ligatures w14:val="standardContextual"/>
              </w:rPr>
              <w:delText>13</w:delText>
            </w:r>
          </w:del>
        </w:p>
        <w:p w14:paraId="6BA22737">
          <w:pPr>
            <w:pStyle w:val="13"/>
            <w:tabs>
              <w:tab w:val="right" w:leader="dot" w:pos="9070"/>
            </w:tabs>
            <w:rPr>
              <w:ins w:id="2103" w:author="几" w:date="2025-01-28T01:07:00Z"/>
              <w:del w:id="2104" w:author="asus" w:date="2025-01-28T01:55:00Z"/>
              <w:rFonts w:ascii="Times New Roman" w:hAnsi="Times New Roman" w:eastAsia="宋体"/>
              <w:bCs/>
              <w:sz w:val="18"/>
              <w:szCs w:val="32"/>
              <w:rPrChange w:id="2105" w:author="asus" w:date="2025-01-28T02:06:00Z">
                <w:rPr>
                  <w:ins w:id="2106" w:author="几" w:date="2025-01-28T01:07:00Z"/>
                  <w:del w:id="2107" w:author="asus" w:date="2025-01-28T01:55:00Z"/>
                </w:rPr>
              </w:rPrChange>
              <w14:ligatures w14:val="standardContextual"/>
            </w:rPr>
          </w:pPr>
          <w:ins w:id="2108" w:author="几" w:date="2025-01-28T01:07:00Z">
            <w:del w:id="2109" w:author="asus" w:date="2025-01-28T01:55:00Z">
              <w:r>
                <w:rPr>
                  <w:rFonts w:hint="eastAsia" w:ascii="Times New Roman" w:hAnsi="Times New Roman" w:eastAsia="宋体" w:cstheme="minorBidi"/>
                  <w:bCs/>
                  <w:sz w:val="18"/>
                  <w:szCs w:val="32"/>
                  <w:rPrChange w:id="2110"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111" w:author="几" w:date="2025-01-28T01:07:00Z">
            <w:del w:id="2112" w:author="asus" w:date="2025-01-28T01:55:00Z">
              <w:r>
                <w:rPr>
                  <w:rFonts w:ascii="Times New Roman" w:hAnsi="Times New Roman" w:eastAsia="宋体"/>
                  <w:bCs/>
                  <w:sz w:val="18"/>
                  <w:szCs w:val="32"/>
                  <w:rPrChange w:id="2113" w:author="asus" w:date="2025-01-28T02:06:00Z">
                    <w:rPr/>
                  </w:rPrChange>
                  <w14:ligatures w14:val="standardContextual"/>
                </w:rPr>
                <w:tab/>
              </w:r>
            </w:del>
          </w:ins>
          <w:del w:id="2114" w:author="asus" w:date="2025-01-28T01:48:00Z">
            <w:r>
              <w:rPr>
                <w:rFonts w:ascii="Times New Roman" w:hAnsi="Times New Roman" w:eastAsia="宋体"/>
                <w:bCs/>
                <w:sz w:val="18"/>
                <w:szCs w:val="32"/>
                <w:rPrChange w:id="2115" w:author="asus" w:date="2025-01-28T02:06:00Z">
                  <w:rPr/>
                </w:rPrChange>
                <w14:ligatures w14:val="standardContextual"/>
              </w:rPr>
              <w:delText>13</w:delText>
            </w:r>
          </w:del>
        </w:p>
        <w:p w14:paraId="6E2F4ED1">
          <w:pPr>
            <w:pStyle w:val="19"/>
            <w:tabs>
              <w:tab w:val="right" w:leader="dot" w:pos="9070"/>
            </w:tabs>
            <w:rPr>
              <w:ins w:id="2116" w:author="几" w:date="2025-01-28T01:07:00Z"/>
              <w:del w:id="2117" w:author="asus" w:date="2025-01-28T01:55:00Z"/>
              <w:rFonts w:ascii="Times New Roman" w:hAnsi="Times New Roman" w:eastAsia="宋体"/>
              <w:bCs/>
              <w:sz w:val="18"/>
              <w:szCs w:val="32"/>
              <w:rPrChange w:id="2118" w:author="asus" w:date="2025-01-28T02:06:00Z">
                <w:rPr>
                  <w:ins w:id="2119" w:author="几" w:date="2025-01-28T01:07:00Z"/>
                  <w:del w:id="2120" w:author="asus" w:date="2025-01-28T01:55:00Z"/>
                </w:rPr>
              </w:rPrChange>
              <w14:ligatures w14:val="standardContextual"/>
            </w:rPr>
          </w:pPr>
          <w:ins w:id="2121" w:author="几" w:date="2025-01-28T01:07:00Z">
            <w:del w:id="2122" w:author="asus" w:date="2025-01-28T01:55:00Z">
              <w:r>
                <w:rPr>
                  <w:rFonts w:ascii="Times New Roman" w:hAnsi="Times New Roman" w:eastAsia="宋体"/>
                  <w:bCs/>
                  <w:sz w:val="18"/>
                  <w:szCs w:val="32"/>
                  <w:rPrChange w:id="2123"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124" w:author="几" w:date="2025-01-28T01:07:00Z">
            <w:del w:id="2125" w:author="asus" w:date="2025-01-28T01:55:00Z">
              <w:r>
                <w:rPr>
                  <w:rFonts w:hint="eastAsia" w:ascii="Times New Roman" w:hAnsi="Times New Roman" w:eastAsia="宋体" w:cstheme="minorBidi"/>
                  <w:bCs/>
                  <w:sz w:val="18"/>
                  <w:szCs w:val="32"/>
                  <w:rPrChange w:id="2126"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127" w:author="几" w:date="2025-01-28T01:07:00Z">
            <w:del w:id="2128" w:author="asus" w:date="2025-01-28T01:55:00Z">
              <w:r>
                <w:rPr>
                  <w:rFonts w:ascii="Times New Roman" w:hAnsi="Times New Roman" w:eastAsia="宋体"/>
                  <w:bCs/>
                  <w:sz w:val="18"/>
                  <w:szCs w:val="32"/>
                  <w:rPrChange w:id="2129" w:author="asus" w:date="2025-01-28T02:06:00Z">
                    <w:rPr/>
                  </w:rPrChange>
                  <w14:ligatures w14:val="standardContextual"/>
                </w:rPr>
                <w:tab/>
              </w:r>
            </w:del>
          </w:ins>
          <w:del w:id="2130" w:author="asus" w:date="2025-01-28T01:48:00Z">
            <w:r>
              <w:rPr>
                <w:rFonts w:ascii="Times New Roman" w:hAnsi="Times New Roman" w:eastAsia="宋体"/>
                <w:bCs/>
                <w:sz w:val="18"/>
                <w:szCs w:val="32"/>
                <w:rPrChange w:id="2131" w:author="asus" w:date="2025-01-28T02:06:00Z">
                  <w:rPr/>
                </w:rPrChange>
                <w14:ligatures w14:val="standardContextual"/>
              </w:rPr>
              <w:delText>14</w:delText>
            </w:r>
          </w:del>
        </w:p>
        <w:p w14:paraId="58F2156A">
          <w:pPr>
            <w:pStyle w:val="13"/>
            <w:tabs>
              <w:tab w:val="right" w:leader="dot" w:pos="9070"/>
            </w:tabs>
            <w:rPr>
              <w:ins w:id="2132" w:author="几" w:date="2025-01-28T01:07:00Z"/>
              <w:del w:id="2133" w:author="asus" w:date="2025-01-28T01:55:00Z"/>
              <w:rFonts w:ascii="Times New Roman" w:hAnsi="Times New Roman" w:eastAsia="宋体"/>
              <w:bCs/>
              <w:sz w:val="18"/>
              <w:szCs w:val="32"/>
              <w:rPrChange w:id="2134" w:author="asus" w:date="2025-01-28T02:06:00Z">
                <w:rPr>
                  <w:ins w:id="2135" w:author="几" w:date="2025-01-28T01:07:00Z"/>
                  <w:del w:id="2136" w:author="asus" w:date="2025-01-28T01:55:00Z"/>
                </w:rPr>
              </w:rPrChange>
              <w14:ligatures w14:val="standardContextual"/>
            </w:rPr>
          </w:pPr>
          <w:ins w:id="2137" w:author="几" w:date="2025-01-28T01:07:00Z">
            <w:del w:id="2138" w:author="asus" w:date="2025-01-28T01:55:00Z">
              <w:r>
                <w:rPr>
                  <w:rFonts w:hint="eastAsia" w:ascii="Times New Roman" w:hAnsi="Times New Roman" w:eastAsia="宋体" w:cstheme="minorBidi"/>
                  <w:bCs/>
                  <w:sz w:val="18"/>
                  <w:szCs w:val="32"/>
                  <w:rPrChange w:id="2139"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140" w:author="几" w:date="2025-01-28T01:07:00Z">
            <w:del w:id="2141" w:author="asus" w:date="2025-01-28T01:55:00Z">
              <w:r>
                <w:rPr>
                  <w:rFonts w:ascii="Times New Roman" w:hAnsi="Times New Roman" w:eastAsia="宋体"/>
                  <w:bCs/>
                  <w:sz w:val="18"/>
                  <w:szCs w:val="32"/>
                  <w:rPrChange w:id="2142" w:author="asus" w:date="2025-01-28T02:06:00Z">
                    <w:rPr/>
                  </w:rPrChange>
                  <w14:ligatures w14:val="standardContextual"/>
                </w:rPr>
                <w:tab/>
              </w:r>
            </w:del>
          </w:ins>
          <w:del w:id="2143" w:author="asus" w:date="2025-01-28T01:48:00Z">
            <w:r>
              <w:rPr>
                <w:rFonts w:ascii="Times New Roman" w:hAnsi="Times New Roman" w:eastAsia="宋体"/>
                <w:bCs/>
                <w:sz w:val="18"/>
                <w:szCs w:val="32"/>
                <w:rPrChange w:id="2144" w:author="asus" w:date="2025-01-28T02:06:00Z">
                  <w:rPr/>
                </w:rPrChange>
                <w14:ligatures w14:val="standardContextual"/>
              </w:rPr>
              <w:delText>14</w:delText>
            </w:r>
          </w:del>
        </w:p>
        <w:p w14:paraId="1C8317FF">
          <w:pPr>
            <w:pStyle w:val="13"/>
            <w:tabs>
              <w:tab w:val="right" w:leader="dot" w:pos="9070"/>
            </w:tabs>
            <w:rPr>
              <w:ins w:id="2145" w:author="几" w:date="2025-01-28T01:07:00Z"/>
              <w:del w:id="2146" w:author="asus" w:date="2025-01-28T01:55:00Z"/>
              <w:rFonts w:ascii="Times New Roman" w:hAnsi="Times New Roman" w:eastAsia="宋体"/>
              <w:bCs/>
              <w:sz w:val="18"/>
              <w:szCs w:val="32"/>
              <w:rPrChange w:id="2147" w:author="asus" w:date="2025-01-28T02:06:00Z">
                <w:rPr>
                  <w:ins w:id="2148" w:author="几" w:date="2025-01-28T01:07:00Z"/>
                  <w:del w:id="2149" w:author="asus" w:date="2025-01-28T01:55:00Z"/>
                </w:rPr>
              </w:rPrChange>
              <w14:ligatures w14:val="standardContextual"/>
            </w:rPr>
          </w:pPr>
          <w:ins w:id="2150" w:author="几" w:date="2025-01-28T01:07:00Z">
            <w:del w:id="2151" w:author="asus" w:date="2025-01-28T01:55:00Z">
              <w:r>
                <w:rPr>
                  <w:rFonts w:hint="eastAsia" w:ascii="Times New Roman" w:hAnsi="Times New Roman" w:eastAsia="宋体" w:cstheme="minorBidi"/>
                  <w:bCs/>
                  <w:sz w:val="18"/>
                  <w:szCs w:val="32"/>
                  <w:rPrChange w:id="2152"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153" w:author="几" w:date="2025-01-28T01:07:00Z">
            <w:del w:id="2154" w:author="asus" w:date="2025-01-28T01:55:00Z">
              <w:r>
                <w:rPr>
                  <w:rFonts w:ascii="Times New Roman" w:hAnsi="Times New Roman" w:eastAsia="宋体"/>
                  <w:bCs/>
                  <w:sz w:val="18"/>
                  <w:szCs w:val="32"/>
                  <w:rPrChange w:id="2155" w:author="asus" w:date="2025-01-28T02:06:00Z">
                    <w:rPr/>
                  </w:rPrChange>
                  <w14:ligatures w14:val="standardContextual"/>
                </w:rPr>
                <w:tab/>
              </w:r>
            </w:del>
          </w:ins>
          <w:del w:id="2156" w:author="asus" w:date="2025-01-28T01:50:00Z">
            <w:r>
              <w:rPr>
                <w:rFonts w:ascii="Times New Roman" w:hAnsi="Times New Roman" w:eastAsia="宋体"/>
                <w:bCs/>
                <w:sz w:val="18"/>
                <w:szCs w:val="32"/>
                <w:rPrChange w:id="2157" w:author="asus" w:date="2025-01-28T02:06:00Z">
                  <w:rPr/>
                </w:rPrChange>
                <w14:ligatures w14:val="standardContextual"/>
              </w:rPr>
              <w:delText>16</w:delText>
            </w:r>
          </w:del>
        </w:p>
        <w:p w14:paraId="606D8107">
          <w:pPr>
            <w:pStyle w:val="13"/>
            <w:tabs>
              <w:tab w:val="right" w:leader="dot" w:pos="9070"/>
            </w:tabs>
            <w:rPr>
              <w:ins w:id="2158" w:author="几" w:date="2025-01-28T01:07:00Z"/>
              <w:del w:id="2159" w:author="asus" w:date="2025-01-28T01:55:00Z"/>
              <w:rFonts w:ascii="Times New Roman" w:hAnsi="Times New Roman" w:eastAsia="宋体"/>
              <w:bCs/>
              <w:sz w:val="18"/>
              <w:szCs w:val="32"/>
              <w:rPrChange w:id="2160" w:author="asus" w:date="2025-01-28T02:06:00Z">
                <w:rPr>
                  <w:ins w:id="2161" w:author="几" w:date="2025-01-28T01:07:00Z"/>
                  <w:del w:id="2162" w:author="asus" w:date="2025-01-28T01:55:00Z"/>
                </w:rPr>
              </w:rPrChange>
              <w14:ligatures w14:val="standardContextual"/>
            </w:rPr>
          </w:pPr>
          <w:ins w:id="2163" w:author="几" w:date="2025-01-28T01:07:00Z">
            <w:del w:id="2164" w:author="asus" w:date="2025-01-28T01:55:00Z">
              <w:r>
                <w:rPr>
                  <w:rFonts w:hint="eastAsia" w:ascii="Times New Roman" w:hAnsi="Times New Roman" w:eastAsia="宋体" w:cstheme="minorBidi"/>
                  <w:bCs/>
                  <w:sz w:val="18"/>
                  <w:szCs w:val="32"/>
                  <w:rPrChange w:id="2165"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166" w:author="几" w:date="2025-01-28T01:07:00Z">
            <w:del w:id="2167" w:author="asus" w:date="2025-01-28T01:55:00Z">
              <w:r>
                <w:rPr>
                  <w:rFonts w:ascii="Times New Roman" w:hAnsi="Times New Roman" w:eastAsia="宋体"/>
                  <w:bCs/>
                  <w:sz w:val="18"/>
                  <w:szCs w:val="32"/>
                  <w:rPrChange w:id="2168" w:author="asus" w:date="2025-01-28T02:06:00Z">
                    <w:rPr/>
                  </w:rPrChange>
                  <w14:ligatures w14:val="standardContextual"/>
                </w:rPr>
                <w:tab/>
              </w:r>
            </w:del>
          </w:ins>
          <w:del w:id="2169" w:author="asus" w:date="2025-01-28T01:50:00Z">
            <w:r>
              <w:rPr>
                <w:rFonts w:ascii="Times New Roman" w:hAnsi="Times New Roman" w:eastAsia="宋体"/>
                <w:bCs/>
                <w:sz w:val="18"/>
                <w:szCs w:val="32"/>
                <w:rPrChange w:id="2170" w:author="asus" w:date="2025-01-28T02:06:00Z">
                  <w:rPr/>
                </w:rPrChange>
                <w14:ligatures w14:val="standardContextual"/>
              </w:rPr>
              <w:delText>18</w:delText>
            </w:r>
          </w:del>
        </w:p>
        <w:p w14:paraId="407A8163">
          <w:pPr>
            <w:pStyle w:val="19"/>
            <w:tabs>
              <w:tab w:val="right" w:leader="dot" w:pos="9070"/>
            </w:tabs>
            <w:rPr>
              <w:ins w:id="2171" w:author="几" w:date="2025-01-28T01:07:00Z"/>
              <w:del w:id="2172" w:author="asus" w:date="2025-01-28T01:55:00Z"/>
              <w:rFonts w:ascii="Times New Roman" w:hAnsi="Times New Roman" w:eastAsia="宋体"/>
              <w:bCs/>
              <w:sz w:val="18"/>
              <w:szCs w:val="32"/>
              <w:rPrChange w:id="2173" w:author="asus" w:date="2025-01-28T02:06:00Z">
                <w:rPr>
                  <w:ins w:id="2174" w:author="几" w:date="2025-01-28T01:07:00Z"/>
                  <w:del w:id="2175" w:author="asus" w:date="2025-01-28T01:55:00Z"/>
                </w:rPr>
              </w:rPrChange>
              <w14:ligatures w14:val="standardContextual"/>
            </w:rPr>
          </w:pPr>
          <w:ins w:id="2176" w:author="几" w:date="2025-01-28T01:07:00Z">
            <w:del w:id="2177" w:author="asus" w:date="2025-01-28T01:55:00Z">
              <w:r>
                <w:rPr>
                  <w:rFonts w:hint="eastAsia" w:ascii="Times New Roman" w:hAnsi="Times New Roman" w:eastAsia="宋体" w:cstheme="minorBidi"/>
                  <w:bCs/>
                  <w:sz w:val="18"/>
                  <w:szCs w:val="32"/>
                  <w:rPrChange w:id="2178"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179" w:author="几" w:date="2025-01-28T01:07:00Z">
            <w:del w:id="2180" w:author="asus" w:date="2025-01-28T01:55:00Z">
              <w:r>
                <w:rPr>
                  <w:rFonts w:hint="eastAsia" w:ascii="Times New Roman" w:hAnsi="Times New Roman" w:eastAsia="宋体" w:cstheme="minorBidi"/>
                  <w:bCs/>
                  <w:sz w:val="18"/>
                  <w:szCs w:val="32"/>
                  <w:rPrChange w:id="2181"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182" w:author="几" w:date="2025-01-28T01:07:00Z">
            <w:del w:id="2183" w:author="asus" w:date="2025-01-28T01:55:00Z">
              <w:r>
                <w:rPr>
                  <w:rFonts w:ascii="Times New Roman" w:hAnsi="Times New Roman" w:eastAsia="宋体"/>
                  <w:bCs/>
                  <w:sz w:val="18"/>
                  <w:szCs w:val="32"/>
                  <w:rPrChange w:id="2184" w:author="asus" w:date="2025-01-28T02:06:00Z">
                    <w:rPr/>
                  </w:rPrChange>
                  <w14:ligatures w14:val="standardContextual"/>
                </w:rPr>
                <w:tab/>
              </w:r>
            </w:del>
          </w:ins>
          <w:del w:id="2185" w:author="asus" w:date="2025-01-28T01:50:00Z">
            <w:r>
              <w:rPr>
                <w:rFonts w:ascii="Times New Roman" w:hAnsi="Times New Roman" w:eastAsia="宋体"/>
                <w:bCs/>
                <w:sz w:val="18"/>
                <w:szCs w:val="32"/>
                <w:rPrChange w:id="2186" w:author="asus" w:date="2025-01-28T02:06:00Z">
                  <w:rPr/>
                </w:rPrChange>
                <w14:ligatures w14:val="standardContextual"/>
              </w:rPr>
              <w:delText>18</w:delText>
            </w:r>
          </w:del>
        </w:p>
        <w:p w14:paraId="5CDDDF3F">
          <w:pPr>
            <w:pStyle w:val="19"/>
            <w:tabs>
              <w:tab w:val="right" w:leader="dot" w:pos="9070"/>
            </w:tabs>
            <w:rPr>
              <w:ins w:id="2187" w:author="几" w:date="2025-01-28T01:07:00Z"/>
              <w:del w:id="2188" w:author="asus" w:date="2025-01-28T01:55:00Z"/>
              <w:rFonts w:ascii="Times New Roman" w:hAnsi="Times New Roman" w:eastAsia="宋体"/>
              <w:bCs/>
              <w:sz w:val="18"/>
              <w:szCs w:val="32"/>
              <w:rPrChange w:id="2189" w:author="asus" w:date="2025-01-28T02:06:00Z">
                <w:rPr>
                  <w:ins w:id="2190" w:author="几" w:date="2025-01-28T01:07:00Z"/>
                  <w:del w:id="2191" w:author="asus" w:date="2025-01-28T01:55:00Z"/>
                </w:rPr>
              </w:rPrChange>
              <w14:ligatures w14:val="standardContextual"/>
            </w:rPr>
          </w:pPr>
          <w:ins w:id="2192" w:author="几" w:date="2025-01-28T01:07:00Z">
            <w:del w:id="2193" w:author="asus" w:date="2025-01-28T01:50:00Z">
              <w:r>
                <w:rPr>
                  <w:rFonts w:hint="eastAsia" w:ascii="Times New Roman" w:hAnsi="Times New Roman" w:eastAsia="宋体" w:cstheme="minorBidi"/>
                  <w:bCs/>
                  <w:sz w:val="18"/>
                  <w:szCs w:val="32"/>
                  <w:rPrChange w:id="2194"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195" w:author="几" w:date="2025-01-28T01:07:00Z">
            <w:del w:id="2196" w:author="asus" w:date="2025-01-28T01:50:00Z">
              <w:r>
                <w:rPr>
                  <w:rFonts w:hint="eastAsia" w:ascii="Times New Roman" w:hAnsi="Times New Roman" w:eastAsia="宋体" w:cstheme="minorBidi"/>
                  <w:bCs/>
                  <w:sz w:val="18"/>
                  <w:szCs w:val="32"/>
                  <w:rPrChange w:id="2197"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198" w:author="几" w:date="2025-01-28T01:07:00Z">
            <w:del w:id="2199" w:author="asus" w:date="2025-01-28T01:50:00Z">
              <w:r>
                <w:rPr>
                  <w:rFonts w:hint="eastAsia" w:ascii="Times New Roman" w:hAnsi="Times New Roman" w:eastAsia="宋体" w:cstheme="minorBidi"/>
                  <w:bCs/>
                  <w:sz w:val="18"/>
                  <w:szCs w:val="32"/>
                  <w:rPrChange w:id="220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201" w:author="几" w:date="2025-01-28T01:07:00Z">
            <w:del w:id="2202" w:author="asus" w:date="2025-01-28T01:50:00Z">
              <w:r>
                <w:rPr>
                  <w:rFonts w:ascii="Times New Roman" w:hAnsi="Times New Roman" w:eastAsia="宋体"/>
                  <w:bCs/>
                  <w:sz w:val="18"/>
                  <w:szCs w:val="32"/>
                  <w:rPrChange w:id="2203" w:author="asus" w:date="2025-01-28T02:06:00Z">
                    <w:rPr/>
                  </w:rPrChange>
                  <w14:ligatures w14:val="standardContextual"/>
                </w:rPr>
                <w:tab/>
              </w:r>
            </w:del>
          </w:ins>
          <w:del w:id="2204" w:author="asus" w:date="2025-01-28T01:50:00Z">
            <w:r>
              <w:rPr>
                <w:rFonts w:ascii="Times New Roman" w:hAnsi="Times New Roman" w:eastAsia="宋体"/>
                <w:bCs/>
                <w:sz w:val="18"/>
                <w:szCs w:val="32"/>
                <w:rPrChange w:id="2205" w:author="asus" w:date="2025-01-28T02:06:00Z">
                  <w:rPr/>
                </w:rPrChange>
                <w14:ligatures w14:val="standardContextual"/>
              </w:rPr>
              <w:delText>19</w:delText>
            </w:r>
          </w:del>
        </w:p>
        <w:p w14:paraId="5BBAADAA">
          <w:pPr>
            <w:pStyle w:val="17"/>
            <w:tabs>
              <w:tab w:val="right" w:leader="dot" w:pos="9070"/>
            </w:tabs>
            <w:rPr>
              <w:ins w:id="2206" w:author="几" w:date="2025-01-28T01:07:00Z"/>
              <w:del w:id="2207" w:author="asus" w:date="2025-01-28T01:55:00Z"/>
              <w:rFonts w:ascii="Times New Roman" w:hAnsi="Times New Roman" w:eastAsia="宋体"/>
              <w:bCs/>
              <w:sz w:val="18"/>
              <w:szCs w:val="32"/>
              <w:rPrChange w:id="2208" w:author="asus" w:date="2025-01-28T02:06:00Z">
                <w:rPr>
                  <w:ins w:id="2209" w:author="几" w:date="2025-01-28T01:07:00Z"/>
                  <w:del w:id="2210" w:author="asus" w:date="2025-01-28T01:55:00Z"/>
                </w:rPr>
              </w:rPrChange>
              <w14:ligatures w14:val="standardContextual"/>
            </w:rPr>
          </w:pPr>
          <w:ins w:id="2211" w:author="几" w:date="2025-01-28T01:07:00Z">
            <w:del w:id="2212" w:author="asus" w:date="2025-01-28T01:55:00Z">
              <w:r>
                <w:rPr>
                  <w:rFonts w:ascii="Times New Roman" w:hAnsi="Times New Roman" w:eastAsia="宋体"/>
                  <w:bCs/>
                  <w:sz w:val="18"/>
                  <w:szCs w:val="32"/>
                  <w:rPrChange w:id="2213"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214" w:author="几" w:date="2025-01-28T01:07:00Z">
            <w:del w:id="2215" w:author="asus" w:date="2025-01-28T01:55:00Z">
              <w:r>
                <w:rPr>
                  <w:rFonts w:hint="eastAsia" w:ascii="Times New Roman" w:hAnsi="Times New Roman" w:eastAsia="宋体" w:cstheme="minorBidi"/>
                  <w:bCs/>
                  <w:sz w:val="18"/>
                  <w:szCs w:val="32"/>
                  <w:rPrChange w:id="2216"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217" w:author="几" w:date="2025-01-28T01:07:00Z">
            <w:del w:id="2218" w:author="asus" w:date="2025-01-28T01:55:00Z">
              <w:r>
                <w:rPr>
                  <w:rFonts w:ascii="Times New Roman" w:hAnsi="Times New Roman" w:eastAsia="宋体"/>
                  <w:bCs/>
                  <w:sz w:val="18"/>
                  <w:szCs w:val="32"/>
                  <w:rPrChange w:id="2219" w:author="asus" w:date="2025-01-28T02:06:00Z">
                    <w:rPr/>
                  </w:rPrChange>
                  <w14:ligatures w14:val="standardContextual"/>
                </w:rPr>
                <w:tab/>
              </w:r>
            </w:del>
          </w:ins>
          <w:del w:id="2220" w:author="asus" w:date="2025-01-28T01:51:00Z">
            <w:r>
              <w:rPr>
                <w:rFonts w:ascii="Times New Roman" w:hAnsi="Times New Roman" w:eastAsia="宋体"/>
                <w:bCs/>
                <w:sz w:val="18"/>
                <w:szCs w:val="32"/>
                <w:rPrChange w:id="2221" w:author="asus" w:date="2025-01-28T02:06:00Z">
                  <w:rPr/>
                </w:rPrChange>
                <w14:ligatures w14:val="standardContextual"/>
              </w:rPr>
              <w:delText>20</w:delText>
            </w:r>
          </w:del>
        </w:p>
        <w:p w14:paraId="72FF54C2">
          <w:pPr>
            <w:pStyle w:val="19"/>
            <w:tabs>
              <w:tab w:val="right" w:leader="dot" w:pos="9070"/>
            </w:tabs>
            <w:rPr>
              <w:ins w:id="2222" w:author="几" w:date="2025-01-28T01:07:00Z"/>
              <w:del w:id="2223" w:author="asus" w:date="2025-01-28T01:55:00Z"/>
              <w:rFonts w:ascii="Times New Roman" w:hAnsi="Times New Roman" w:eastAsia="宋体"/>
              <w:bCs/>
              <w:sz w:val="18"/>
              <w:szCs w:val="32"/>
              <w:rPrChange w:id="2224" w:author="asus" w:date="2025-01-28T02:06:00Z">
                <w:rPr>
                  <w:ins w:id="2225" w:author="几" w:date="2025-01-28T01:07:00Z"/>
                  <w:del w:id="2226" w:author="asus" w:date="2025-01-28T01:55:00Z"/>
                </w:rPr>
              </w:rPrChange>
              <w14:ligatures w14:val="standardContextual"/>
            </w:rPr>
          </w:pPr>
          <w:ins w:id="2227" w:author="几" w:date="2025-01-28T01:07:00Z">
            <w:del w:id="2228" w:author="asus" w:date="2025-01-28T01:55:00Z">
              <w:r>
                <w:rPr>
                  <w:rFonts w:hint="eastAsia" w:ascii="Times New Roman" w:hAnsi="Times New Roman" w:eastAsia="宋体" w:cstheme="minorBidi"/>
                  <w:bCs/>
                  <w:sz w:val="18"/>
                  <w:szCs w:val="32"/>
                  <w:rPrChange w:id="2229"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230" w:author="几" w:date="2025-01-28T01:07:00Z">
            <w:del w:id="2231" w:author="asus" w:date="2025-01-28T01:55:00Z">
              <w:r>
                <w:rPr>
                  <w:rFonts w:ascii="Times New Roman" w:hAnsi="Times New Roman" w:eastAsia="宋体"/>
                  <w:bCs/>
                  <w:sz w:val="18"/>
                  <w:szCs w:val="32"/>
                  <w:rPrChange w:id="2232" w:author="asus" w:date="2025-01-28T02:06:00Z">
                    <w:rPr/>
                  </w:rPrChange>
                  <w14:ligatures w14:val="standardContextual"/>
                </w:rPr>
                <w:tab/>
              </w:r>
            </w:del>
          </w:ins>
          <w:del w:id="2233" w:author="asus" w:date="2025-01-28T01:51:00Z">
            <w:r>
              <w:rPr>
                <w:rFonts w:ascii="Times New Roman" w:hAnsi="Times New Roman" w:eastAsia="宋体"/>
                <w:bCs/>
                <w:sz w:val="18"/>
                <w:szCs w:val="32"/>
                <w:rPrChange w:id="2234" w:author="asus" w:date="2025-01-28T02:06:00Z">
                  <w:rPr/>
                </w:rPrChange>
                <w14:ligatures w14:val="standardContextual"/>
              </w:rPr>
              <w:delText>20</w:delText>
            </w:r>
          </w:del>
        </w:p>
        <w:p w14:paraId="3C420DA9">
          <w:pPr>
            <w:pStyle w:val="13"/>
            <w:tabs>
              <w:tab w:val="right" w:leader="dot" w:pos="9070"/>
            </w:tabs>
            <w:rPr>
              <w:ins w:id="2235" w:author="几" w:date="2025-01-28T01:07:00Z"/>
              <w:del w:id="2236" w:author="asus" w:date="2025-01-28T01:55:00Z"/>
              <w:rFonts w:ascii="Times New Roman" w:hAnsi="Times New Roman" w:eastAsia="宋体"/>
              <w:bCs/>
              <w:sz w:val="18"/>
              <w:szCs w:val="32"/>
              <w:rPrChange w:id="2237" w:author="asus" w:date="2025-01-28T02:06:00Z">
                <w:rPr>
                  <w:ins w:id="2238" w:author="几" w:date="2025-01-28T01:07:00Z"/>
                  <w:del w:id="2239" w:author="asus" w:date="2025-01-28T01:55:00Z"/>
                </w:rPr>
              </w:rPrChange>
              <w14:ligatures w14:val="standardContextual"/>
            </w:rPr>
          </w:pPr>
          <w:ins w:id="2240" w:author="几" w:date="2025-01-28T01:07:00Z">
            <w:del w:id="2241" w:author="asus" w:date="2025-01-28T01:55:00Z">
              <w:r>
                <w:rPr>
                  <w:rFonts w:hint="eastAsia" w:ascii="Times New Roman" w:hAnsi="Times New Roman" w:eastAsia="宋体" w:cstheme="minorBidi"/>
                  <w:bCs/>
                  <w:sz w:val="18"/>
                  <w:szCs w:val="32"/>
                  <w:rPrChange w:id="2242"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243" w:author="几" w:date="2025-01-28T01:07:00Z">
            <w:del w:id="2244" w:author="asus" w:date="2025-01-28T01:55:00Z">
              <w:r>
                <w:rPr>
                  <w:rFonts w:ascii="Times New Roman" w:hAnsi="Times New Roman" w:eastAsia="宋体"/>
                  <w:bCs/>
                  <w:sz w:val="18"/>
                  <w:szCs w:val="32"/>
                  <w:rPrChange w:id="2245" w:author="asus" w:date="2025-01-28T02:06:00Z">
                    <w:rPr/>
                  </w:rPrChange>
                  <w14:ligatures w14:val="standardContextual"/>
                </w:rPr>
                <w:tab/>
              </w:r>
            </w:del>
          </w:ins>
          <w:del w:id="2246" w:author="asus" w:date="2025-01-28T01:51:00Z">
            <w:r>
              <w:rPr>
                <w:rFonts w:ascii="Times New Roman" w:hAnsi="Times New Roman" w:eastAsia="宋体"/>
                <w:bCs/>
                <w:sz w:val="18"/>
                <w:szCs w:val="32"/>
                <w:rPrChange w:id="2247" w:author="asus" w:date="2025-01-28T02:06:00Z">
                  <w:rPr/>
                </w:rPrChange>
                <w14:ligatures w14:val="standardContextual"/>
              </w:rPr>
              <w:delText>20</w:delText>
            </w:r>
          </w:del>
        </w:p>
        <w:p w14:paraId="53463542">
          <w:pPr>
            <w:pStyle w:val="19"/>
            <w:tabs>
              <w:tab w:val="right" w:leader="dot" w:pos="9070"/>
            </w:tabs>
            <w:rPr>
              <w:ins w:id="2248" w:author="几" w:date="2025-01-28T01:07:00Z"/>
              <w:del w:id="2249" w:author="asus" w:date="2025-01-28T01:55:00Z"/>
              <w:rFonts w:ascii="Times New Roman" w:hAnsi="Times New Roman" w:eastAsia="宋体"/>
              <w:bCs/>
              <w:sz w:val="18"/>
              <w:szCs w:val="32"/>
              <w:rPrChange w:id="2250" w:author="asus" w:date="2025-01-28T02:06:00Z">
                <w:rPr>
                  <w:ins w:id="2251" w:author="几" w:date="2025-01-28T01:07:00Z"/>
                  <w:del w:id="2252" w:author="asus" w:date="2025-01-28T01:55:00Z"/>
                </w:rPr>
              </w:rPrChange>
              <w14:ligatures w14:val="standardContextual"/>
            </w:rPr>
          </w:pPr>
          <w:ins w:id="2253" w:author="几" w:date="2025-01-28T01:07:00Z">
            <w:del w:id="2254" w:author="asus" w:date="2025-01-28T01:55:00Z">
              <w:r>
                <w:rPr>
                  <w:rFonts w:hint="eastAsia" w:ascii="Times New Roman" w:hAnsi="Times New Roman" w:eastAsia="宋体" w:cstheme="minorBidi"/>
                  <w:bCs/>
                  <w:sz w:val="18"/>
                  <w:szCs w:val="32"/>
                  <w:rPrChange w:id="2255"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256" w:author="几" w:date="2025-01-28T01:07:00Z">
            <w:del w:id="2257" w:author="asus" w:date="2025-01-28T01:55:00Z">
              <w:r>
                <w:rPr>
                  <w:rFonts w:ascii="Times New Roman" w:hAnsi="Times New Roman" w:eastAsia="宋体"/>
                  <w:bCs/>
                  <w:sz w:val="18"/>
                  <w:szCs w:val="32"/>
                  <w:rPrChange w:id="2258" w:author="asus" w:date="2025-01-28T02:06:00Z">
                    <w:rPr/>
                  </w:rPrChange>
                  <w14:ligatures w14:val="standardContextual"/>
                </w:rPr>
                <w:tab/>
              </w:r>
            </w:del>
          </w:ins>
          <w:del w:id="2259" w:author="asus" w:date="2025-01-28T01:51:00Z">
            <w:r>
              <w:rPr>
                <w:rFonts w:ascii="Times New Roman" w:hAnsi="Times New Roman" w:eastAsia="宋体"/>
                <w:bCs/>
                <w:sz w:val="18"/>
                <w:szCs w:val="32"/>
                <w:rPrChange w:id="2260" w:author="asus" w:date="2025-01-28T02:06:00Z">
                  <w:rPr/>
                </w:rPrChange>
                <w14:ligatures w14:val="standardContextual"/>
              </w:rPr>
              <w:delText>22</w:delText>
            </w:r>
          </w:del>
        </w:p>
        <w:p w14:paraId="7F6D2F8F">
          <w:pPr>
            <w:pStyle w:val="19"/>
            <w:tabs>
              <w:tab w:val="right" w:leader="dot" w:pos="9070"/>
            </w:tabs>
            <w:rPr>
              <w:ins w:id="2261" w:author="几" w:date="2025-01-28T01:07:00Z"/>
              <w:del w:id="2262" w:author="asus" w:date="2025-01-28T01:55:00Z"/>
              <w:rFonts w:ascii="Times New Roman" w:hAnsi="Times New Roman" w:eastAsia="宋体"/>
              <w:bCs/>
              <w:sz w:val="18"/>
              <w:szCs w:val="32"/>
              <w:rPrChange w:id="2263" w:author="asus" w:date="2025-01-28T02:06:00Z">
                <w:rPr>
                  <w:ins w:id="2264" w:author="几" w:date="2025-01-28T01:07:00Z"/>
                  <w:del w:id="2265" w:author="asus" w:date="2025-01-28T01:55:00Z"/>
                </w:rPr>
              </w:rPrChange>
              <w14:ligatures w14:val="standardContextual"/>
            </w:rPr>
          </w:pPr>
          <w:ins w:id="2266" w:author="几" w:date="2025-01-28T01:07:00Z">
            <w:del w:id="2267" w:author="asus" w:date="2025-01-28T01:55:00Z">
              <w:r>
                <w:rPr>
                  <w:rFonts w:hint="eastAsia" w:ascii="Times New Roman" w:hAnsi="Times New Roman" w:eastAsia="宋体" w:cstheme="minorBidi"/>
                  <w:bCs/>
                  <w:sz w:val="18"/>
                  <w:szCs w:val="32"/>
                  <w:rPrChange w:id="2268"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269" w:author="几" w:date="2025-01-28T01:07:00Z">
            <w:del w:id="2270" w:author="asus" w:date="2025-01-28T01:55:00Z">
              <w:r>
                <w:rPr>
                  <w:rFonts w:ascii="Times New Roman" w:hAnsi="Times New Roman" w:eastAsia="宋体"/>
                  <w:bCs/>
                  <w:sz w:val="18"/>
                  <w:szCs w:val="32"/>
                  <w:rPrChange w:id="2271" w:author="asus" w:date="2025-01-28T02:06:00Z">
                    <w:rPr/>
                  </w:rPrChange>
                  <w14:ligatures w14:val="standardContextual"/>
                </w:rPr>
                <w:tab/>
              </w:r>
            </w:del>
          </w:ins>
          <w:del w:id="2272" w:author="asus" w:date="2025-01-28T01:51:00Z">
            <w:r>
              <w:rPr>
                <w:rFonts w:ascii="Times New Roman" w:hAnsi="Times New Roman" w:eastAsia="宋体"/>
                <w:bCs/>
                <w:sz w:val="18"/>
                <w:szCs w:val="32"/>
                <w:rPrChange w:id="2273" w:author="asus" w:date="2025-01-28T02:06:00Z">
                  <w:rPr/>
                </w:rPrChange>
                <w14:ligatures w14:val="standardContextual"/>
              </w:rPr>
              <w:delText>22</w:delText>
            </w:r>
          </w:del>
        </w:p>
        <w:p w14:paraId="0FE21A24">
          <w:pPr>
            <w:pStyle w:val="19"/>
            <w:tabs>
              <w:tab w:val="right" w:leader="dot" w:pos="9070"/>
            </w:tabs>
            <w:ind w:left="0" w:leftChars="0"/>
            <w:rPr>
              <w:ins w:id="2275" w:author="几" w:date="2025-01-28T01:07:00Z"/>
              <w:del w:id="2276" w:author="asus" w:date="2025-01-28T01:55:00Z"/>
              <w:rFonts w:ascii="Times New Roman" w:hAnsi="Times New Roman" w:eastAsia="宋体"/>
              <w:bCs/>
              <w:sz w:val="18"/>
              <w:szCs w:val="32"/>
              <w:rPrChange w:id="2277" w:author="asus" w:date="2025-01-28T02:06:00Z">
                <w:rPr>
                  <w:ins w:id="2278" w:author="几" w:date="2025-01-28T01:07:00Z"/>
                  <w:del w:id="2279" w:author="asus" w:date="2025-01-28T01:55:00Z"/>
                </w:rPr>
              </w:rPrChange>
              <w14:ligatures w14:val="standardContextual"/>
            </w:rPr>
            <w:pPrChange w:id="2274" w:author="asus" w:date="2025-01-28T01:53:00Z">
              <w:pPr>
                <w:pStyle w:val="19"/>
                <w:tabs>
                  <w:tab w:val="right" w:leader="dot" w:pos="9070"/>
                </w:tabs>
              </w:pPr>
            </w:pPrChange>
          </w:pPr>
          <w:ins w:id="2280" w:author="几" w:date="2025-01-28T01:07:00Z">
            <w:del w:id="2281" w:author="asus" w:date="2025-01-28T01:55:00Z">
              <w:r>
                <w:rPr>
                  <w:rFonts w:ascii="Times New Roman" w:hAnsi="Times New Roman" w:eastAsia="宋体"/>
                  <w:bCs/>
                  <w:sz w:val="18"/>
                  <w:szCs w:val="32"/>
                  <w:rPrChange w:id="2282"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283" w:author="几" w:date="2025-01-28T01:07:00Z">
            <w:del w:id="2284" w:author="asus" w:date="2025-01-28T01:55:00Z">
              <w:r>
                <w:rPr>
                  <w:rFonts w:hint="eastAsia" w:ascii="Times New Roman" w:hAnsi="Times New Roman" w:eastAsia="宋体" w:cstheme="minorBidi"/>
                  <w:bCs/>
                  <w:sz w:val="18"/>
                  <w:szCs w:val="32"/>
                  <w:lang w:eastAsia="zh-CN"/>
                  <w:rPrChange w:id="2285"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286" w:author="几" w:date="2025-01-28T01:07:00Z">
            <w:del w:id="2287" w:author="asus" w:date="2025-01-28T01:55:00Z">
              <w:r>
                <w:rPr>
                  <w:rFonts w:hint="eastAsia" w:ascii="Times New Roman" w:hAnsi="Times New Roman" w:eastAsia="宋体" w:cstheme="minorBidi"/>
                  <w:bCs/>
                  <w:sz w:val="18"/>
                  <w:szCs w:val="32"/>
                  <w:rPrChange w:id="2288"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289" w:author="几" w:date="2025-01-28T01:07:00Z">
            <w:del w:id="2290" w:author="asus" w:date="2025-01-28T01:55:00Z">
              <w:r>
                <w:rPr>
                  <w:rFonts w:hint="eastAsia" w:ascii="Times New Roman" w:hAnsi="Times New Roman" w:eastAsia="宋体" w:cstheme="minorBidi"/>
                  <w:bCs/>
                  <w:sz w:val="18"/>
                  <w:szCs w:val="32"/>
                  <w:lang w:eastAsia="zh-CN"/>
                  <w:rPrChange w:id="2291"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292" w:author="几" w:date="2025-01-28T01:07:00Z">
            <w:del w:id="2293" w:author="asus" w:date="2025-01-28T01:55:00Z">
              <w:r>
                <w:rPr>
                  <w:rFonts w:ascii="Times New Roman" w:hAnsi="Times New Roman" w:eastAsia="宋体"/>
                  <w:bCs/>
                  <w:sz w:val="18"/>
                  <w:szCs w:val="32"/>
                  <w:rPrChange w:id="2294" w:author="asus" w:date="2025-01-28T02:06:00Z">
                    <w:rPr/>
                  </w:rPrChange>
                  <w14:ligatures w14:val="standardContextual"/>
                </w:rPr>
                <w:tab/>
              </w:r>
            </w:del>
          </w:ins>
          <w:del w:id="2295" w:author="asus" w:date="2025-01-28T01:51:00Z">
            <w:r>
              <w:rPr>
                <w:rFonts w:ascii="Times New Roman" w:hAnsi="Times New Roman" w:eastAsia="宋体"/>
                <w:bCs/>
                <w:sz w:val="18"/>
                <w:szCs w:val="32"/>
                <w:rPrChange w:id="2296" w:author="asus" w:date="2025-01-28T02:06:00Z">
                  <w:rPr/>
                </w:rPrChange>
                <w14:ligatures w14:val="standardContextual"/>
              </w:rPr>
              <w:delText>23</w:delText>
            </w:r>
          </w:del>
        </w:p>
        <w:p w14:paraId="449E0334">
          <w:pPr>
            <w:pStyle w:val="19"/>
            <w:tabs>
              <w:tab w:val="right" w:leader="dot" w:pos="9070"/>
            </w:tabs>
            <w:rPr>
              <w:ins w:id="2297" w:author="几" w:date="2025-01-28T01:07:00Z"/>
              <w:del w:id="2298" w:author="asus" w:date="2025-01-28T01:55:00Z"/>
              <w:rFonts w:ascii="Times New Roman" w:hAnsi="Times New Roman" w:eastAsia="宋体"/>
              <w:bCs/>
              <w:sz w:val="18"/>
              <w:szCs w:val="32"/>
              <w:rPrChange w:id="2299" w:author="asus" w:date="2025-01-28T02:06:00Z">
                <w:rPr>
                  <w:ins w:id="2300" w:author="几" w:date="2025-01-28T01:07:00Z"/>
                  <w:del w:id="2301" w:author="asus" w:date="2025-01-28T01:55:00Z"/>
                </w:rPr>
              </w:rPrChange>
              <w14:ligatures w14:val="standardContextual"/>
            </w:rPr>
          </w:pPr>
          <w:ins w:id="2302" w:author="几" w:date="2025-01-28T01:07:00Z">
            <w:del w:id="2303" w:author="asus" w:date="2025-01-28T01:55:00Z">
              <w:r>
                <w:rPr>
                  <w:rFonts w:hint="eastAsia" w:ascii="Times New Roman" w:hAnsi="Times New Roman" w:eastAsia="宋体" w:cstheme="minorBidi"/>
                  <w:bCs/>
                  <w:sz w:val="18"/>
                  <w:szCs w:val="32"/>
                  <w:rPrChange w:id="2304"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305" w:author="几" w:date="2025-01-28T01:07:00Z">
            <w:del w:id="2306" w:author="asus" w:date="2025-01-28T01:55:00Z">
              <w:r>
                <w:rPr>
                  <w:rFonts w:hint="eastAsia" w:ascii="Times New Roman" w:hAnsi="Times New Roman" w:eastAsia="宋体" w:cstheme="minorBidi"/>
                  <w:bCs/>
                  <w:sz w:val="18"/>
                  <w:szCs w:val="32"/>
                  <w:lang w:eastAsia="zh-CN"/>
                  <w:rPrChange w:id="230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308" w:author="几" w:date="2025-01-28T01:07:00Z">
            <w:del w:id="2309" w:author="asus" w:date="2025-01-28T01:55:00Z">
              <w:r>
                <w:rPr>
                  <w:rFonts w:ascii="Times New Roman" w:hAnsi="Times New Roman" w:eastAsia="宋体"/>
                  <w:bCs/>
                  <w:sz w:val="18"/>
                  <w:szCs w:val="32"/>
                  <w:rPrChange w:id="2310" w:author="asus" w:date="2025-01-28T02:06:00Z">
                    <w:rPr/>
                  </w:rPrChange>
                  <w14:ligatures w14:val="standardContextual"/>
                </w:rPr>
                <w:tab/>
              </w:r>
            </w:del>
          </w:ins>
          <w:del w:id="2311" w:author="asus" w:date="2025-01-28T01:51:00Z">
            <w:r>
              <w:rPr>
                <w:rFonts w:ascii="Times New Roman" w:hAnsi="Times New Roman" w:eastAsia="宋体"/>
                <w:bCs/>
                <w:sz w:val="18"/>
                <w:szCs w:val="32"/>
                <w:rPrChange w:id="2312" w:author="asus" w:date="2025-01-28T02:06:00Z">
                  <w:rPr/>
                </w:rPrChange>
                <w14:ligatures w14:val="standardContextual"/>
              </w:rPr>
              <w:delText>23</w:delText>
            </w:r>
          </w:del>
        </w:p>
        <w:p w14:paraId="51FDA075">
          <w:pPr>
            <w:pStyle w:val="17"/>
            <w:tabs>
              <w:tab w:val="right" w:leader="dot" w:pos="9070"/>
            </w:tabs>
            <w:rPr>
              <w:ins w:id="2313" w:author="几" w:date="2025-01-28T01:07:00Z"/>
              <w:del w:id="2314" w:author="asus" w:date="2025-01-28T01:55:00Z"/>
              <w:rFonts w:ascii="Times New Roman" w:hAnsi="Times New Roman" w:eastAsia="宋体"/>
              <w:bCs/>
              <w:sz w:val="18"/>
              <w:szCs w:val="32"/>
              <w:rPrChange w:id="2315" w:author="asus" w:date="2025-01-28T02:06:00Z">
                <w:rPr>
                  <w:ins w:id="2316" w:author="几" w:date="2025-01-28T01:07:00Z"/>
                  <w:del w:id="2317" w:author="asus" w:date="2025-01-28T01:55:00Z"/>
                </w:rPr>
              </w:rPrChange>
              <w14:ligatures w14:val="standardContextual"/>
            </w:rPr>
          </w:pPr>
          <w:ins w:id="2318" w:author="几" w:date="2025-01-28T01:07:00Z">
            <w:del w:id="2319" w:author="asus" w:date="2025-01-28T01:55:00Z">
              <w:r>
                <w:rPr>
                  <w:rFonts w:hint="eastAsia" w:ascii="Times New Roman" w:hAnsi="Times New Roman" w:eastAsia="宋体" w:cstheme="minorBidi"/>
                  <w:bCs/>
                  <w:sz w:val="18"/>
                  <w:szCs w:val="32"/>
                  <w:lang w:eastAsia="zh-CN"/>
                  <w:rPrChange w:id="2320"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321" w:author="几" w:date="2025-01-28T01:07:00Z">
            <w:del w:id="2322" w:author="asus" w:date="2025-01-28T01:55:00Z">
              <w:r>
                <w:rPr>
                  <w:rFonts w:ascii="Times New Roman" w:hAnsi="Times New Roman" w:eastAsia="宋体"/>
                  <w:bCs/>
                  <w:sz w:val="18"/>
                  <w:szCs w:val="32"/>
                  <w:rPrChange w:id="2323" w:author="asus" w:date="2025-01-28T02:06:00Z">
                    <w:rPr/>
                  </w:rPrChange>
                  <w14:ligatures w14:val="standardContextual"/>
                </w:rPr>
                <w:tab/>
              </w:r>
            </w:del>
          </w:ins>
          <w:del w:id="2324" w:author="asus" w:date="2025-01-28T01:51:00Z">
            <w:r>
              <w:rPr>
                <w:rFonts w:ascii="Times New Roman" w:hAnsi="Times New Roman" w:eastAsia="宋体"/>
                <w:bCs/>
                <w:sz w:val="18"/>
                <w:szCs w:val="32"/>
                <w:rPrChange w:id="2325"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327" w:author="几" w:date="2025-01-28T01:07:00Z"/>
              <w:del w:id="2328" w:author="asus" w:date="2025-01-28T01:55:00Z"/>
              <w:rFonts w:ascii="Times New Roman" w:hAnsi="Times New Roman" w:eastAsia="宋体"/>
              <w:bCs/>
              <w:sz w:val="18"/>
              <w:szCs w:val="32"/>
              <w:rPrChange w:id="2329" w:author="asus" w:date="2025-01-28T02:06:00Z">
                <w:rPr>
                  <w:ins w:id="2330" w:author="几" w:date="2025-01-28T01:07:00Z"/>
                  <w:del w:id="2331" w:author="asus" w:date="2025-01-28T01:55:00Z"/>
                </w:rPr>
              </w:rPrChange>
              <w14:ligatures w14:val="standardContextual"/>
            </w:rPr>
            <w:pPrChange w:id="2326" w:author="asus" w:date="2025-01-28T01:52:00Z">
              <w:pPr>
                <w:pStyle w:val="19"/>
                <w:tabs>
                  <w:tab w:val="right" w:leader="dot" w:pos="9070"/>
                </w:tabs>
              </w:pPr>
            </w:pPrChange>
          </w:pPr>
          <w:ins w:id="2332" w:author="几" w:date="2025-01-28T01:07:00Z">
            <w:del w:id="2333" w:author="asus" w:date="2025-01-28T01:55:00Z">
              <w:r>
                <w:rPr>
                  <w:rFonts w:hint="eastAsia" w:ascii="Times New Roman" w:hAnsi="Times New Roman" w:eastAsia="宋体" w:cstheme="minorBidi"/>
                  <w:bCs/>
                  <w:sz w:val="18"/>
                  <w:szCs w:val="32"/>
                  <w:lang w:eastAsia="zh-CN"/>
                  <w:rPrChange w:id="233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335" w:author="几" w:date="2025-01-28T01:07:00Z">
            <w:del w:id="2336" w:author="asus" w:date="2025-01-28T01:55:00Z">
              <w:r>
                <w:rPr>
                  <w:rFonts w:ascii="Times New Roman" w:hAnsi="Times New Roman" w:eastAsia="宋体" w:cstheme="minorBidi"/>
                  <w:bCs/>
                  <w:sz w:val="18"/>
                  <w:szCs w:val="32"/>
                  <w:rPrChange w:id="2337"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338" w:author="几" w:date="2025-01-28T01:07:00Z">
            <w:del w:id="2339" w:author="asus" w:date="2025-01-28T01:55:00Z">
              <w:r>
                <w:rPr>
                  <w:rFonts w:hint="eastAsia" w:ascii="Times New Roman" w:hAnsi="Times New Roman" w:eastAsia="宋体" w:cstheme="minorBidi"/>
                  <w:bCs/>
                  <w:sz w:val="18"/>
                  <w:szCs w:val="32"/>
                  <w:lang w:eastAsia="zh-CN"/>
                  <w:rPrChange w:id="2340"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341" w:author="几" w:date="2025-01-28T01:07:00Z">
            <w:del w:id="2342" w:author="asus" w:date="2025-01-28T01:55:00Z">
              <w:r>
                <w:rPr>
                  <w:rFonts w:hint="eastAsia" w:ascii="Times New Roman" w:hAnsi="Times New Roman" w:eastAsia="宋体" w:cstheme="minorBidi"/>
                  <w:bCs/>
                  <w:sz w:val="18"/>
                  <w:szCs w:val="32"/>
                  <w:rPrChange w:id="2343"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344" w:author="几" w:date="2025-01-28T01:07:00Z">
            <w:del w:id="2345" w:author="asus" w:date="2025-01-28T01:55:00Z">
              <w:r>
                <w:rPr>
                  <w:rFonts w:hint="eastAsia" w:ascii="Times New Roman" w:hAnsi="Times New Roman" w:eastAsia="宋体" w:cstheme="minorBidi"/>
                  <w:bCs/>
                  <w:sz w:val="18"/>
                  <w:szCs w:val="32"/>
                  <w:lang w:eastAsia="zh-CN"/>
                  <w:rPrChange w:id="2346"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347" w:author="几" w:date="2025-01-28T01:07:00Z">
            <w:del w:id="2348" w:author="asus" w:date="2025-01-28T01:55:00Z">
              <w:r>
                <w:rPr>
                  <w:rFonts w:hint="eastAsia" w:ascii="Times New Roman" w:hAnsi="Times New Roman" w:eastAsia="宋体" w:cstheme="minorBidi"/>
                  <w:bCs/>
                  <w:sz w:val="18"/>
                  <w:szCs w:val="32"/>
                  <w:rPrChange w:id="2349"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350" w:author="几" w:date="2025-01-28T01:07:00Z">
            <w:del w:id="2351" w:author="asus" w:date="2025-01-28T01:55:00Z">
              <w:r>
                <w:rPr>
                  <w:rFonts w:ascii="Times New Roman" w:hAnsi="Times New Roman" w:eastAsia="宋体"/>
                  <w:bCs/>
                  <w:sz w:val="18"/>
                  <w:szCs w:val="32"/>
                  <w:rPrChange w:id="2352" w:author="asus" w:date="2025-01-28T02:06:00Z">
                    <w:rPr/>
                  </w:rPrChange>
                  <w14:ligatures w14:val="standardContextual"/>
                </w:rPr>
                <w:tab/>
              </w:r>
            </w:del>
          </w:ins>
          <w:del w:id="2353" w:author="asus" w:date="2025-01-28T01:55:00Z">
            <w:r>
              <w:rPr>
                <w:rFonts w:ascii="Times New Roman" w:hAnsi="Times New Roman" w:eastAsia="宋体"/>
                <w:bCs/>
                <w:sz w:val="18"/>
                <w:szCs w:val="32"/>
                <w:rPrChange w:id="2354"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356" w:author="几" w:date="2025-01-28T01:07:00Z"/>
              <w:del w:id="2357" w:author="asus" w:date="2025-01-28T01:55:00Z"/>
              <w:rFonts w:ascii="Times New Roman" w:hAnsi="Times New Roman" w:eastAsia="宋体"/>
              <w:bCs/>
              <w:sz w:val="18"/>
              <w:szCs w:val="32"/>
              <w:rPrChange w:id="2358" w:author="asus" w:date="2025-01-28T02:06:00Z">
                <w:rPr>
                  <w:ins w:id="2359" w:author="几" w:date="2025-01-28T01:07:00Z"/>
                  <w:del w:id="2360" w:author="asus" w:date="2025-01-28T01:55:00Z"/>
                </w:rPr>
              </w:rPrChange>
              <w14:ligatures w14:val="standardContextual"/>
            </w:rPr>
            <w:pPrChange w:id="2355" w:author="asus" w:date="2025-01-28T01:52:00Z">
              <w:pPr>
                <w:pStyle w:val="19"/>
                <w:tabs>
                  <w:tab w:val="right" w:leader="dot" w:pos="9070"/>
                </w:tabs>
              </w:pPr>
            </w:pPrChange>
          </w:pPr>
          <w:ins w:id="2361" w:author="几" w:date="2025-01-28T01:07:00Z">
            <w:del w:id="2362" w:author="asus" w:date="2025-01-28T01:55:00Z">
              <w:r>
                <w:rPr>
                  <w:rFonts w:hint="eastAsia" w:ascii="Times New Roman" w:hAnsi="Times New Roman" w:eastAsia="宋体" w:cstheme="minorBidi"/>
                  <w:bCs/>
                  <w:sz w:val="18"/>
                  <w:szCs w:val="32"/>
                  <w:lang w:eastAsia="zh-CN"/>
                  <w:rPrChange w:id="2363"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64" w:author="几" w:date="2025-01-28T01:07:00Z">
            <w:del w:id="2365" w:author="asus" w:date="2025-01-28T01:55:00Z">
              <w:r>
                <w:rPr>
                  <w:rFonts w:ascii="Times New Roman" w:hAnsi="Times New Roman" w:eastAsia="宋体" w:cstheme="minorBidi"/>
                  <w:bCs/>
                  <w:sz w:val="18"/>
                  <w:szCs w:val="32"/>
                  <w:rPrChange w:id="2366" w:author="asus" w:date="2025-01-28T02:06:00Z">
                    <w:rPr>
                      <w:rFonts w:ascii="Times New Roman" w:hAnsi="Times New Roman" w:cs="Times New Roman"/>
                      <w:bCs/>
                      <w:szCs w:val="28"/>
                      <w14:ligatures w14:val="standardContextual"/>
                    </w:rPr>
                  </w:rPrChange>
                  <w14:ligatures w14:val="standardContextual"/>
                </w:rPr>
                <w:delText>.2</w:delText>
              </w:r>
            </w:del>
          </w:ins>
          <w:ins w:id="2367" w:author="几" w:date="2025-01-28T01:07:00Z">
            <w:del w:id="2368" w:author="asus" w:date="2025-01-28T01:55:00Z">
              <w:r>
                <w:rPr>
                  <w:rFonts w:hint="eastAsia" w:ascii="Times New Roman" w:hAnsi="Times New Roman" w:eastAsia="宋体" w:cstheme="minorBidi"/>
                  <w:bCs/>
                  <w:sz w:val="18"/>
                  <w:szCs w:val="32"/>
                  <w:lang w:eastAsia="zh-CN"/>
                  <w:rPrChange w:id="2369"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370" w:author="几" w:date="2025-01-28T01:07:00Z">
            <w:del w:id="2371" w:author="asus" w:date="2025-01-28T01:55:00Z">
              <w:r>
                <w:rPr>
                  <w:rFonts w:hint="eastAsia" w:ascii="Times New Roman" w:hAnsi="Times New Roman" w:eastAsia="宋体" w:cstheme="minorBidi"/>
                  <w:bCs/>
                  <w:sz w:val="18"/>
                  <w:szCs w:val="32"/>
                  <w:rPrChange w:id="2372"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373" w:author="几" w:date="2025-01-28T01:07:00Z">
            <w:del w:id="2374" w:author="asus" w:date="2025-01-28T01:55:00Z">
              <w:r>
                <w:rPr>
                  <w:rFonts w:hint="eastAsia" w:ascii="Times New Roman" w:hAnsi="Times New Roman" w:eastAsia="宋体" w:cstheme="minorBidi"/>
                  <w:bCs/>
                  <w:sz w:val="18"/>
                  <w:szCs w:val="32"/>
                  <w:lang w:eastAsia="zh-CN"/>
                  <w:rPrChange w:id="2375"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376" w:author="几" w:date="2025-01-28T01:07:00Z">
            <w:del w:id="2377" w:author="asus" w:date="2025-01-28T01:55:00Z">
              <w:r>
                <w:rPr>
                  <w:rFonts w:ascii="Times New Roman" w:hAnsi="Times New Roman" w:eastAsia="宋体"/>
                  <w:bCs/>
                  <w:sz w:val="18"/>
                  <w:szCs w:val="32"/>
                  <w:rPrChange w:id="2378" w:author="asus" w:date="2025-01-28T02:06:00Z">
                    <w:rPr/>
                  </w:rPrChange>
                  <w14:ligatures w14:val="standardContextual"/>
                </w:rPr>
                <w:tab/>
              </w:r>
            </w:del>
          </w:ins>
          <w:del w:id="2379" w:author="asus" w:date="2025-01-28T01:55:00Z">
            <w:r>
              <w:rPr>
                <w:rFonts w:ascii="Times New Roman" w:hAnsi="Times New Roman" w:eastAsia="宋体"/>
                <w:bCs/>
                <w:sz w:val="18"/>
                <w:szCs w:val="32"/>
                <w:rPrChange w:id="2380"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382" w:author="几" w:date="2025-01-28T01:07:00Z"/>
              <w:del w:id="2383" w:author="asus" w:date="2025-01-28T01:55:00Z"/>
              <w:rFonts w:ascii="Times New Roman" w:hAnsi="Times New Roman" w:eastAsia="宋体"/>
              <w:bCs/>
              <w:sz w:val="18"/>
              <w:szCs w:val="32"/>
              <w:rPrChange w:id="2384" w:author="asus" w:date="2025-01-28T02:06:00Z">
                <w:rPr>
                  <w:ins w:id="2385" w:author="几" w:date="2025-01-28T01:07:00Z"/>
                  <w:del w:id="2386" w:author="asus" w:date="2025-01-28T01:55:00Z"/>
                </w:rPr>
              </w:rPrChange>
              <w14:ligatures w14:val="standardContextual"/>
            </w:rPr>
            <w:pPrChange w:id="2381" w:author="asus" w:date="2025-01-28T01:52:00Z">
              <w:pPr>
                <w:pStyle w:val="19"/>
                <w:tabs>
                  <w:tab w:val="right" w:leader="dot" w:pos="9070"/>
                </w:tabs>
              </w:pPr>
            </w:pPrChange>
          </w:pPr>
          <w:ins w:id="2387" w:author="几" w:date="2025-01-28T01:07:00Z">
            <w:del w:id="2388" w:author="asus" w:date="2025-01-28T01:55:00Z">
              <w:r>
                <w:rPr>
                  <w:rFonts w:ascii="Times New Roman" w:hAnsi="Times New Roman" w:eastAsia="宋体" w:cstheme="minorBidi"/>
                  <w:bCs/>
                  <w:sz w:val="18"/>
                  <w:szCs w:val="32"/>
                  <w:rPrChange w:id="2389" w:author="asus" w:date="2025-01-28T02:06:00Z">
                    <w:rPr>
                      <w:rFonts w:ascii="Times New Roman" w:hAnsi="Times New Roman" w:eastAsia="宋体" w:cs="Times New Roman"/>
                      <w:bCs/>
                      <w:szCs w:val="28"/>
                    </w:rPr>
                  </w:rPrChange>
                  <w14:ligatures w14:val="standardContextual"/>
                </w:rPr>
                <w:delText>7.</w:delText>
              </w:r>
            </w:del>
          </w:ins>
          <w:ins w:id="2390" w:author="几" w:date="2025-01-28T01:07:00Z">
            <w:del w:id="2391" w:author="asus" w:date="2025-01-28T01:55:00Z">
              <w:r>
                <w:rPr>
                  <w:rFonts w:hint="eastAsia" w:ascii="Times New Roman" w:hAnsi="Times New Roman" w:eastAsia="宋体" w:cstheme="minorBidi"/>
                  <w:bCs/>
                  <w:sz w:val="18"/>
                  <w:szCs w:val="32"/>
                  <w:lang w:eastAsia="zh-CN"/>
                  <w:rPrChange w:id="2392" w:author="asus" w:date="2025-01-28T02:06:00Z">
                    <w:rPr>
                      <w:rFonts w:hint="eastAsia" w:ascii="Times New Roman" w:hAnsi="Times New Roman" w:eastAsia="宋体" w:cs="Times New Roman"/>
                      <w:bCs/>
                      <w:szCs w:val="28"/>
                      <w:lang w:eastAsia="zh"/>
                    </w:rPr>
                  </w:rPrChange>
                  <w14:ligatures w14:val="standardContextual"/>
                </w:rPr>
                <w:delText>3</w:delText>
              </w:r>
            </w:del>
          </w:ins>
          <w:ins w:id="2393" w:author="几" w:date="2025-01-28T01:07:00Z">
            <w:del w:id="2394" w:author="asus" w:date="2025-01-28T01:55:00Z">
              <w:r>
                <w:rPr>
                  <w:rFonts w:ascii="Times New Roman" w:hAnsi="Times New Roman" w:eastAsia="宋体" w:cstheme="minorBidi"/>
                  <w:bCs/>
                  <w:sz w:val="18"/>
                  <w:szCs w:val="32"/>
                  <w:rPrChange w:id="2395"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396" w:author="几" w:date="2025-01-28T01:07:00Z">
            <w:del w:id="2397" w:author="asus" w:date="2025-01-28T01:55:00Z">
              <w:r>
                <w:rPr>
                  <w:rFonts w:ascii="Times New Roman" w:hAnsi="Times New Roman" w:eastAsia="宋体"/>
                  <w:bCs/>
                  <w:sz w:val="18"/>
                  <w:szCs w:val="32"/>
                  <w:rPrChange w:id="2398" w:author="asus" w:date="2025-01-28T02:06:00Z">
                    <w:rPr/>
                  </w:rPrChange>
                  <w14:ligatures w14:val="standardContextual"/>
                </w:rPr>
                <w:tab/>
              </w:r>
            </w:del>
          </w:ins>
          <w:del w:id="2399" w:author="asus" w:date="2025-01-28T01:55:00Z">
            <w:r>
              <w:rPr>
                <w:rFonts w:ascii="Times New Roman" w:hAnsi="Times New Roman" w:eastAsia="宋体"/>
                <w:bCs/>
                <w:sz w:val="18"/>
                <w:szCs w:val="32"/>
                <w:rPrChange w:id="2400"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402" w:author="几" w:date="2025-01-28T01:07:00Z"/>
              <w:del w:id="2403" w:author="asus" w:date="2025-01-28T01:55:00Z"/>
              <w:rFonts w:ascii="Times New Roman" w:hAnsi="Times New Roman" w:eastAsia="宋体"/>
              <w:bCs/>
              <w:sz w:val="18"/>
              <w:szCs w:val="32"/>
              <w:rPrChange w:id="2404" w:author="asus" w:date="2025-01-28T02:06:00Z">
                <w:rPr>
                  <w:ins w:id="2405" w:author="几" w:date="2025-01-28T01:07:00Z"/>
                  <w:del w:id="2406" w:author="asus" w:date="2025-01-28T01:55:00Z"/>
                </w:rPr>
              </w:rPrChange>
              <w14:ligatures w14:val="standardContextual"/>
            </w:rPr>
            <w:pPrChange w:id="2401" w:author="asus" w:date="2025-01-28T01:52:00Z">
              <w:pPr>
                <w:pStyle w:val="19"/>
                <w:tabs>
                  <w:tab w:val="right" w:leader="dot" w:pos="9070"/>
                </w:tabs>
              </w:pPr>
            </w:pPrChange>
          </w:pPr>
          <w:ins w:id="2407" w:author="几" w:date="2025-01-28T01:07:00Z">
            <w:del w:id="2408" w:author="asus" w:date="2025-01-28T01:55:00Z">
              <w:r>
                <w:rPr>
                  <w:rFonts w:hint="eastAsia" w:ascii="Times New Roman" w:hAnsi="Times New Roman" w:eastAsia="宋体" w:cstheme="minorBidi"/>
                  <w:bCs/>
                  <w:sz w:val="18"/>
                  <w:szCs w:val="32"/>
                  <w:lang w:eastAsia="zh-CN"/>
                  <w:rPrChange w:id="2409"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10" w:author="几" w:date="2025-01-28T01:07:00Z">
            <w:del w:id="2411" w:author="asus" w:date="2025-01-28T01:55:00Z">
              <w:r>
                <w:rPr>
                  <w:rFonts w:ascii="Times New Roman" w:hAnsi="Times New Roman" w:eastAsia="宋体" w:cstheme="minorBidi"/>
                  <w:bCs/>
                  <w:sz w:val="18"/>
                  <w:szCs w:val="32"/>
                  <w:rPrChange w:id="2412" w:author="asus" w:date="2025-01-28T02:06:00Z">
                    <w:rPr>
                      <w:rFonts w:ascii="Times New Roman" w:hAnsi="Times New Roman" w:cs="Times New Roman"/>
                      <w:bCs/>
                      <w:szCs w:val="28"/>
                      <w14:ligatures w14:val="standardContextual"/>
                    </w:rPr>
                  </w:rPrChange>
                  <w14:ligatures w14:val="standardContextual"/>
                </w:rPr>
                <w:delText>.</w:delText>
              </w:r>
            </w:del>
          </w:ins>
          <w:ins w:id="2413" w:author="几" w:date="2025-01-28T01:07:00Z">
            <w:del w:id="2414" w:author="asus" w:date="2025-01-28T01:55:00Z">
              <w:r>
                <w:rPr>
                  <w:rFonts w:hint="eastAsia" w:ascii="Times New Roman" w:hAnsi="Times New Roman" w:eastAsia="宋体" w:cstheme="minorBidi"/>
                  <w:bCs/>
                  <w:sz w:val="18"/>
                  <w:szCs w:val="32"/>
                  <w:lang w:eastAsia="zh-CN"/>
                  <w:rPrChange w:id="2415"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416" w:author="几" w:date="2025-01-28T01:07:00Z">
            <w:del w:id="2417" w:author="asus" w:date="2025-01-28T01:55:00Z">
              <w:r>
                <w:rPr>
                  <w:rFonts w:hint="eastAsia" w:ascii="Times New Roman" w:hAnsi="Times New Roman" w:eastAsia="宋体" w:cstheme="minorBidi"/>
                  <w:bCs/>
                  <w:sz w:val="18"/>
                  <w:szCs w:val="32"/>
                  <w:rPrChange w:id="2418"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419" w:author="几" w:date="2025-01-28T01:07:00Z">
            <w:del w:id="2420" w:author="asus" w:date="2025-01-28T01:55:00Z">
              <w:r>
                <w:rPr>
                  <w:rFonts w:ascii="Times New Roman" w:hAnsi="Times New Roman" w:eastAsia="宋体"/>
                  <w:bCs/>
                  <w:sz w:val="18"/>
                  <w:szCs w:val="32"/>
                  <w:rPrChange w:id="2421" w:author="asus" w:date="2025-01-28T02:06:00Z">
                    <w:rPr/>
                  </w:rPrChange>
                  <w14:ligatures w14:val="standardContextual"/>
                </w:rPr>
                <w:tab/>
              </w:r>
            </w:del>
          </w:ins>
          <w:del w:id="2422" w:author="asus" w:date="2025-01-28T01:55:00Z">
            <w:r>
              <w:rPr>
                <w:rFonts w:ascii="Times New Roman" w:hAnsi="Times New Roman" w:eastAsia="宋体"/>
                <w:bCs/>
                <w:sz w:val="18"/>
                <w:szCs w:val="32"/>
                <w:rPrChange w:id="2423" w:author="asus" w:date="2025-01-28T02:06:00Z">
                  <w:rPr/>
                </w:rPrChange>
                <w14:ligatures w14:val="standardContextual"/>
              </w:rPr>
              <w:delText>34</w:delText>
            </w:r>
          </w:del>
        </w:p>
        <w:p w14:paraId="402FD847">
          <w:pPr>
            <w:pStyle w:val="17"/>
            <w:tabs>
              <w:tab w:val="right" w:leader="dot" w:pos="9070"/>
            </w:tabs>
            <w:rPr>
              <w:ins w:id="2424" w:author="几" w:date="2025-01-28T01:07:00Z"/>
              <w:del w:id="2425" w:author="asus" w:date="2025-01-28T01:55:00Z"/>
              <w:rFonts w:ascii="Times New Roman" w:hAnsi="Times New Roman" w:eastAsia="宋体"/>
              <w:bCs/>
              <w:sz w:val="18"/>
              <w:szCs w:val="32"/>
              <w:rPrChange w:id="2426" w:author="asus" w:date="2025-01-28T02:06:00Z">
                <w:rPr>
                  <w:ins w:id="2427" w:author="几" w:date="2025-01-28T01:07:00Z"/>
                  <w:del w:id="2428" w:author="asus" w:date="2025-01-28T01:55:00Z"/>
                </w:rPr>
              </w:rPrChange>
              <w14:ligatures w14:val="standardContextual"/>
            </w:rPr>
          </w:pPr>
          <w:ins w:id="2429" w:author="几" w:date="2025-01-28T01:07:00Z">
            <w:del w:id="2430" w:author="asus" w:date="2025-01-28T01:55:00Z">
              <w:r>
                <w:rPr>
                  <w:rFonts w:hint="eastAsia" w:ascii="Times New Roman" w:hAnsi="Times New Roman" w:eastAsia="宋体" w:cstheme="minorBidi"/>
                  <w:bCs/>
                  <w:sz w:val="18"/>
                  <w:szCs w:val="32"/>
                  <w:rPrChange w:id="2431"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432" w:author="几" w:date="2025-01-28T01:07:00Z">
            <w:del w:id="2433" w:author="asus" w:date="2025-01-28T01:55:00Z">
              <w:r>
                <w:rPr>
                  <w:rFonts w:hint="eastAsia" w:ascii="Times New Roman" w:hAnsi="Times New Roman" w:eastAsia="宋体" w:cstheme="minorBidi"/>
                  <w:bCs/>
                  <w:sz w:val="18"/>
                  <w:szCs w:val="32"/>
                  <w:rPrChange w:id="2434"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35" w:author="几" w:date="2025-01-28T01:07:00Z">
            <w:del w:id="2436" w:author="asus" w:date="2025-01-28T01:55:00Z">
              <w:r>
                <w:rPr>
                  <w:rFonts w:ascii="Times New Roman" w:hAnsi="Times New Roman" w:eastAsia="宋体" w:cstheme="minorBidi"/>
                  <w:bCs/>
                  <w:sz w:val="18"/>
                  <w:szCs w:val="32"/>
                  <w:rPrChange w:id="2437"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438" w:author="几" w:date="2025-01-28T01:07:00Z">
            <w:del w:id="2439" w:author="asus" w:date="2025-01-28T01:55:00Z">
              <w:r>
                <w:rPr>
                  <w:rFonts w:ascii="Times New Roman" w:hAnsi="Times New Roman" w:eastAsia="宋体"/>
                  <w:bCs/>
                  <w:sz w:val="18"/>
                  <w:szCs w:val="32"/>
                  <w:rPrChange w:id="2440" w:author="asus" w:date="2025-01-28T02:06:00Z">
                    <w:rPr/>
                  </w:rPrChange>
                  <w14:ligatures w14:val="standardContextual"/>
                </w:rPr>
                <w:tab/>
              </w:r>
            </w:del>
          </w:ins>
          <w:del w:id="2441" w:author="asus" w:date="2025-01-28T01:55:00Z">
            <w:r>
              <w:rPr>
                <w:rFonts w:ascii="Times New Roman" w:hAnsi="Times New Roman" w:eastAsia="宋体"/>
                <w:bCs/>
                <w:sz w:val="18"/>
                <w:szCs w:val="32"/>
                <w:rPrChange w:id="2442" w:author="asus" w:date="2025-01-28T02:06:00Z">
                  <w:rPr/>
                </w:rPrChange>
                <w14:ligatures w14:val="standardContextual"/>
              </w:rPr>
              <w:delText>35</w:delText>
            </w:r>
          </w:del>
        </w:p>
        <w:p w14:paraId="08760CA6">
          <w:pPr>
            <w:pStyle w:val="17"/>
            <w:tabs>
              <w:tab w:val="right" w:leader="dot" w:pos="9070"/>
            </w:tabs>
            <w:rPr>
              <w:ins w:id="2443" w:author="几" w:date="2025-01-28T01:07:00Z"/>
              <w:del w:id="2444" w:author="asus" w:date="2025-01-28T01:55:00Z"/>
              <w:rFonts w:ascii="Times New Roman" w:hAnsi="Times New Roman" w:eastAsia="宋体"/>
              <w:bCs/>
              <w:sz w:val="18"/>
              <w:szCs w:val="32"/>
              <w:rPrChange w:id="2445" w:author="asus" w:date="2025-01-28T02:06:00Z">
                <w:rPr>
                  <w:ins w:id="2446" w:author="几" w:date="2025-01-28T01:07:00Z"/>
                  <w:del w:id="2447" w:author="asus" w:date="2025-01-28T01:55:00Z"/>
                </w:rPr>
              </w:rPrChange>
              <w14:ligatures w14:val="standardContextual"/>
            </w:rPr>
          </w:pPr>
          <w:ins w:id="2448" w:author="几" w:date="2025-01-28T01:07:00Z">
            <w:del w:id="2449" w:author="asus" w:date="2025-01-28T01:55:00Z">
              <w:r>
                <w:rPr>
                  <w:rFonts w:hint="eastAsia" w:ascii="Times New Roman" w:hAnsi="Times New Roman" w:eastAsia="宋体" w:cstheme="minorBidi"/>
                  <w:bCs/>
                  <w:sz w:val="18"/>
                  <w:szCs w:val="32"/>
                  <w:rPrChange w:id="2450"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451" w:author="几" w:date="2025-01-28T01:07:00Z">
            <w:del w:id="2452" w:author="asus" w:date="2025-01-28T01:55:00Z">
              <w:r>
                <w:rPr>
                  <w:rFonts w:hint="eastAsia" w:ascii="Times New Roman" w:hAnsi="Times New Roman" w:eastAsia="宋体" w:cstheme="minorBidi"/>
                  <w:bCs/>
                  <w:sz w:val="18"/>
                  <w:szCs w:val="32"/>
                  <w:rPrChange w:id="2453"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54" w:author="几" w:date="2025-01-28T01:07:00Z">
            <w:del w:id="2455" w:author="asus" w:date="2025-01-28T01:55:00Z">
              <w:r>
                <w:rPr>
                  <w:rFonts w:ascii="Times New Roman" w:hAnsi="Times New Roman" w:eastAsia="宋体" w:cstheme="minorBidi"/>
                  <w:bCs/>
                  <w:sz w:val="18"/>
                  <w:szCs w:val="32"/>
                  <w:rPrChange w:id="2456"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457" w:author="几" w:date="2025-01-28T01:07:00Z">
            <w:del w:id="2458" w:author="asus" w:date="2025-01-28T01:55:00Z">
              <w:r>
                <w:rPr>
                  <w:rFonts w:hint="eastAsia" w:ascii="Times New Roman" w:hAnsi="Times New Roman" w:eastAsia="宋体" w:cstheme="minorBidi"/>
                  <w:bCs/>
                  <w:sz w:val="18"/>
                  <w:szCs w:val="32"/>
                  <w:rPrChange w:id="2459"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460" w:author="几" w:date="2025-01-28T01:07:00Z">
            <w:del w:id="2461" w:author="asus" w:date="2025-01-28T01:55:00Z">
              <w:r>
                <w:rPr>
                  <w:rFonts w:ascii="Times New Roman" w:hAnsi="Times New Roman" w:eastAsia="宋体" w:cstheme="minorBidi"/>
                  <w:bCs/>
                  <w:sz w:val="18"/>
                  <w:szCs w:val="32"/>
                  <w:rPrChange w:id="2462"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463" w:author="几" w:date="2025-01-28T01:07:00Z">
            <w:del w:id="2464" w:author="asus" w:date="2025-01-28T01:55:00Z">
              <w:r>
                <w:rPr>
                  <w:rFonts w:ascii="Times New Roman" w:hAnsi="Times New Roman" w:eastAsia="宋体"/>
                  <w:bCs/>
                  <w:sz w:val="18"/>
                  <w:szCs w:val="32"/>
                  <w:rPrChange w:id="2465" w:author="asus" w:date="2025-01-28T02:06:00Z">
                    <w:rPr/>
                  </w:rPrChange>
                  <w14:ligatures w14:val="standardContextual"/>
                </w:rPr>
                <w:tab/>
              </w:r>
            </w:del>
          </w:ins>
          <w:del w:id="2466" w:author="asus" w:date="2025-01-28T01:55:00Z">
            <w:r>
              <w:rPr>
                <w:rFonts w:ascii="Times New Roman" w:hAnsi="Times New Roman" w:eastAsia="宋体"/>
                <w:bCs/>
                <w:sz w:val="18"/>
                <w:szCs w:val="32"/>
                <w:rPrChange w:id="2467" w:author="asus" w:date="2025-01-28T02:06:00Z">
                  <w:rPr/>
                </w:rPrChange>
                <w14:ligatures w14:val="standardContextual"/>
              </w:rPr>
              <w:delText>36</w:delText>
            </w:r>
          </w:del>
        </w:p>
        <w:p w14:paraId="03EFF938">
          <w:pPr>
            <w:pStyle w:val="19"/>
            <w:tabs>
              <w:tab w:val="right" w:leader="dot" w:pos="9070"/>
            </w:tabs>
            <w:rPr>
              <w:ins w:id="2468" w:author="几" w:date="2025-01-28T01:07:00Z"/>
              <w:del w:id="2469" w:author="asus" w:date="2025-01-28T01:55:00Z"/>
              <w:rFonts w:ascii="Times New Roman" w:hAnsi="Times New Roman" w:eastAsia="宋体"/>
              <w:bCs/>
              <w:sz w:val="18"/>
              <w:szCs w:val="32"/>
              <w:rPrChange w:id="2470" w:author="asus" w:date="2025-01-28T02:06:00Z">
                <w:rPr>
                  <w:ins w:id="2471" w:author="几" w:date="2025-01-28T01:07:00Z"/>
                  <w:del w:id="2472" w:author="asus" w:date="2025-01-28T01:55:00Z"/>
                </w:rPr>
              </w:rPrChange>
              <w14:ligatures w14:val="standardContextual"/>
            </w:rPr>
          </w:pPr>
          <w:ins w:id="2473" w:author="几" w:date="2025-01-28T01:07:00Z">
            <w:del w:id="2474" w:author="asus" w:date="2025-01-28T01:55:00Z">
              <w:r>
                <w:rPr>
                  <w:rFonts w:hint="eastAsia" w:ascii="Times New Roman" w:hAnsi="Times New Roman" w:eastAsia="宋体" w:cstheme="minorBidi"/>
                  <w:bCs/>
                  <w:sz w:val="18"/>
                  <w:szCs w:val="32"/>
                  <w:rPrChange w:id="2475"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76" w:author="几" w:date="2025-01-28T01:07:00Z">
            <w:del w:id="2477" w:author="asus" w:date="2025-01-28T01:55:00Z">
              <w:r>
                <w:rPr>
                  <w:rFonts w:hint="eastAsia" w:ascii="Times New Roman" w:hAnsi="Times New Roman" w:eastAsia="宋体" w:cstheme="minorBidi"/>
                  <w:bCs/>
                  <w:sz w:val="18"/>
                  <w:szCs w:val="32"/>
                  <w:rPrChange w:id="2478"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479" w:author="几" w:date="2025-01-28T01:07:00Z">
            <w:del w:id="2480" w:author="asus" w:date="2025-01-28T01:55:00Z">
              <w:r>
                <w:rPr>
                  <w:rFonts w:ascii="Times New Roman" w:hAnsi="Times New Roman" w:eastAsia="宋体"/>
                  <w:bCs/>
                  <w:sz w:val="18"/>
                  <w:szCs w:val="32"/>
                  <w:rPrChange w:id="2481" w:author="asus" w:date="2025-01-28T02:06:00Z">
                    <w:rPr/>
                  </w:rPrChange>
                  <w14:ligatures w14:val="standardContextual"/>
                </w:rPr>
                <w:tab/>
              </w:r>
            </w:del>
          </w:ins>
          <w:del w:id="2482" w:author="asus" w:date="2025-01-28T01:55:00Z">
            <w:r>
              <w:rPr>
                <w:rFonts w:ascii="Times New Roman" w:hAnsi="Times New Roman" w:eastAsia="宋体"/>
                <w:bCs/>
                <w:sz w:val="18"/>
                <w:szCs w:val="32"/>
                <w:rPrChange w:id="2483" w:author="asus" w:date="2025-01-28T02:06:00Z">
                  <w:rPr/>
                </w:rPrChange>
                <w14:ligatures w14:val="standardContextual"/>
              </w:rPr>
              <w:delText>36</w:delText>
            </w:r>
          </w:del>
        </w:p>
        <w:p w14:paraId="748A20CD">
          <w:pPr>
            <w:pStyle w:val="19"/>
            <w:tabs>
              <w:tab w:val="right" w:leader="dot" w:pos="9070"/>
            </w:tabs>
            <w:rPr>
              <w:ins w:id="2484" w:author="几" w:date="2025-01-28T01:07:00Z"/>
              <w:del w:id="2485" w:author="asus" w:date="2025-01-28T01:55:00Z"/>
              <w:rFonts w:ascii="Times New Roman" w:hAnsi="Times New Roman" w:eastAsia="宋体"/>
              <w:bCs/>
              <w:sz w:val="18"/>
              <w:szCs w:val="32"/>
              <w:rPrChange w:id="2486" w:author="asus" w:date="2025-01-28T02:06:00Z">
                <w:rPr>
                  <w:ins w:id="2487" w:author="几" w:date="2025-01-28T01:07:00Z"/>
                  <w:del w:id="2488" w:author="asus" w:date="2025-01-28T01:55:00Z"/>
                </w:rPr>
              </w:rPrChange>
              <w14:ligatures w14:val="standardContextual"/>
            </w:rPr>
          </w:pPr>
          <w:ins w:id="2489" w:author="几" w:date="2025-01-28T01:07:00Z">
            <w:del w:id="2490" w:author="asus" w:date="2025-01-28T01:55:00Z">
              <w:r>
                <w:rPr>
                  <w:rFonts w:hint="eastAsia" w:ascii="Times New Roman" w:hAnsi="Times New Roman" w:eastAsia="宋体" w:cstheme="minorBidi"/>
                  <w:bCs/>
                  <w:sz w:val="18"/>
                  <w:szCs w:val="32"/>
                  <w:rPrChange w:id="2491"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92" w:author="几" w:date="2025-01-28T01:07:00Z">
            <w:del w:id="2493" w:author="asus" w:date="2025-01-28T01:55:00Z">
              <w:r>
                <w:rPr>
                  <w:rFonts w:hint="eastAsia" w:ascii="Times New Roman" w:hAnsi="Times New Roman" w:eastAsia="宋体" w:cstheme="minorBidi"/>
                  <w:bCs/>
                  <w:sz w:val="18"/>
                  <w:szCs w:val="32"/>
                  <w:rPrChange w:id="2494"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495" w:author="几" w:date="2025-01-28T01:07:00Z">
            <w:del w:id="2496" w:author="asus" w:date="2025-01-28T01:55:00Z">
              <w:r>
                <w:rPr>
                  <w:rFonts w:ascii="Times New Roman" w:hAnsi="Times New Roman" w:eastAsia="宋体"/>
                  <w:bCs/>
                  <w:sz w:val="18"/>
                  <w:szCs w:val="32"/>
                  <w:rPrChange w:id="2497" w:author="asus" w:date="2025-01-28T02:06:00Z">
                    <w:rPr/>
                  </w:rPrChange>
                  <w14:ligatures w14:val="standardContextual"/>
                </w:rPr>
                <w:tab/>
              </w:r>
            </w:del>
          </w:ins>
          <w:del w:id="2498" w:author="asus" w:date="2025-01-28T01:55:00Z">
            <w:r>
              <w:rPr>
                <w:rFonts w:ascii="Times New Roman" w:hAnsi="Times New Roman" w:eastAsia="宋体"/>
                <w:bCs/>
                <w:sz w:val="18"/>
                <w:szCs w:val="32"/>
                <w:rPrChange w:id="2499" w:author="asus" w:date="2025-01-28T02:06:00Z">
                  <w:rPr/>
                </w:rPrChange>
                <w14:ligatures w14:val="standardContextual"/>
              </w:rPr>
              <w:delText>36</w:delText>
            </w:r>
          </w:del>
        </w:p>
        <w:p w14:paraId="53F97E6F">
          <w:pPr>
            <w:pStyle w:val="19"/>
            <w:tabs>
              <w:tab w:val="right" w:leader="dot" w:pos="9070"/>
            </w:tabs>
            <w:rPr>
              <w:ins w:id="2500" w:author="几" w:date="2025-01-28T01:07:00Z"/>
              <w:del w:id="2501" w:author="asus" w:date="2025-01-28T01:55:00Z"/>
              <w:rFonts w:ascii="Times New Roman" w:hAnsi="Times New Roman" w:eastAsia="宋体"/>
              <w:bCs/>
              <w:sz w:val="18"/>
              <w:szCs w:val="32"/>
              <w:rPrChange w:id="2502" w:author="asus" w:date="2025-01-28T02:06:00Z">
                <w:rPr>
                  <w:ins w:id="2503" w:author="几" w:date="2025-01-28T01:07:00Z"/>
                  <w:del w:id="2504" w:author="asus" w:date="2025-01-28T01:55:00Z"/>
                </w:rPr>
              </w:rPrChange>
              <w14:ligatures w14:val="standardContextual"/>
            </w:rPr>
          </w:pPr>
          <w:ins w:id="2505" w:author="几" w:date="2025-01-28T01:07:00Z">
            <w:del w:id="2506" w:author="asus" w:date="2025-01-28T01:55:00Z">
              <w:r>
                <w:rPr>
                  <w:rFonts w:hint="eastAsia" w:ascii="Times New Roman" w:hAnsi="Times New Roman" w:eastAsia="宋体" w:cstheme="minorBidi"/>
                  <w:bCs/>
                  <w:sz w:val="18"/>
                  <w:szCs w:val="32"/>
                  <w:rPrChange w:id="2507"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08" w:author="几" w:date="2025-01-28T01:07:00Z">
            <w:del w:id="2509" w:author="asus" w:date="2025-01-28T01:55:00Z">
              <w:r>
                <w:rPr>
                  <w:rFonts w:hint="eastAsia" w:ascii="Times New Roman" w:hAnsi="Times New Roman" w:eastAsia="宋体" w:cstheme="minorBidi"/>
                  <w:bCs/>
                  <w:sz w:val="18"/>
                  <w:szCs w:val="32"/>
                  <w:rPrChange w:id="251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511" w:author="几" w:date="2025-01-28T01:07:00Z">
            <w:del w:id="2512" w:author="asus" w:date="2025-01-28T01:55:00Z">
              <w:r>
                <w:rPr>
                  <w:rFonts w:ascii="Times New Roman" w:hAnsi="Times New Roman" w:eastAsia="宋体" w:cstheme="minorBidi"/>
                  <w:bCs/>
                  <w:sz w:val="18"/>
                  <w:szCs w:val="32"/>
                  <w:rPrChange w:id="2513"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514" w:author="几" w:date="2025-01-28T01:07:00Z">
            <w:del w:id="2515" w:author="asus" w:date="2025-01-28T01:55:00Z">
              <w:r>
                <w:rPr>
                  <w:rFonts w:ascii="Times New Roman" w:hAnsi="Times New Roman" w:eastAsia="宋体"/>
                  <w:bCs/>
                  <w:sz w:val="18"/>
                  <w:szCs w:val="32"/>
                  <w:rPrChange w:id="2516" w:author="asus" w:date="2025-01-28T02:06:00Z">
                    <w:rPr/>
                  </w:rPrChange>
                  <w14:ligatures w14:val="standardContextual"/>
                </w:rPr>
                <w:tab/>
              </w:r>
            </w:del>
          </w:ins>
          <w:del w:id="2517" w:author="asus" w:date="2025-01-28T01:55:00Z">
            <w:r>
              <w:rPr>
                <w:rFonts w:ascii="Times New Roman" w:hAnsi="Times New Roman" w:eastAsia="宋体"/>
                <w:bCs/>
                <w:sz w:val="18"/>
                <w:szCs w:val="32"/>
                <w:rPrChange w:id="2518" w:author="asus" w:date="2025-01-28T02:06:00Z">
                  <w:rPr/>
                </w:rPrChange>
                <w14:ligatures w14:val="standardContextual"/>
              </w:rPr>
              <w:delText>37</w:delText>
            </w:r>
          </w:del>
        </w:p>
        <w:p w14:paraId="675B5309">
          <w:pPr>
            <w:pStyle w:val="17"/>
            <w:tabs>
              <w:tab w:val="right" w:leader="dot" w:pos="9070"/>
            </w:tabs>
            <w:rPr>
              <w:ins w:id="2519" w:author="几" w:date="2025-01-28T01:07:00Z"/>
              <w:del w:id="2520" w:author="asus" w:date="2025-01-28T01:55:00Z"/>
              <w:rFonts w:ascii="Times New Roman" w:hAnsi="Times New Roman" w:eastAsia="宋体"/>
              <w:bCs/>
              <w:sz w:val="18"/>
              <w:szCs w:val="32"/>
              <w:rPrChange w:id="2521" w:author="asus" w:date="2025-01-28T02:06:00Z">
                <w:rPr>
                  <w:ins w:id="2522" w:author="几" w:date="2025-01-28T01:07:00Z"/>
                  <w:del w:id="2523" w:author="asus" w:date="2025-01-28T01:55:00Z"/>
                </w:rPr>
              </w:rPrChange>
              <w14:ligatures w14:val="standardContextual"/>
            </w:rPr>
          </w:pPr>
          <w:ins w:id="2524" w:author="几" w:date="2025-01-28T01:07:00Z">
            <w:del w:id="2525" w:author="asus" w:date="2025-01-28T01:55:00Z">
              <w:r>
                <w:rPr>
                  <w:rFonts w:hint="eastAsia" w:ascii="Times New Roman" w:hAnsi="Times New Roman" w:eastAsia="宋体" w:cstheme="minorBidi"/>
                  <w:bCs/>
                  <w:sz w:val="18"/>
                  <w:szCs w:val="32"/>
                  <w:rPrChange w:id="2526"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527" w:author="几" w:date="2025-01-28T01:07:00Z">
            <w:del w:id="2528" w:author="asus" w:date="2025-01-28T01:55:00Z">
              <w:r>
                <w:rPr>
                  <w:rFonts w:ascii="Times New Roman" w:hAnsi="Times New Roman" w:eastAsia="宋体"/>
                  <w:bCs/>
                  <w:sz w:val="18"/>
                  <w:szCs w:val="32"/>
                  <w:rPrChange w:id="2529" w:author="asus" w:date="2025-01-28T02:06:00Z">
                    <w:rPr/>
                  </w:rPrChange>
                  <w14:ligatures w14:val="standardContextual"/>
                </w:rPr>
                <w:tab/>
              </w:r>
            </w:del>
          </w:ins>
          <w:del w:id="2530" w:author="asus" w:date="2025-01-28T01:55:00Z">
            <w:r>
              <w:rPr>
                <w:rFonts w:ascii="Times New Roman" w:hAnsi="Times New Roman" w:eastAsia="宋体"/>
                <w:bCs/>
                <w:sz w:val="18"/>
                <w:szCs w:val="32"/>
                <w:rPrChange w:id="2531" w:author="asus" w:date="2025-01-28T02:06:00Z">
                  <w:rPr/>
                </w:rPrChange>
                <w14:ligatures w14:val="standardContextual"/>
              </w:rPr>
              <w:delText>37</w:delText>
            </w:r>
          </w:del>
        </w:p>
        <w:p w14:paraId="2D0BC1C4">
          <w:pPr>
            <w:pStyle w:val="17"/>
            <w:tabs>
              <w:tab w:val="right" w:leader="dot" w:pos="9070"/>
            </w:tabs>
            <w:rPr>
              <w:ins w:id="2532" w:author="几" w:date="2025-01-28T01:08:00Z"/>
              <w:del w:id="2533" w:author="asus" w:date="2025-01-28T01:55:00Z"/>
              <w:rFonts w:ascii="Times New Roman" w:hAnsi="Times New Roman" w:eastAsia="宋体"/>
              <w:bCs/>
              <w:sz w:val="18"/>
              <w:szCs w:val="32"/>
              <w:lang w:val="en-US"/>
              <w:rPrChange w:id="2534" w:author="asus" w:date="2025-01-28T02:06:00Z">
                <w:rPr>
                  <w:ins w:id="2535" w:author="几" w:date="2025-01-28T01:08:00Z"/>
                  <w:del w:id="2536" w:author="asus" w:date="2025-01-28T01:55:00Z"/>
                  <w:bCs/>
                  <w:lang w:val="zh-CN"/>
                </w:rPr>
              </w:rPrChange>
              <w14:ligatures w14:val="standardContextual"/>
            </w:rPr>
          </w:pPr>
          <w:ins w:id="2537" w:author="几" w:date="2025-01-28T01:07:00Z">
            <w:del w:id="2538" w:author="asus" w:date="2025-01-28T01:55:00Z">
              <w:r>
                <w:rPr>
                  <w:rFonts w:ascii="Times New Roman" w:hAnsi="Times New Roman" w:eastAsia="宋体" w:cstheme="minorBidi"/>
                  <w:bCs/>
                  <w:sz w:val="18"/>
                  <w:szCs w:val="32"/>
                  <w:rPrChange w:id="2539"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540" w:author="几" w:date="2025-01-28T01:07:00Z">
            <w:del w:id="2541" w:author="asus" w:date="2025-01-28T01:55:00Z">
              <w:r>
                <w:rPr>
                  <w:rFonts w:ascii="Times New Roman" w:hAnsi="Times New Roman" w:eastAsia="宋体"/>
                  <w:bCs/>
                  <w:sz w:val="18"/>
                  <w:szCs w:val="32"/>
                  <w:rPrChange w:id="2542" w:author="asus" w:date="2025-01-28T02:06:00Z">
                    <w:rPr/>
                  </w:rPrChange>
                  <w14:ligatures w14:val="standardContextual"/>
                </w:rPr>
                <w:tab/>
              </w:r>
            </w:del>
          </w:ins>
          <w:del w:id="2543" w:author="asus" w:date="2025-01-28T01:55:00Z">
            <w:r>
              <w:rPr>
                <w:rFonts w:ascii="Times New Roman" w:hAnsi="Times New Roman" w:eastAsia="宋体"/>
                <w:bCs/>
                <w:sz w:val="18"/>
                <w:szCs w:val="32"/>
                <w:rPrChange w:id="2544" w:author="asus" w:date="2025-01-28T02:06:00Z">
                  <w:rPr/>
                </w:rPrChange>
                <w14:ligatures w14:val="standardContextual"/>
              </w:rPr>
              <w:delText>38</w:delText>
            </w:r>
          </w:del>
        </w:p>
        <w:p w14:paraId="3B0A45C4">
          <w:pPr>
            <w:rPr>
              <w:ins w:id="2545" w:author="几" w:date="2025-01-28T01:08:00Z"/>
              <w:del w:id="2546" w:author="asus" w:date="2025-01-28T01:55:00Z"/>
              <w:rFonts w:ascii="Times New Roman" w:hAnsi="Times New Roman" w:eastAsia="宋体"/>
              <w:bCs/>
              <w:sz w:val="18"/>
              <w:szCs w:val="32"/>
              <w:lang w:val="en-US"/>
              <w:rPrChange w:id="2547" w:author="asus" w:date="2025-01-28T02:06:00Z">
                <w:rPr>
                  <w:ins w:id="2548" w:author="几" w:date="2025-01-28T01:08:00Z"/>
                  <w:del w:id="2549" w:author="asus" w:date="2025-01-28T01:55:00Z"/>
                  <w:bCs/>
                  <w:lang w:val="zh-CN"/>
                </w:rPr>
              </w:rPrChange>
              <w14:ligatures w14:val="standardContextual"/>
            </w:rPr>
          </w:pPr>
        </w:p>
        <w:p w14:paraId="60D46727">
          <w:pPr>
            <w:rPr>
              <w:ins w:id="2550" w:author="几" w:date="2025-01-28T01:08:00Z"/>
              <w:del w:id="2551" w:author="asus" w:date="2025-01-28T01:51:00Z"/>
              <w:rFonts w:ascii="Times New Roman" w:hAnsi="Times New Roman" w:eastAsia="宋体"/>
              <w:bCs/>
              <w:sz w:val="18"/>
              <w:szCs w:val="32"/>
              <w:lang w:val="en-US"/>
              <w:rPrChange w:id="2552" w:author="asus" w:date="2025-01-28T02:06:00Z">
                <w:rPr>
                  <w:ins w:id="2553" w:author="几" w:date="2025-01-28T01:08:00Z"/>
                  <w:del w:id="2554" w:author="asus" w:date="2025-01-28T01:51:00Z"/>
                  <w:bCs/>
                  <w:lang w:val="zh-CN"/>
                </w:rPr>
              </w:rPrChange>
              <w14:ligatures w14:val="standardContextual"/>
            </w:rPr>
          </w:pPr>
        </w:p>
        <w:p w14:paraId="493B22FE">
          <w:pPr>
            <w:rPr>
              <w:ins w:id="2555" w:author="几" w:date="2025-01-28T01:07:00Z"/>
              <w:del w:id="2556" w:author="asus" w:date="2025-01-28T01:55:00Z"/>
              <w:rFonts w:hint="eastAsia" w:ascii="Times New Roman" w:hAnsi="Times New Roman" w:eastAsia="宋体"/>
              <w:bCs/>
              <w:sz w:val="18"/>
              <w:szCs w:val="32"/>
              <w:lang w:val="en-US"/>
              <w:rPrChange w:id="2557" w:author="asus" w:date="2025-01-28T02:06:00Z">
                <w:rPr>
                  <w:ins w:id="2558" w:author="几" w:date="2025-01-28T01:07:00Z"/>
                  <w:del w:id="2559" w:author="asus" w:date="2025-01-28T01:55:00Z"/>
                  <w:rFonts w:hint="eastAsia"/>
                  <w:bCs/>
                  <w:lang w:val="zh-CN"/>
                </w:rPr>
              </w:rPrChange>
              <w14:ligatures w14:val="standardContextual"/>
            </w:rPr>
          </w:pPr>
        </w:p>
        <w:p w14:paraId="18B3DBE3">
          <w:pPr>
            <w:spacing w:before="240" w:after="60"/>
            <w:jc w:val="center"/>
            <w:outlineLvl w:val="0"/>
            <w:rPr>
              <w:del w:id="2561" w:author="沐" w:date="2025-01-27T23:50:00Z"/>
              <w:rFonts w:ascii="Times New Roman" w:hAnsi="Times New Roman" w:eastAsia="Times New Roman" w:cs="Times New Roman"/>
              <w:b/>
              <w:bCs/>
              <w:sz w:val="32"/>
              <w:szCs w:val="32"/>
              <w:lang w:val="zh-CN"/>
              <w:rPrChange w:id="2562" w:author="asus" w:date="2025-01-28T01:56:00Z">
                <w:rPr>
                  <w:del w:id="2563" w:author="沐" w:date="2025-01-27T23:50:00Z"/>
                  <w:b/>
                  <w:bCs/>
                  <w:lang w:val="zh-CN"/>
                </w:rPr>
              </w:rPrChange>
              <w14:ligatures w14:val="standardContextual"/>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992" w:gutter="0"/>
              <w:pgNumType w:fmt="decimal" w:start="1"/>
              <w:cols w:space="425" w:num="1"/>
              <w:titlePg/>
              <w:docGrid w:type="lines" w:linePitch="326" w:charSpace="0"/>
            </w:sectPr>
            <w:pPrChange w:id="2560" w:author="asus" w:date="2025-01-28T01:56:00Z">
              <w:pPr>
                <w:spacing w:before="240" w:after="60"/>
                <w:jc w:val="center"/>
                <w:outlineLvl w:val="0"/>
              </w:pPr>
            </w:pPrChange>
          </w:pPr>
          <w:r>
            <w:rPr>
              <w:rFonts w:ascii="Times New Roman" w:hAnsi="Times New Roman" w:eastAsia="宋体"/>
              <w:b w:val="0"/>
              <w:bCs/>
              <w:sz w:val="18"/>
              <w:szCs w:val="32"/>
              <w:lang w:val="en-US"/>
              <w:rPrChange w:id="2564"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566" w:author="asus" w:date="2025-01-28T01:56:00Z">
            <w:rPr>
              <w:rFonts w:ascii="Times New Roman" w:hAnsi="Times New Roman" w:eastAsia="宋体"/>
              <w:b/>
              <w:bCs/>
              <w:sz w:val="32"/>
              <w:szCs w:val="32"/>
              <w14:ligatures w14:val="standardContextual"/>
            </w:rPr>
          </w:rPrChange>
          <w14:ligatures w14:val="standardContextual"/>
        </w:rPr>
        <w:pPrChange w:id="2565"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567" w:author="沐" w:date="2025-01-27T23:50:00Z">
        <w:r>
          <w:rPr>
            <w:rFonts w:hint="eastAsia" w:ascii="Times New Roman" w:hAnsi="Times New Roman" w:eastAsia="Times New Roman" w:cs="Times New Roman"/>
            <w:b/>
            <w:bCs/>
            <w:sz w:val="32"/>
            <w:szCs w:val="32"/>
            <w14:ligatures w14:val="standardContextual"/>
          </w:rPr>
          <w:t xml:space="preserve"> </w:t>
        </w:r>
      </w:ins>
      <w:del w:id="2568"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569" w:author="asus" w:date="2025-01-28T01:56:00Z">
        <w:r>
          <w:rPr>
            <w:rFonts w:ascii="Times New Roman" w:hAnsi="Times New Roman" w:eastAsia="Times New Roman" w:cs="Times New Roman"/>
            <w:b/>
            <w:bCs/>
            <w:sz w:val="32"/>
            <w:szCs w:val="32"/>
            <w14:ligatures w14:val="standardContextual"/>
          </w:rPr>
          <w:t>tion</w:t>
        </w:r>
        <w:bookmarkEnd w:id="6"/>
      </w:ins>
      <w:del w:id="2570"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571"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572"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573" w:author="几" w:date="2025-01-27T16:20:00Z">
          <w:pPr>
            <w:spacing w:before="240" w:after="60" w:line="312" w:lineRule="auto"/>
            <w:jc w:val="left"/>
            <w:outlineLvl w:val="1"/>
          </w:pPr>
        </w:pPrChange>
      </w:pPr>
      <w:ins w:id="2574" w:author="沐" w:date="2025-01-27T15:25:00Z">
        <w:r>
          <w:rPr>
            <w:rFonts w:ascii="Times New Roman" w:hAnsi="Times New Roman" w:eastAsia="Times New Roman" w:cs="Times New Roman"/>
            <w:sz w:val="24"/>
            <w:szCs w:val="22"/>
            <w:lang w:bidi="ar"/>
            <w:rPrChange w:id="2575"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576" w:author="沐" w:date="2025-01-27T15:25:00Z">
        <w:del w:id="2577" w:author="几" w:date="2025-01-27T16:04:00Z">
          <w:r>
            <w:rPr>
              <w:rFonts w:ascii="Times New Roman" w:hAnsi="Times New Roman" w:eastAsia="Times New Roman" w:cs="Times New Roman"/>
              <w:sz w:val="24"/>
              <w:szCs w:val="22"/>
              <w:lang w:bidi="ar"/>
              <w:rPrChange w:id="2578"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579" w:author="沐" w:date="2025-01-27T15:25:00Z">
        <w:r>
          <w:rPr>
            <w:rFonts w:ascii="Times New Roman" w:hAnsi="Times New Roman" w:eastAsia="Times New Roman" w:cs="Times New Roman"/>
            <w:sz w:val="24"/>
            <w:szCs w:val="22"/>
            <w:lang w:bidi="ar"/>
            <w:rPrChange w:id="2580"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581" w:author="沐" w:date="2025-01-27T15:23:00Z"/>
          <w:rFonts w:ascii="Times New Roman" w:hAnsi="Times New Roman" w:cs="Times New Roman"/>
          <w:sz w:val="24"/>
          <w14:ligatures w14:val="standardContextual"/>
        </w:rPr>
      </w:pPr>
      <w:del w:id="2582"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583" w:author="沐" w:date="2025-01-27T15:23:00Z"/>
          <w:rFonts w:ascii="Times New Roman" w:hAnsi="Times New Roman" w:cs="Times New Roman"/>
          <w:sz w:val="24"/>
          <w14:ligatures w14:val="standardContextual"/>
        </w:rPr>
      </w:pPr>
      <w:del w:id="2584"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585" w:author="沐" w:date="2025-01-27T15:23:00Z"/>
          <w:rFonts w:ascii="Times New Roman" w:hAnsi="Times New Roman" w:cs="Times New Roman"/>
          <w:sz w:val="24"/>
          <w14:ligatures w14:val="standardContextual"/>
        </w:rPr>
      </w:pPr>
      <w:del w:id="2586"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587" w:author="沐" w:date="2025-01-27T15:23:00Z"/>
          <w:rFonts w:ascii="Times New Roman" w:hAnsi="Times New Roman" w:cs="Times New Roman"/>
          <w:sz w:val="24"/>
          <w14:ligatures w14:val="standardContextual"/>
        </w:rPr>
      </w:pPr>
      <w:del w:id="2588"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589" w:author="沐" w:date="2025-01-27T15:23:00Z"/>
          <w:rFonts w:ascii="Times New Roman" w:hAnsi="Times New Roman" w:cs="Times New Roman"/>
          <w:sz w:val="24"/>
          <w14:ligatures w14:val="standardContextual"/>
        </w:rPr>
      </w:pPr>
      <w:del w:id="2590"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9"/>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592" w:author="沐" w:date="2025-01-27T15:23:00Z"/>
          <w:rFonts w:ascii="Times New Roman" w:hAnsi="Times New Roman" w:cs="Times New Roman"/>
          <w:szCs w:val="21"/>
          <w14:ligatures w14:val="standardContextual"/>
        </w:rPr>
      </w:pPr>
      <w:del w:id="2593"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594"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595"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596" w:author="几" w:date="2025-01-27T16:21:00Z">
          <w:pPr>
            <w:adjustRightInd w:val="0"/>
            <w:snapToGrid w:val="0"/>
            <w:spacing w:after="97" w:afterLines="30"/>
            <w:ind w:firstLine="480"/>
          </w:pPr>
        </w:pPrChange>
      </w:pPr>
      <w:bookmarkStart w:id="17" w:name="_Toc188728732"/>
      <w:bookmarkStart w:id="18" w:name="_Toc188728943"/>
      <w:bookmarkStart w:id="19" w:name="_Toc188729103"/>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597"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98"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99"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0"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1"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2"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603"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604"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606" w:author="沐" w:date="2025-01-27T22:57:00Z"/>
          <w:rFonts w:ascii="Times New Roman" w:hAnsi="Times New Roman" w:eastAsia="宋体"/>
          <w:sz w:val="24"/>
          <w14:ligatures w14:val="standardContextual"/>
        </w:rPr>
        <w:pPrChange w:id="2605" w:author="几" w:date="2025-01-27T16:21:00Z">
          <w:pPr>
            <w:ind w:firstLine="480" w:firstLineChars="200"/>
          </w:pPr>
        </w:pPrChange>
      </w:pPr>
      <w:del w:id="2607" w:author="沐" w:date="2025-01-27T22:57:00Z">
        <w:r>
          <w:rPr>
            <w:rFonts w:hint="eastAsia" w:ascii="Times New Roman" w:hAnsi="Times New Roman" w:eastAsia="Times New Roman" w:cs="Times New Roman"/>
            <w:sz w:val="24"/>
            <w14:ligatures w14:val="standardContextual"/>
          </w:rPr>
          <w:delText>features</w:delText>
        </w:r>
      </w:del>
      <w:del w:id="2608"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609" w:author="沐" w:date="2025-01-27T22:57:00Z">
        <w:r>
          <w:rPr>
            <w:rFonts w:hint="eastAsia" w:ascii="Times New Roman" w:hAnsi="Times New Roman" w:eastAsia="Times New Roman" w:cs="Times New Roman"/>
            <w:sz w:val="24"/>
            <w14:ligatures w14:val="standardContextual"/>
          </w:rPr>
          <w:delText>decision tree</w:delText>
        </w:r>
      </w:del>
      <w:del w:id="2610"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611"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612" w:author="沐" w:date="2025-01-27T22:57:00Z">
        <w:r>
          <w:rPr>
            <w:rFonts w:ascii="Times New Roman" w:hAnsi="Times New Roman" w:eastAsia="Times New Roman" w:cs="Times New Roman"/>
            <w:sz w:val="24"/>
            <w14:ligatures w14:val="standardContextual"/>
          </w:rPr>
          <w:delText xml:space="preserve">. This </w:delText>
        </w:r>
      </w:del>
      <w:del w:id="2613" w:author="沐" w:date="2025-01-27T22:57:00Z">
        <w:r>
          <w:rPr>
            <w:rFonts w:hint="eastAsia" w:ascii="Times New Roman" w:hAnsi="Times New Roman" w:eastAsia="Times New Roman" w:cs="Times New Roman"/>
            <w:sz w:val="24"/>
            <w14:ligatures w14:val="standardContextual"/>
          </w:rPr>
          <w:delText>paper discusses</w:delText>
        </w:r>
      </w:del>
      <w:del w:id="2614"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615"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617" w:author="沐" w:date="2025-01-27T22:57:00Z"/>
          <w:del w:id="2618" w:author="几" w:date="2025-01-27T22:59:00Z"/>
          <w:rFonts w:ascii="Times New Roman" w:hAnsi="Times New Roman" w:eastAsia="Times New Roman" w:cs="Times New Roman"/>
          <w:sz w:val="24"/>
          <w:rPrChange w:id="2619" w:author="几" w:date="2025-01-27T22:58:00Z">
            <w:rPr>
              <w:ins w:id="2620" w:author="沐" w:date="2025-01-27T22:57:00Z"/>
              <w:del w:id="2621" w:author="几" w:date="2025-01-27T22:59:00Z"/>
              <w:rFonts w:ascii="Times New Roman" w:hAnsi="Times New Roman" w:cs="Times New Roman"/>
              <w:sz w:val="24"/>
            </w:rPr>
          </w:rPrChange>
          <w14:ligatures w14:val="standardContextual"/>
        </w:rPr>
        <w:pPrChange w:id="2616"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622" w:author="沐" w:date="2025-01-27T22:57:00Z">
        <w:r>
          <w:rPr>
            <w:rFonts w:ascii="Times New Roman" w:hAnsi="Times New Roman" w:eastAsia="Times New Roman" w:cs="Times New Roman"/>
            <w:sz w:val="24"/>
            <w:lang w:bidi="ar"/>
            <w:rPrChange w:id="2623"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625" w:author="沐" w:date="2025-01-27T22:57:00Z"/>
          <w:rFonts w:ascii="Times New Roman" w:hAnsi="Times New Roman" w:eastAsia="宋体"/>
          <w:sz w:val="24"/>
          <w14:ligatures w14:val="standardContextual"/>
        </w:rPr>
        <w:pPrChange w:id="2624" w:author="几" w:date="2025-01-27T22:59:00Z">
          <w:pPr>
            <w:ind w:firstLine="480" w:firstLineChars="200"/>
          </w:pPr>
        </w:pPrChange>
      </w:pPr>
      <w:del w:id="2626" w:author="沐" w:date="2025-01-27T22:57:00Z">
        <w:r>
          <w:rPr>
            <w:rFonts w:ascii="Times New Roman" w:hAnsi="Times New Roman" w:eastAsia="Times New Roman" w:cs="Times New Roman"/>
            <w:sz w:val="24"/>
            <w14:ligatures w14:val="standardContextual"/>
          </w:rPr>
          <w:delText xml:space="preserve">Taking the </w:delText>
        </w:r>
      </w:del>
      <w:del w:id="2627" w:author="沐" w:date="2025-01-27T22:57:00Z">
        <w:r>
          <w:rPr>
            <w:rFonts w:hint="eastAsia" w:ascii="Times New Roman" w:hAnsi="Times New Roman" w:eastAsia="Times New Roman" w:cs="Times New Roman"/>
            <w:sz w:val="24"/>
            <w14:ligatures w14:val="standardContextual"/>
          </w:rPr>
          <w:delText>total</w:delText>
        </w:r>
      </w:del>
      <w:del w:id="2628"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629" w:author="沐" w:date="2025-01-27T22:57:00Z">
        <w:r>
          <w:rPr>
            <w:rFonts w:hint="eastAsia" w:ascii="Times New Roman" w:hAnsi="Times New Roman" w:eastAsia="Times New Roman" w:cs="Times New Roman"/>
            <w:sz w:val="24"/>
            <w:vertAlign w:val="superscript"/>
            <w14:ligatures w14:val="standardContextual"/>
          </w:rPr>
          <w:delText>[2]</w:delText>
        </w:r>
      </w:del>
      <w:del w:id="2630"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631" w:author="沐" w:date="2025-01-27T22:57:00Z">
        <w:r>
          <w:rPr>
            <w:rFonts w:hint="eastAsia" w:ascii="Times New Roman" w:hAnsi="Times New Roman" w:eastAsia="Times New Roman" w:cs="Times New Roman"/>
            <w:sz w:val="24"/>
            <w14:ligatures w14:val="standardContextual"/>
          </w:rPr>
          <w:delText>and</w:delText>
        </w:r>
      </w:del>
      <w:del w:id="2632"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633" w:author="沐" w:date="2025-01-27T22:57:00Z">
        <w:r>
          <w:rPr>
            <w:rFonts w:hint="eastAsia" w:ascii="Times New Roman" w:hAnsi="Times New Roman" w:eastAsia="Times New Roman" w:cs="Times New Roman"/>
            <w:sz w:val="24"/>
            <w14:ligatures w14:val="standardContextual"/>
          </w:rPr>
          <w:delText>the model is evaluated</w:delText>
        </w:r>
      </w:del>
      <w:del w:id="2634"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635" w:author="沐" w:date="2025-01-27T22:57:00Z">
        <w:r>
          <w:rPr>
            <w:rFonts w:hint="eastAsia" w:ascii="Times New Roman" w:hAnsi="Times New Roman" w:eastAsia="Times New Roman" w:cs="Times New Roman"/>
            <w:sz w:val="24"/>
            <w14:ligatures w14:val="standardContextual"/>
          </w:rPr>
          <w:delText>classification model</w:delText>
        </w:r>
      </w:del>
      <w:del w:id="2636"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637" w:author="沐" w:date="2025-01-27T22:57:00Z">
        <w:r>
          <w:rPr>
            <w:rFonts w:hint="eastAsia" w:ascii="Times New Roman" w:hAnsi="Times New Roman" w:eastAsia="Times New Roman" w:cs="Times New Roman"/>
            <w:sz w:val="24"/>
            <w14:ligatures w14:val="standardContextual"/>
          </w:rPr>
          <w:delText>cross-validation</w:delText>
        </w:r>
      </w:del>
      <w:del w:id="2638" w:author="沐" w:date="2025-01-27T22:57:00Z">
        <w:r>
          <w:rPr>
            <w:rFonts w:ascii="Times New Roman" w:hAnsi="Times New Roman" w:eastAsia="Times New Roman" w:cs="Times New Roman"/>
            <w:sz w:val="24"/>
            <w14:ligatures w14:val="standardContextual"/>
          </w:rPr>
          <w:delText xml:space="preserve"> to study </w:delText>
        </w:r>
      </w:del>
      <w:del w:id="2639" w:author="沐" w:date="2025-01-27T22:57:00Z">
        <w:r>
          <w:rPr>
            <w:rFonts w:hint="eastAsia" w:ascii="Times New Roman" w:hAnsi="Times New Roman" w:eastAsia="Times New Roman" w:cs="Times New Roman"/>
            <w:sz w:val="24"/>
            <w14:ligatures w14:val="standardContextual"/>
          </w:rPr>
          <w:delText>whether</w:delText>
        </w:r>
      </w:del>
      <w:del w:id="2640"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641" w:author="几" w:date="2025-01-27T22:59:00Z">
          <w:pPr>
            <w:ind w:firstLine="480" w:firstLineChars="200"/>
          </w:pPr>
        </w:pPrChange>
      </w:pPr>
      <w:del w:id="2642"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643" w:author="几" w:date="2025-01-27T22:59:00Z">
        <w:r>
          <w:rPr>
            <w:rFonts w:hint="eastAsia" w:ascii="Times New Roman" w:hAnsi="Times New Roman" w:eastAsia="Times New Roman" w:cs="Times New Roman"/>
            <w:sz w:val="24"/>
            <w14:ligatures w14:val="standardContextual"/>
          </w:rPr>
          <w:delText>in</w:delText>
        </w:r>
      </w:del>
      <w:del w:id="2644"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645" w:author="几" w:date="2025-01-27T22:59:00Z">
        <w:r>
          <w:rPr>
            <w:rFonts w:hint="eastAsia" w:ascii="Times New Roman" w:hAnsi="Times New Roman" w:eastAsia="Times New Roman" w:cs="Times New Roman"/>
            <w:sz w:val="24"/>
            <w:vertAlign w:val="superscript"/>
            <w14:ligatures w14:val="standardContextual"/>
          </w:rPr>
          <w:delText>[3]</w:delText>
        </w:r>
      </w:del>
      <w:del w:id="2646" w:author="几" w:date="2025-01-27T22:59:00Z">
        <w:r>
          <w:rPr>
            <w:rFonts w:ascii="Times New Roman" w:hAnsi="Times New Roman" w:eastAsia="Times New Roman" w:cs="Times New Roman"/>
            <w:sz w:val="24"/>
            <w14:ligatures w14:val="standardContextual"/>
          </w:rPr>
          <w:delText xml:space="preserve">" </w:delText>
        </w:r>
      </w:del>
      <w:del w:id="2647" w:author="几" w:date="2025-01-27T22:59:00Z">
        <w:r>
          <w:rPr>
            <w:rFonts w:hint="eastAsia" w:ascii="Times New Roman" w:hAnsi="Times New Roman" w:eastAsia="Times New Roman" w:cs="Times New Roman"/>
            <w:sz w:val="24"/>
            <w14:ligatures w14:val="standardContextual"/>
          </w:rPr>
          <w:delText>in</w:delText>
        </w:r>
      </w:del>
      <w:del w:id="2648" w:author="几" w:date="2025-01-27T22:59:00Z">
        <w:r>
          <w:rPr>
            <w:rFonts w:ascii="Times New Roman" w:hAnsi="Times New Roman" w:eastAsia="Times New Roman" w:cs="Times New Roman"/>
            <w:sz w:val="24"/>
            <w14:ligatures w14:val="standardContextual"/>
          </w:rPr>
          <w:delText xml:space="preserve"> Change, Volume 175, 2022 </w:delText>
        </w:r>
      </w:del>
      <w:del w:id="2649" w:author="几" w:date="2025-01-27T22:59:00Z">
        <w:r>
          <w:rPr>
            <w:rFonts w:hint="eastAsia" w:ascii="Times New Roman" w:hAnsi="Times New Roman" w:eastAsia="Times New Roman" w:cs="Times New Roman"/>
            <w:sz w:val="24"/>
            <w14:ligatures w14:val="standardContextual"/>
          </w:rPr>
          <w:delText>to</w:delText>
        </w:r>
      </w:del>
      <w:del w:id="2650"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651" w:author="几" w:date="2025-01-27T22:59:00Z">
        <w:r>
          <w:rPr>
            <w:rFonts w:hint="eastAsia" w:ascii="Times New Roman" w:hAnsi="Times New Roman" w:eastAsia="Times New Roman" w:cs="Times New Roman"/>
            <w:sz w:val="24"/>
            <w14:ligatures w14:val="standardContextual"/>
          </w:rPr>
          <w:delText>as important features, through</w:delText>
        </w:r>
      </w:del>
      <w:del w:id="2652"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653"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733"/>
      <w:bookmarkStart w:id="22" w:name="_Toc188728944"/>
      <w:bookmarkStart w:id="23" w:name="_Toc188922255"/>
      <w:bookmarkStart w:id="24" w:name="_Toc188729104"/>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655" w:author="沐" w:date="2025-01-27T15:34:00Z"/>
          <w:rFonts w:ascii="Times New Roman" w:hAnsi="Times New Roman" w:cs="Times New Roman"/>
          <w:sz w:val="24"/>
          <w:szCs w:val="24"/>
          <w:lang w:eastAsia="zh"/>
          <w14:ligatures w14:val="standardContextual"/>
        </w:rPr>
        <w:pPrChange w:id="2654" w:author="几" w:date="2025-01-28T00:28:00Z">
          <w:pPr>
            <w:adjustRightInd w:val="0"/>
            <w:snapToGrid w:val="0"/>
            <w:spacing w:after="97" w:afterLines="30"/>
            <w:ind w:firstLine="420"/>
          </w:pPr>
        </w:pPrChange>
      </w:pPr>
      <w:bookmarkStart w:id="25" w:name="_Toc188728945"/>
      <w:bookmarkStart w:id="26" w:name="_Toc188728734"/>
      <w:bookmarkStart w:id="27" w:name="_Toc18872910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656"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57"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58"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659"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60" w:author="沐" w:date="2025-01-27T15:28:00Z">
            <w:rPr>
              <w:rFonts w:ascii="Times New Roman" w:hAnsi="Times New Roman" w:cs="Times New Roman"/>
              <w:sz w:val="24"/>
              <w:szCs w:val="24"/>
              <w14:ligatures w14:val="standardContextual"/>
            </w:rPr>
          </w:rPrChange>
          <w14:ligatures w14:val="standardContextual"/>
        </w:rPr>
        <w:t>linear correlation criteria</w:t>
      </w:r>
      <w:ins w:id="2661" w:author="沐" w:date="2025-01-27T15:34:00Z">
        <w:r>
          <w:rPr>
            <w:rFonts w:hint="eastAsia" w:ascii="Times New Roman" w:hAnsi="Times New Roman" w:cs="Times New Roman"/>
            <w:b/>
            <w:bCs/>
            <w:sz w:val="24"/>
            <w:szCs w:val="24"/>
            <w:lang w:eastAsia="zh"/>
            <w14:ligatures w14:val="standardContextual"/>
          </w:rPr>
          <w:t>.</w:t>
        </w:r>
      </w:ins>
      <w:del w:id="2662" w:author="沐" w:date="2025-01-27T15:34:00Z">
        <w:r>
          <w:rPr>
            <w:rFonts w:hint="eastAsia" w:ascii="Times New Roman" w:hAnsi="Times New Roman" w:cs="Times New Roman"/>
            <w:sz w:val="24"/>
            <w:szCs w:val="24"/>
            <w14:ligatures w14:val="standardContextual"/>
          </w:rPr>
          <w:delText>, etc</w:delText>
        </w:r>
      </w:del>
      <w:ins w:id="2663"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665" w:author="沐" w:date="2025-01-27T15:34:00Z"/>
          <w:rFonts w:ascii="Times New Roman" w:hAnsi="Times New Roman" w:cs="Times New Roman"/>
          <w:sz w:val="24"/>
          <w:szCs w:val="24"/>
          <w:lang w:eastAsia="zh"/>
          <w14:ligatures w14:val="standardContextual"/>
        </w:rPr>
        <w:pPrChange w:id="2664" w:author="几" w:date="2025-01-28T00:28:00Z">
          <w:pPr>
            <w:adjustRightInd w:val="0"/>
            <w:snapToGrid w:val="0"/>
            <w:spacing w:after="97" w:afterLines="30"/>
            <w:ind w:firstLine="420"/>
          </w:pPr>
        </w:pPrChange>
      </w:pPr>
      <w:del w:id="2666"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667"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668"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669" w:author="沐" w:date="2025-01-27T15:28:00Z">
        <w:r>
          <w:rPr>
            <w:rFonts w:ascii="Times New Roman" w:hAnsi="Times New Roman" w:cs="Times New Roman"/>
            <w:b/>
            <w:bCs/>
            <w:sz w:val="24"/>
            <w:szCs w:val="24"/>
            <w:lang w:eastAsia="zh"/>
            <w:rPrChange w:id="2670" w:author="沐" w:date="2025-01-27T15:28:00Z">
              <w:rPr>
                <w:rFonts w:ascii="Times New Roman" w:hAnsi="Times New Roman" w:cs="Times New Roman"/>
                <w:sz w:val="24"/>
                <w:szCs w:val="24"/>
                <w:lang w:eastAsia="zh"/>
                <w14:ligatures w14:val="standardContextual"/>
              </w:rPr>
            </w:rPrChange>
            <w14:ligatures w14:val="standardContextual"/>
          </w:rPr>
          <w:t>M</w:t>
        </w:r>
      </w:ins>
      <w:del w:id="2671" w:author="沐" w:date="2025-01-27T15:28:00Z">
        <w:r>
          <w:rPr>
            <w:rFonts w:ascii="Times New Roman" w:hAnsi="Times New Roman" w:cs="Times New Roman"/>
            <w:b/>
            <w:bCs/>
            <w:sz w:val="24"/>
            <w:szCs w:val="24"/>
            <w:rPrChange w:id="2672"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673"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674"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675" w:author="几" w:date="2025-01-28T00:28:00Z">
          <w:pPr>
            <w:adjustRightInd w:val="0"/>
            <w:snapToGrid w:val="0"/>
            <w:spacing w:after="97" w:afterLines="30"/>
            <w:ind w:firstLine="420"/>
          </w:pPr>
        </w:pPrChange>
      </w:pPr>
      <w:ins w:id="2676" w:author="几" w:date="2025-01-27T23:03:00Z">
        <w:del w:id="2677"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anchor>
            </w:drawing>
          </w:r>
        </w:del>
      </w:ins>
      <w:ins w:id="2680" w:author="沐" w:date="2025-01-27T15:35:00Z">
        <w:r>
          <w:rPr>
            <w:rFonts w:ascii="Times New Roman" w:hAnsi="Times New Roman" w:cs="Times New Roman"/>
            <w:sz w:val="24"/>
            <w:szCs w:val="24"/>
            <w14:ligatures w14:val="standardContextual"/>
          </w:rPr>
          <w:t xml:space="preserve">Regarding the impact of great coaches, we use the </w:t>
        </w:r>
      </w:ins>
      <w:ins w:id="2681" w:author="沐" w:date="2025-01-27T15:35:00Z">
        <w:r>
          <w:rPr>
            <w:rFonts w:ascii="Times New Roman" w:hAnsi="Times New Roman" w:cs="Times New Roman"/>
            <w:b/>
            <w:bCs/>
            <w:sz w:val="24"/>
            <w:szCs w:val="24"/>
            <w:rPrChange w:id="2682"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683" w:author="沐" w:date="2025-01-27T15:35:00Z">
        <w:r>
          <w:rPr>
            <w:rFonts w:ascii="Times New Roman" w:hAnsi="Times New Roman" w:cs="Times New Roman"/>
            <w:sz w:val="24"/>
            <w:szCs w:val="24"/>
            <w14:ligatures w14:val="standardContextual"/>
          </w:rPr>
          <w:t xml:space="preserve">, which combines the </w:t>
        </w:r>
      </w:ins>
      <w:ins w:id="2684" w:author="沐" w:date="2025-01-27T15:35:00Z">
        <w:r>
          <w:rPr>
            <w:rFonts w:ascii="Times New Roman" w:hAnsi="Times New Roman" w:cs="Times New Roman"/>
            <w:b/>
            <w:bCs/>
            <w:sz w:val="24"/>
            <w:szCs w:val="24"/>
            <w:rPrChange w:id="2685" w:author="沐" w:date="2025-01-27T15:35:00Z">
              <w:rPr>
                <w:rFonts w:ascii="Times New Roman" w:hAnsi="Times New Roman" w:cs="Times New Roman"/>
                <w:sz w:val="24"/>
                <w:szCs w:val="24"/>
                <w14:ligatures w14:val="standardContextual"/>
              </w:rPr>
            </w:rPrChange>
            <w14:ligatures w14:val="standardContextual"/>
          </w:rPr>
          <w:t>momentum metric</w:t>
        </w:r>
      </w:ins>
      <w:ins w:id="2686" w:author="沐" w:date="2025-01-27T15:35:00Z">
        <w:r>
          <w:rPr>
            <w:rFonts w:ascii="Times New Roman" w:hAnsi="Times New Roman" w:cs="Times New Roman"/>
            <w:sz w:val="24"/>
            <w:szCs w:val="24"/>
            <w14:ligatures w14:val="standardContextual"/>
          </w:rPr>
          <w:t xml:space="preserve"> and the </w:t>
        </w:r>
      </w:ins>
      <w:ins w:id="2687" w:author="沐" w:date="2025-01-27T15:35:00Z">
        <w:r>
          <w:rPr>
            <w:rFonts w:ascii="Times New Roman" w:hAnsi="Times New Roman" w:cs="Times New Roman"/>
            <w:b/>
            <w:bCs/>
            <w:sz w:val="24"/>
            <w:szCs w:val="24"/>
            <w:rPrChange w:id="2688" w:author="沐" w:date="2025-01-27T15:35:00Z">
              <w:rPr>
                <w:rFonts w:ascii="Times New Roman" w:hAnsi="Times New Roman" w:cs="Times New Roman"/>
                <w:sz w:val="24"/>
                <w:szCs w:val="24"/>
                <w14:ligatures w14:val="standardContextual"/>
              </w:rPr>
            </w:rPrChange>
            <w14:ligatures w14:val="standardContextual"/>
          </w:rPr>
          <w:t>linear metric</w:t>
        </w:r>
      </w:ins>
      <w:ins w:id="2689"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691" w:author="几" w:date="2025-01-27T16:01:00Z"/>
          <w:rFonts w:ascii="Times New Roman" w:hAnsi="Times New Roman" w:cs="Times New Roman"/>
          <w:sz w:val="24"/>
          <w:szCs w:val="24"/>
          <w14:ligatures w14:val="standardContextual"/>
        </w:rPr>
        <w:pPrChange w:id="2690" w:author="几" w:date="2025-01-28T00:28:00Z">
          <w:pPr>
            <w:adjustRightInd w:val="0"/>
            <w:snapToGrid w:val="0"/>
            <w:spacing w:after="97" w:afterLines="30"/>
            <w:ind w:firstLine="420"/>
          </w:pPr>
        </w:pPrChange>
      </w:pPr>
      <w:ins w:id="2692" w:author="几" w:date="2025-01-27T22:57:00Z">
        <w:del w:id="2693" w:author="asus" w:date="2025-01-28T02:29:00Z">
          <w:r>
            <w:rPr>
              <w:rFonts w:ascii="Times New Roman" w:hAnsi="Times New Roman" w:cs="Times New Roman"/>
              <w:sz w:val="24"/>
              <w:szCs w:val="24"/>
              <w14:ligatures w14:val="standardContextual"/>
            </w:rPr>
            <w:drawing>
              <wp:anchor distT="0" distB="0" distL="0" distR="0" simplePos="0" relativeHeight="251677696"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21"/>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696"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697"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698" w:author="沐" w:date="2025-01-27T15:30:00Z">
            <w:rPr>
              <w:rFonts w:ascii="Times New Roman" w:hAnsi="Times New Roman" w:cs="Times New Roman"/>
              <w:sz w:val="24"/>
              <w:szCs w:val="24"/>
              <w14:ligatures w14:val="standardContextual"/>
            </w:rPr>
          </w:rPrChange>
          <w14:ligatures w14:val="standardContextual"/>
        </w:rPr>
        <w:t>ARIMA(</w:t>
      </w:r>
      <w:ins w:id="2699" w:author="沐" w:date="2025-01-27T15:29:00Z">
        <w:r>
          <w:rPr>
            <w:rFonts w:ascii="Times New Roman" w:hAnsi="Times New Roman" w:cs="Times New Roman"/>
            <w:b/>
            <w:bCs/>
            <w:i/>
            <w:iCs/>
            <w:sz w:val="24"/>
            <w:szCs w:val="24"/>
            <w:lang w:eastAsia="zh"/>
            <w:rPrChange w:id="2700" w:author="沐" w:date="2025-01-27T15:30:00Z">
              <w:rPr>
                <w:rFonts w:ascii="Times New Roman" w:hAnsi="Times New Roman" w:cs="Times New Roman"/>
                <w:sz w:val="24"/>
                <w:szCs w:val="24"/>
                <w:lang w:eastAsia="zh"/>
                <w14:ligatures w14:val="standardContextual"/>
              </w:rPr>
            </w:rPrChange>
            <w14:ligatures w14:val="standardContextual"/>
          </w:rPr>
          <w:t>p</w:t>
        </w:r>
      </w:ins>
      <w:del w:id="2701" w:author="沐" w:date="2025-01-27T15:29:00Z">
        <w:r>
          <w:rPr>
            <w:rFonts w:ascii="Times New Roman" w:hAnsi="Times New Roman" w:cs="Times New Roman"/>
            <w:b/>
            <w:bCs/>
            <w:i/>
            <w:iCs/>
            <w:sz w:val="24"/>
            <w:szCs w:val="24"/>
            <w:rPrChange w:id="2702"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703" w:author="沐" w:date="2025-01-27T15:30:00Z">
            <w:rPr>
              <w:rFonts w:ascii="Times New Roman" w:hAnsi="Times New Roman" w:cs="Times New Roman"/>
              <w:sz w:val="24"/>
              <w:szCs w:val="24"/>
              <w14:ligatures w14:val="standardContextual"/>
            </w:rPr>
          </w:rPrChange>
          <w14:ligatures w14:val="standardContextual"/>
        </w:rPr>
        <w:t xml:space="preserve">, </w:t>
      </w:r>
      <w:ins w:id="2704" w:author="沐" w:date="2025-01-27T15:29:00Z">
        <w:r>
          <w:rPr>
            <w:rFonts w:ascii="Times New Roman" w:hAnsi="Times New Roman" w:cs="Times New Roman"/>
            <w:b/>
            <w:bCs/>
            <w:i/>
            <w:iCs/>
            <w:sz w:val="24"/>
            <w:szCs w:val="24"/>
            <w:lang w:eastAsia="zh"/>
            <w:rPrChange w:id="2705" w:author="沐" w:date="2025-01-27T15:30:00Z">
              <w:rPr>
                <w:rFonts w:ascii="Times New Roman" w:hAnsi="Times New Roman" w:cs="Times New Roman"/>
                <w:sz w:val="24"/>
                <w:szCs w:val="24"/>
                <w:lang w:eastAsia="zh"/>
                <w14:ligatures w14:val="standardContextual"/>
              </w:rPr>
            </w:rPrChange>
            <w14:ligatures w14:val="standardContextual"/>
          </w:rPr>
          <w:t>d</w:t>
        </w:r>
      </w:ins>
      <w:del w:id="2706" w:author="沐" w:date="2025-01-27T15:29:00Z">
        <w:r>
          <w:rPr>
            <w:rFonts w:ascii="Times New Roman" w:hAnsi="Times New Roman" w:cs="Times New Roman"/>
            <w:b/>
            <w:bCs/>
            <w:i/>
            <w:iCs/>
            <w:sz w:val="24"/>
            <w:szCs w:val="24"/>
            <w:rPrChange w:id="2707"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08" w:author="沐" w:date="2025-01-27T15:30:00Z">
            <w:rPr>
              <w:rFonts w:ascii="Times New Roman" w:hAnsi="Times New Roman" w:cs="Times New Roman"/>
              <w:sz w:val="24"/>
              <w:szCs w:val="24"/>
              <w14:ligatures w14:val="standardContextual"/>
            </w:rPr>
          </w:rPrChange>
          <w14:ligatures w14:val="standardContextual"/>
        </w:rPr>
        <w:t xml:space="preserve">, </w:t>
      </w:r>
      <w:ins w:id="2709" w:author="沐" w:date="2025-01-27T15:29:00Z">
        <w:r>
          <w:rPr>
            <w:rFonts w:ascii="Times New Roman" w:hAnsi="Times New Roman" w:cs="Times New Roman"/>
            <w:b/>
            <w:bCs/>
            <w:i/>
            <w:iCs/>
            <w:sz w:val="24"/>
            <w:szCs w:val="24"/>
            <w:lang w:eastAsia="zh"/>
            <w:rPrChange w:id="2710" w:author="沐" w:date="2025-01-27T15:30:00Z">
              <w:rPr>
                <w:rFonts w:ascii="Times New Roman" w:hAnsi="Times New Roman" w:cs="Times New Roman"/>
                <w:sz w:val="24"/>
                <w:szCs w:val="24"/>
                <w:lang w:eastAsia="zh"/>
                <w14:ligatures w14:val="standardContextual"/>
              </w:rPr>
            </w:rPrChange>
            <w14:ligatures w14:val="standardContextual"/>
          </w:rPr>
          <w:t>q</w:t>
        </w:r>
      </w:ins>
      <w:del w:id="2711" w:author="沐" w:date="2025-01-27T15:29:00Z">
        <w:r>
          <w:rPr>
            <w:rFonts w:ascii="Times New Roman" w:hAnsi="Times New Roman" w:cs="Times New Roman"/>
            <w:b/>
            <w:bCs/>
            <w:i/>
            <w:iCs/>
            <w:sz w:val="24"/>
            <w:szCs w:val="24"/>
            <w:rPrChange w:id="2712"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13"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714" w:author="沐" w:date="2025-01-27T15:30:00Z">
            <w:rPr>
              <w:rFonts w:ascii="Times New Roman" w:hAnsi="Times New Roman" w:cs="Times New Roman"/>
              <w:sz w:val="24"/>
              <w:szCs w:val="24"/>
              <w14:ligatures w14:val="standardContextual"/>
            </w:rPr>
          </w:rPrChange>
          <w14:ligatures w14:val="standardContextual"/>
        </w:rPr>
        <w:t xml:space="preserve"> </w:t>
      </w:r>
      <w:ins w:id="2715" w:author="沐" w:date="2025-01-27T15:32:00Z">
        <w:r>
          <w:rPr>
            <w:rFonts w:ascii="Times New Roman" w:hAnsi="Times New Roman" w:cs="Times New Roman"/>
            <w:b w:val="0"/>
            <w:bCs w:val="0"/>
            <w:sz w:val="24"/>
            <w:szCs w:val="24"/>
            <w:lang w:eastAsia="zh"/>
            <w:rPrChange w:id="2716" w:author="沐" w:date="2025-01-27T15:34:00Z">
              <w:rPr>
                <w:rFonts w:ascii="Times New Roman" w:hAnsi="Times New Roman" w:cs="Times New Roman"/>
                <w:b/>
                <w:bCs/>
                <w:sz w:val="24"/>
                <w:szCs w:val="24"/>
                <w:lang w:eastAsia="zh"/>
                <w14:ligatures w14:val="standardContextual"/>
              </w:rPr>
            </w:rPrChange>
            <w14:ligatures w14:val="standardContextual"/>
          </w:rPr>
          <w:t>(</w:t>
        </w:r>
      </w:ins>
      <w:ins w:id="2717" w:author="沐" w:date="2025-01-27T15:34:00Z">
        <w:r>
          <w:rPr>
            <w:rFonts w:ascii="Times New Roman" w:hAnsi="Times New Roman" w:cs="Times New Roman"/>
            <w:b w:val="0"/>
            <w:bCs w:val="0"/>
            <w:sz w:val="24"/>
            <w:szCs w:val="24"/>
            <w:lang w:eastAsia="zh"/>
            <w:rPrChange w:id="2718"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719" w:author="沐" w:date="2025-01-27T15:32:00Z">
        <w:r>
          <w:rPr>
            <w:rFonts w:ascii="Times New Roman" w:hAnsi="Times New Roman" w:cs="Times New Roman"/>
            <w:b w:val="0"/>
            <w:bCs w:val="0"/>
            <w:i/>
            <w:iCs/>
            <w:sz w:val="24"/>
            <w:szCs w:val="24"/>
            <w:lang w:eastAsia="zh"/>
            <w:rPrChange w:id="2720"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721" w:author="沐" w:date="2025-01-27T15:32:00Z">
        <w:r>
          <w:rPr>
            <w:rFonts w:ascii="Times New Roman" w:hAnsi="Times New Roman" w:cs="Times New Roman"/>
            <w:b w:val="0"/>
            <w:bCs w:val="0"/>
            <w:sz w:val="24"/>
            <w:szCs w:val="24"/>
            <w:lang w:eastAsia="zh"/>
            <w:rPrChange w:id="2722"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724" w:author="几" w:date="2025-01-27T23:00:00Z"/>
          <w:rFonts w:ascii="Times New Roman" w:hAnsi="Times New Roman" w:cs="Times New Roman"/>
          <w:sz w:val="24"/>
          <w:szCs w:val="24"/>
          <w14:ligatures w14:val="standardContextual"/>
        </w:rPr>
        <w:pPrChange w:id="2723" w:author="几 [2]" w:date="2025-01-28T02:41:53Z">
          <w:pPr>
            <w:adjustRightInd w:val="0"/>
            <w:snapToGrid w:val="0"/>
            <w:spacing w:after="97" w:afterLines="30"/>
            <w:ind w:firstLine="420"/>
          </w:pPr>
        </w:pPrChange>
      </w:pPr>
      <w:ins w:id="2725" w:author="asus" w:date="2025-01-28T02:29:00Z">
        <w:del w:id="2726"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729"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ins>
      <w:ins w:id="2731" w:author="asus" w:date="2025-01-28T02:29:00Z">
        <w:r>
          <w:rPr>
            <w:rFonts w:ascii="Times New Roman" w:hAnsi="Times New Roman" w:cs="Times New Roman"/>
            <w:sz w:val="24"/>
            <w:szCs w:val="24"/>
            <w14:ligatures w14:val="standardContextual"/>
          </w:rPr>
          <w:t xml:space="preserve"> </w:t>
        </w:r>
      </w:ins>
      <w:del w:id="2732" w:author="asus" w:date="2025-01-28T02:29:00Z">
        <w:r>
          <w:rPr>
            <w:rFonts w:ascii="Times New Roman" w:hAnsi="Times New Roman" w:cs="Times New Roman"/>
            <w:sz w:val="24"/>
            <w:szCs w:val="24"/>
            <w14:ligatures w14:val="standardContextual"/>
          </w:rPr>
          <w:drawing>
            <wp:anchor distT="0" distB="0" distL="114300" distR="114300" simplePos="0" relativeHeight="251668480"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734" w:author="几" w:date="2025-01-27T23:03:00Z">
        <w:r>
          <w:rPr>
            <w:rFonts w:ascii="Times New Roman" w:hAnsi="Times New Roman" w:cs="Times New Roman"/>
            <w:sz w:val="24"/>
            <w:szCs w:val="24"/>
            <w14:ligatures w14:val="standardContextual"/>
          </w:rPr>
          <w:drawing>
            <wp:anchor distT="0" distB="0" distL="114300" distR="114300" simplePos="0" relativeHeight="251667456"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736" w:author="几" w:date="2025-01-28T01:14:00Z">
        <w:del w:id="2737" w:author="asus" w:date="2025-01-28T02:29:00Z">
          <w:r>
            <w:rPr>
              <w:rFonts w:ascii="Times New Roman" w:hAnsi="Times New Roman" w:cs="Times New Roman"/>
              <w:sz w:val="24"/>
              <w:szCs w:val="24"/>
              <w14:ligatures w14:val="standardContextual"/>
            </w:rPr>
            <w:drawing>
              <wp:anchor distT="0" distB="0" distL="0" distR="0" simplePos="0" relativeHeight="251683840"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anchor>
            </w:drawing>
          </w:r>
        </w:del>
      </w:ins>
      <w:ins w:id="2740" w:author="沐" w:date="2025-01-27T23:03:00Z">
        <w:del w:id="2741"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inline>
            </w:drawing>
          </w:r>
        </w:del>
      </w:ins>
      <w:ins w:id="2744" w:author="几" w:date="2025-01-27T22:59:00Z">
        <w:del w:id="2745"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ins>
      <w:ins w:id="2748" w:author="沐" w:date="2025-01-27T23:00:00Z">
        <w:del w:id="2749"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inline>
            </w:drawing>
          </w:r>
        </w:del>
      </w:ins>
      <w:ins w:id="2752" w:author="几" w:date="2025-01-27T22:59:00Z">
        <w:del w:id="2753"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757" w:author="几" w:date="2025-01-27T23:00:00Z"/>
          <w:rFonts w:ascii="Times New Roman" w:hAnsi="Times New Roman" w:cs="Times New Roman"/>
          <w:sz w:val="24"/>
          <w:szCs w:val="24"/>
          <w14:ligatures w14:val="standardContextual"/>
        </w:rPr>
        <w:pPrChange w:id="2756" w:author="几" w:date="2025-01-27T23:03:00Z">
          <w:pPr>
            <w:adjustRightInd w:val="0"/>
            <w:snapToGrid w:val="0"/>
            <w:spacing w:after="97" w:afterLines="30"/>
            <w:ind w:firstLine="420"/>
            <w:jc w:val="left"/>
          </w:pPr>
        </w:pPrChange>
      </w:pPr>
      <w:ins w:id="2758" w:author="沐" w:date="2025-01-27T15:49:00Z">
        <w:del w:id="2759"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ins>
      <w:del w:id="2762"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765" w:author="几" w:date="2025-01-27T23:00:00Z"/>
          <w:rFonts w:ascii="Times New Roman" w:hAnsi="Times New Roman" w:cs="Times New Roman"/>
          <w:sz w:val="24"/>
          <w:szCs w:val="24"/>
          <w14:ligatures w14:val="standardContextual"/>
        </w:rPr>
        <w:pPrChange w:id="2764" w:author="几" w:date="2025-01-27T23:03:00Z">
          <w:pPr>
            <w:adjustRightInd w:val="0"/>
            <w:snapToGrid w:val="0"/>
            <w:spacing w:after="97" w:afterLines="30"/>
            <w:ind w:firstLine="420"/>
            <w:jc w:val="left"/>
          </w:pPr>
        </w:pPrChange>
      </w:pPr>
      <w:del w:id="2766"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769" w:author="沐" w:date="2025-01-27T23:00:00Z"/>
          <w:rFonts w:ascii="Times New Roman" w:hAnsi="Times New Roman" w:cs="Times New Roman"/>
          <w:sz w:val="24"/>
          <w:szCs w:val="24"/>
          <w14:ligatures w14:val="standardContextual"/>
        </w:rPr>
        <w:pPrChange w:id="2768" w:author="几" w:date="2025-01-27T23:03:00Z">
          <w:pPr>
            <w:adjustRightInd w:val="0"/>
            <w:snapToGrid w:val="0"/>
            <w:spacing w:after="97" w:afterLines="30"/>
            <w:ind w:firstLine="420"/>
            <w:jc w:val="left"/>
          </w:pPr>
        </w:pPrChange>
      </w:pPr>
      <w:del w:id="2770"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773" w:author="沐" w:date="2025-01-27T23:00:00Z"/>
          <w:rFonts w:ascii="Times New Roman" w:hAnsi="Times New Roman" w:cs="Times New Roman"/>
          <w:szCs w:val="21"/>
          <w14:ligatures w14:val="standardContextual"/>
        </w:rPr>
        <w:pPrChange w:id="2772"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775" w:author="几" w:date="2025-01-27T23:03:00Z"/>
          <w:rFonts w:ascii="Times New Roman" w:hAnsi="Times New Roman" w:cs="Times New Roman"/>
          <w:szCs w:val="21"/>
          <w14:ligatures w14:val="standardContextual"/>
        </w:rPr>
        <w:pPrChange w:id="2774" w:author="asus" w:date="2025-01-28T02:22:00Z">
          <w:pPr>
            <w:adjustRightInd w:val="0"/>
            <w:snapToGrid w:val="0"/>
            <w:spacing w:after="97" w:afterLines="30"/>
            <w:ind w:firstLine="420"/>
            <w:jc w:val="center"/>
          </w:pPr>
        </w:pPrChange>
      </w:pPr>
      <w:del w:id="2776" w:author="asus" w:date="2025-01-28T02:19:00Z">
        <w:r>
          <w:rPr>
            <w:rFonts w:ascii="Times New Roman" w:hAnsi="Times New Roman" w:cs="Times New Roman"/>
            <w:szCs w:val="21"/>
            <w14:ligatures w14:val="standardContextual"/>
          </w:rPr>
          <w:delText>F</w:delText>
        </w:r>
      </w:del>
      <w:del w:id="2777" w:author="asus" w:date="2025-01-28T02:19:00Z">
        <w:r>
          <w:rPr>
            <w:rFonts w:hint="eastAsia" w:ascii="Times New Roman" w:hAnsi="Times New Roman" w:cs="Times New Roman"/>
            <w:szCs w:val="21"/>
            <w14:ligatures w14:val="standardContextual"/>
          </w:rPr>
          <w:delText xml:space="preserve">igure2 </w:delText>
        </w:r>
      </w:del>
      <w:ins w:id="2778" w:author="asus" w:date="2025-01-28T02:19:00Z">
        <w:r>
          <w:rPr>
            <w:rFonts w:ascii="Times New Roman" w:hAnsi="Times New Roman" w:cs="Times New Roman"/>
            <w:szCs w:val="21"/>
            <w14:ligatures w14:val="standardContextual"/>
          </w:rPr>
          <w:t>F</w:t>
        </w:r>
      </w:ins>
      <w:ins w:id="2779" w:author="asus" w:date="2025-01-28T02:19:00Z">
        <w:r>
          <w:rPr>
            <w:rFonts w:hint="eastAsia" w:ascii="Times New Roman" w:hAnsi="Times New Roman" w:cs="Times New Roman"/>
            <w:szCs w:val="21"/>
            <w14:ligatures w14:val="standardContextual"/>
          </w:rPr>
          <w:t>igure</w:t>
        </w:r>
      </w:ins>
      <w:ins w:id="2780" w:author="asus" w:date="2025-01-28T02:19:00Z">
        <w:r>
          <w:rPr>
            <w:rFonts w:ascii="Times New Roman" w:hAnsi="Times New Roman" w:cs="Times New Roman"/>
            <w:szCs w:val="21"/>
            <w14:ligatures w14:val="standardContextual"/>
          </w:rPr>
          <w:t>1</w:t>
        </w:r>
      </w:ins>
      <w:ins w:id="2781"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783" w:author="沐" w:date="2025-01-27T23:00:00Z"/>
          <w:rFonts w:ascii="Times New Roman" w:hAnsi="Times New Roman" w:eastAsia="Times New Roman" w:cs="Times New Roman"/>
          <w:b/>
          <w:bCs/>
          <w:sz w:val="32"/>
          <w:szCs w:val="32"/>
          <w14:ligatures w14:val="standardContextual"/>
        </w:rPr>
        <w:pPrChange w:id="2782"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784"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786" w:author="几" w:date="2025-01-27T23:04:00Z"/>
          <w:rFonts w:ascii="Times New Roman" w:hAnsi="Times New Roman" w:eastAsia="Times New Roman" w:cs="Times New Roman"/>
          <w:sz w:val="24"/>
          <w:lang w:eastAsia="zh"/>
          <w14:ligatures w14:val="standardContextual"/>
        </w:rPr>
        <w:pPrChange w:id="2785"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787" w:author="几" w:date="2025-01-27T23:04:00Z">
        <w:r>
          <w:rPr>
            <w:rFonts w:hint="eastAsia" w:ascii="Times New Roman" w:hAnsi="Times New Roman" w:eastAsia="Times New Roman" w:cs="Times New Roman"/>
            <w:sz w:val="24"/>
            <w:lang w:eastAsia="zh"/>
            <w14:ligatures w14:val="standardContextual"/>
          </w:rPr>
          <w:t xml:space="preserve">other </w:t>
        </w:r>
      </w:ins>
      <w:ins w:id="2788" w:author="几" w:date="2025-01-27T23:05:00Z">
        <w:r>
          <w:rPr>
            <w:rFonts w:hint="eastAsia" w:ascii="Times New Roman" w:hAnsi="Times New Roman" w:eastAsia="Times New Roman" w:cs="Times New Roman"/>
            <w:sz w:val="24"/>
            <w:lang w:eastAsia="zh"/>
            <w14:ligatures w14:val="standardContextual"/>
          </w:rPr>
          <w:t>reasons were not considered.</w:t>
        </w:r>
      </w:ins>
    </w:p>
    <w:p w14:paraId="66204475">
      <w:pPr>
        <w:spacing w:before="40" w:after="40"/>
        <w:ind w:firstLine="480" w:firstLineChars="200"/>
        <w:rPr>
          <w:ins w:id="2790" w:author="几 [2]" w:date="2025-01-28T02:41:16Z"/>
          <w:rFonts w:ascii="Times New Roman" w:hAnsi="Times New Roman" w:eastAsia="Times New Roman" w:cs="Times New Roman"/>
          <w:sz w:val="24"/>
          <w14:ligatures w14:val="standardContextual"/>
        </w:rPr>
        <w:pPrChange w:id="2789" w:author="几" w:date="2025-01-28T00:28:00Z">
          <w:pPr>
            <w:ind w:firstLine="480" w:firstLineChars="200"/>
          </w:pPr>
        </w:pPrChange>
      </w:pPr>
    </w:p>
    <w:p w14:paraId="70D3F42F">
      <w:pPr>
        <w:spacing w:before="40" w:after="40"/>
        <w:ind w:firstLine="0" w:firstLineChars="0"/>
        <w:rPr>
          <w:ins w:id="2792" w:author="几" w:date="2025-01-27T23:46:00Z"/>
          <w:rFonts w:ascii="Times New Roman" w:hAnsi="Times New Roman" w:eastAsia="Times New Roman" w:cs="Times New Roman"/>
          <w:sz w:val="24"/>
          <w14:ligatures w14:val="standardContextual"/>
        </w:rPr>
        <w:sectPr>
          <w:headerReference r:id="rId13" w:type="first"/>
          <w:footerReference r:id="rId16" w:type="first"/>
          <w:headerReference r:id="rId11" w:type="default"/>
          <w:footerReference r:id="rId14" w:type="default"/>
          <w:headerReference r:id="rId12" w:type="even"/>
          <w:footerReference r:id="rId15" w:type="even"/>
          <w:pgSz w:w="11906" w:h="16838"/>
          <w:pgMar w:top="1418" w:right="1418" w:bottom="1418" w:left="1418" w:header="851" w:footer="992" w:gutter="0"/>
          <w:pgNumType w:fmt="decimal"/>
          <w:cols w:space="425" w:num="1"/>
          <w:titlePg/>
          <w:docGrid w:type="lines" w:linePitch="326" w:charSpace="0"/>
        </w:sectPr>
        <w:pPrChange w:id="2791" w:author="几 [2]" w:date="2025-01-28T02:41:18Z">
          <w:pPr>
            <w:ind w:firstLine="480" w:firstLineChars="200"/>
          </w:pPr>
        </w:pPrChange>
      </w:pPr>
    </w:p>
    <w:p w14:paraId="3B53BD03">
      <w:pPr>
        <w:spacing w:before="40" w:after="40"/>
        <w:ind w:firstLine="480" w:firstLineChars="200"/>
        <w:rPr>
          <w:del w:id="2794" w:author="几" w:date="2025-01-27T23:04:00Z"/>
          <w:rFonts w:ascii="Times New Roman" w:hAnsi="Times New Roman" w:eastAsia="宋体"/>
          <w:sz w:val="24"/>
          <w14:ligatures w14:val="standardContextual"/>
        </w:rPr>
        <w:pPrChange w:id="2793" w:author="几" w:date="2025-01-28T00:28:00Z">
          <w:pPr>
            <w:ind w:firstLine="480" w:firstLineChars="200"/>
          </w:pPr>
        </w:pPrChange>
      </w:pPr>
      <w:del w:id="2795" w:author="几" w:date="2025-01-27T23:04:00Z">
        <w:r>
          <w:rPr>
            <w:rFonts w:ascii="Times New Roman" w:hAnsi="Times New Roman" w:eastAsia="Times New Roman" w:cs="Times New Roman"/>
            <w:sz w:val="24"/>
            <w14:ligatures w14:val="standardContextual"/>
          </w:rPr>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pPr>
        <w:spacing w:before="40" w:after="40"/>
        <w:ind w:firstLine="482" w:firstLineChars="200"/>
        <w:rPr>
          <w:ins w:id="2797" w:author="几" w:date="2025-01-27T23:05:00Z"/>
          <w:rFonts w:ascii="Times New Roman" w:hAnsi="Times New Roman" w:eastAsia="Times New Roman" w:cs="Times New Roman"/>
          <w:sz w:val="24"/>
          <w:lang w:eastAsia="zh"/>
          <w14:ligatures w14:val="standardContextual"/>
        </w:rPr>
        <w:pPrChange w:id="2796" w:author="几" w:date="2025-01-28T00:28:00Z">
          <w:pPr>
            <w:ind w:firstLine="480" w:firstLineChars="200"/>
          </w:pPr>
        </w:pPrChange>
      </w:pPr>
      <w:ins w:id="2798" w:author="沐" w:date="2025-01-27T23:06:00Z">
        <w:r>
          <w:rPr>
            <w:rFonts w:ascii="Times New Roman" w:hAnsi="Times New Roman" w:eastAsia="Times New Roman" w:cs="Times New Roman"/>
            <w:b/>
            <w:bCs/>
            <w:sz w:val="24"/>
            <w:lang w:eastAsia="zh"/>
            <w:rPrChange w:id="2799"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800" w:author="沐" w:date="2025-01-27T23:06:00Z">
        <w:r>
          <w:rPr>
            <w:rFonts w:ascii="Times New Roman" w:hAnsi="Times New Roman" w:eastAsia="Times New Roman" w:cs="Times New Roman"/>
            <w:b/>
            <w:bCs/>
            <w:sz w:val="24"/>
            <w:rPrChange w:id="2801"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802"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803"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804"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806" w:author="几" w:date="2025-01-27T23:05:00Z"/>
          <w:rFonts w:ascii="Times New Roman" w:hAnsi="Times New Roman" w:eastAsia="宋体"/>
          <w:sz w:val="24"/>
          <w14:ligatures w14:val="standardContextual"/>
        </w:rPr>
        <w:pPrChange w:id="2805" w:author="几" w:date="2025-01-28T00:28:00Z">
          <w:pPr>
            <w:ind w:firstLine="480" w:firstLineChars="200"/>
          </w:pPr>
        </w:pPrChange>
      </w:pPr>
      <w:del w:id="2807"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808"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809"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811" w:author="几" w:date="2025-01-27T23:07:00Z"/>
          <w:rFonts w:ascii="Times New Roman" w:hAnsi="Times New Roman" w:eastAsia="Times New Roman" w:cs="Times New Roman"/>
          <w:sz w:val="24"/>
          <w14:ligatures w14:val="standardContextual"/>
        </w:rPr>
        <w:pPrChange w:id="2810"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812"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813"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815" w:author="几" w:date="2025-01-27T23:07:00Z"/>
          <w:rFonts w:ascii="Times New Roman" w:hAnsi="Times New Roman" w:eastAsia="宋体"/>
          <w:sz w:val="24"/>
          <w14:ligatures w14:val="standardContextual"/>
        </w:rPr>
        <w:pPrChange w:id="2814" w:author="几" w:date="2025-01-27T16:40:00Z">
          <w:pPr>
            <w:ind w:firstLine="480" w:firstLineChars="200"/>
          </w:pPr>
        </w:pPrChange>
      </w:pPr>
      <w:del w:id="2816"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818" w:author="几" w:date="2025-01-27T23:07:00Z"/>
          <w:rFonts w:ascii="Times New Roman" w:hAnsi="Times New Roman" w:cs="Times New Roman"/>
          <w:sz w:val="24"/>
          <w14:ligatures w14:val="standardContextual"/>
        </w:rPr>
        <w:pPrChange w:id="2817" w:author="几" w:date="2025-01-27T16:40:00Z">
          <w:pPr>
            <w:ind w:firstLine="482" w:firstLineChars="200"/>
          </w:pPr>
        </w:pPrChange>
      </w:pPr>
      <w:del w:id="2819" w:author="几" w:date="2025-01-27T23:07:00Z">
        <w:r>
          <w:rPr>
            <w:rFonts w:ascii="Times New Roman" w:hAnsi="Times New Roman" w:eastAsia="Times New Roman" w:cs="Times New Roman"/>
            <w:b/>
            <w:bCs/>
            <w:sz w:val="24"/>
            <w14:ligatures w14:val="standardContextual"/>
          </w:rPr>
          <w:delText>"Great Coach" effect hypothesis</w:delText>
        </w:r>
      </w:del>
      <w:del w:id="2820"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821"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823" w:author="几" w:date="2025-01-27T23:07:00Z"/>
          <w:rFonts w:ascii="Times New Roman" w:hAnsi="Times New Roman" w:eastAsia="Times New Roman" w:cs="Times New Roman"/>
          <w:b/>
          <w:bCs/>
          <w:sz w:val="24"/>
          <w14:ligatures w14:val="standardContextual"/>
        </w:rPr>
        <w:pPrChange w:id="2822" w:author="沐" w:date="2025-01-27T23:03:00Z">
          <w:pPr>
            <w:ind w:firstLine="482" w:firstLineChars="200"/>
          </w:pPr>
        </w:pPrChange>
      </w:pPr>
      <w:del w:id="2824"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826" w:author="几" w:date="2025-01-27T23:07:00Z"/>
          <w:rFonts w:ascii="Times New Roman" w:hAnsi="Times New Roman" w:eastAsia="宋体"/>
          <w:sz w:val="24"/>
          <w14:ligatures w14:val="standardContextual"/>
        </w:rPr>
        <w:pPrChange w:id="2825" w:author="沐" w:date="2025-01-27T23:03:00Z">
          <w:pPr>
            <w:ind w:firstLine="420"/>
          </w:pPr>
        </w:pPrChange>
      </w:pPr>
      <w:del w:id="2827"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829" w:author="几" w:date="2025-01-27T23:07:00Z"/>
          <w:rFonts w:ascii="Times New Roman" w:hAnsi="Times New Roman" w:eastAsia="宋体"/>
          <w:sz w:val="24"/>
          <w14:ligatures w14:val="standardContextual"/>
        </w:rPr>
        <w:pPrChange w:id="2828" w:author="沐" w:date="2025-01-27T23:03:00Z">
          <w:pPr>
            <w:ind w:firstLine="420"/>
          </w:pPr>
        </w:pPrChange>
      </w:pPr>
      <w:del w:id="2830" w:author="几" w:date="2025-01-27T23:07:00Z">
        <w:r>
          <w:rPr>
            <w:rFonts w:hint="eastAsia" w:ascii="Times New Roman" w:hAnsi="Times New Roman" w:eastAsia="宋体"/>
            <w:sz w:val="24"/>
            <w14:ligatures w14:val="standardContextual"/>
          </w:rPr>
          <w:delText>D</w:delText>
        </w:r>
      </w:del>
      <w:del w:id="2831"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832" w:author="几" w:date="2025-01-27T23:07:00Z">
        <w:r>
          <w:rPr>
            <w:rStyle w:val="27"/>
          </w:rPr>
          <w:commentReference w:id="0"/>
        </w:r>
      </w:del>
    </w:p>
    <w:p w14:paraId="1A698239">
      <w:pPr>
        <w:spacing w:before="160" w:after="160"/>
        <w:ind w:firstLine="480" w:firstLineChars="200"/>
        <w:rPr>
          <w:del w:id="2834" w:author="几" w:date="2025-01-27T23:07:00Z"/>
          <w:rFonts w:ascii="Times New Roman" w:hAnsi="Times New Roman"/>
          <w:sz w:val="24"/>
          <w14:ligatures w14:val="standardContextual"/>
        </w:rPr>
        <w:pPrChange w:id="2833"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835" w:author="几" w:date="2025-01-27T23:52:00Z">
          <w:pPr>
            <w:spacing w:before="240" w:after="60"/>
            <w:jc w:val="center"/>
            <w:outlineLvl w:val="0"/>
          </w:pPr>
        </w:pPrChange>
      </w:pPr>
      <w:bookmarkStart w:id="29" w:name="_Toc188728946"/>
      <w:bookmarkStart w:id="30" w:name="_Toc188922257"/>
      <w:bookmarkStart w:id="31" w:name="_Toc188728735"/>
      <w:bookmarkStart w:id="32" w:name="_Toc188729106"/>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836"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837">
          <w:tblGrid>
            <w:gridCol w:w="1701"/>
            <w:gridCol w:w="7359"/>
          </w:tblGrid>
        </w:tblGridChange>
      </w:tblGrid>
      <w:tr w14:paraId="0EE48963">
        <w:tblPrEx>
          <w:tblCellMar>
            <w:top w:w="0" w:type="dxa"/>
            <w:left w:w="108" w:type="dxa"/>
            <w:bottom w:w="0" w:type="dxa"/>
            <w:right w:w="108" w:type="dxa"/>
          </w:tblCellMar>
          <w:tblPrExChange w:id="283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8" w:author="沐" w:date="2025-01-27T23:05:00Z">
            <w:trPr>
              <w:jc w:val="center"/>
            </w:trPr>
          </w:trPrChange>
        </w:trPr>
        <w:tc>
          <w:tcPr>
            <w:tcW w:w="1701" w:type="dxa"/>
            <w:tcBorders>
              <w:bottom w:val="single" w:color="auto" w:sz="6" w:space="0"/>
              <w:insideH w:val="single" w:sz="6" w:space="0"/>
            </w:tcBorders>
            <w:tcPrChange w:id="2839"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840"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1" w:author="沐" w:date="2025-01-27T23:05:00Z">
            <w:trPr>
              <w:jc w:val="center"/>
            </w:trPr>
          </w:trPrChange>
        </w:trPr>
        <w:tc>
          <w:tcPr>
            <w:tcW w:w="1701" w:type="dxa"/>
            <w:tcBorders>
              <w:bottom w:val="nil"/>
            </w:tcBorders>
            <w:tcPrChange w:id="2842"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843"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4" w:author="沐" w:date="2025-01-27T23:05:00Z">
            <w:trPr>
              <w:jc w:val="center"/>
            </w:trPr>
          </w:trPrChange>
        </w:trPr>
        <w:tc>
          <w:tcPr>
            <w:tcW w:w="1701" w:type="dxa"/>
            <w:tcBorders>
              <w:top w:val="nil"/>
              <w:bottom w:val="nil"/>
            </w:tcBorders>
            <w:tcPrChange w:id="2845"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846"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7" w:author="沐" w:date="2025-01-27T23:05:00Z">
            <w:trPr>
              <w:jc w:val="center"/>
            </w:trPr>
          </w:trPrChange>
        </w:trPr>
        <w:tc>
          <w:tcPr>
            <w:tcW w:w="1701" w:type="dxa"/>
            <w:tcBorders>
              <w:top w:val="nil"/>
              <w:bottom w:val="nil"/>
            </w:tcBorders>
            <w:tcPrChange w:id="2848"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849"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0" w:author="沐" w:date="2025-01-27T23:05:00Z">
            <w:trPr>
              <w:jc w:val="center"/>
            </w:trPr>
          </w:trPrChange>
        </w:trPr>
        <w:tc>
          <w:tcPr>
            <w:tcW w:w="1701" w:type="dxa"/>
            <w:tcBorders>
              <w:top w:val="nil"/>
              <w:bottom w:val="nil"/>
            </w:tcBorders>
            <w:tcPrChange w:id="2851"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852"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3" w:author="沐" w:date="2025-01-27T23:05:00Z">
            <w:trPr>
              <w:jc w:val="center"/>
            </w:trPr>
          </w:trPrChange>
        </w:trPr>
        <w:tc>
          <w:tcPr>
            <w:tcW w:w="1701" w:type="dxa"/>
            <w:tcBorders>
              <w:top w:val="nil"/>
              <w:bottom w:val="nil"/>
            </w:tcBorders>
            <w:tcPrChange w:id="2854"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55"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6" w:author="沐" w:date="2025-01-27T23:05:00Z">
            <w:trPr>
              <w:jc w:val="center"/>
            </w:trPr>
          </w:trPrChange>
        </w:trPr>
        <w:tc>
          <w:tcPr>
            <w:tcW w:w="1701" w:type="dxa"/>
            <w:tcBorders>
              <w:top w:val="nil"/>
              <w:bottom w:val="nil"/>
            </w:tcBorders>
            <w:tcPrChange w:id="2857"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858"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9" w:author="沐" w:date="2025-01-27T23:05:00Z">
            <w:trPr>
              <w:jc w:val="center"/>
            </w:trPr>
          </w:trPrChange>
        </w:trPr>
        <w:tc>
          <w:tcPr>
            <w:tcW w:w="1701" w:type="dxa"/>
            <w:tcBorders>
              <w:top w:val="nil"/>
              <w:bottom w:val="nil"/>
            </w:tcBorders>
            <w:tcPrChange w:id="2860"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61"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2" w:author="沐" w:date="2025-01-27T23:05:00Z">
            <w:trPr>
              <w:jc w:val="center"/>
            </w:trPr>
          </w:trPrChange>
        </w:trPr>
        <w:tc>
          <w:tcPr>
            <w:tcW w:w="1701" w:type="dxa"/>
            <w:tcBorders>
              <w:top w:val="nil"/>
              <w:bottom w:val="nil"/>
            </w:tcBorders>
            <w:tcPrChange w:id="2863"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64"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5" w:author="沐" w:date="2025-01-27T23:05:00Z">
            <w:trPr>
              <w:jc w:val="center"/>
            </w:trPr>
          </w:trPrChange>
        </w:trPr>
        <w:tc>
          <w:tcPr>
            <w:tcW w:w="1701" w:type="dxa"/>
            <w:tcBorders>
              <w:top w:val="nil"/>
              <w:bottom w:val="nil"/>
            </w:tcBorders>
            <w:tcPrChange w:id="2866"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867"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8" w:author="沐" w:date="2025-01-27T23:05:00Z">
            <w:trPr>
              <w:jc w:val="center"/>
            </w:trPr>
          </w:trPrChange>
        </w:trPr>
        <w:tc>
          <w:tcPr>
            <w:tcW w:w="1701" w:type="dxa"/>
            <w:tcBorders>
              <w:top w:val="nil"/>
              <w:bottom w:val="nil"/>
            </w:tcBorders>
            <w:tcPrChange w:id="2869"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70"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1" w:author="沐" w:date="2025-01-27T23:05:00Z">
            <w:trPr>
              <w:jc w:val="center"/>
            </w:trPr>
          </w:trPrChange>
        </w:trPr>
        <w:tc>
          <w:tcPr>
            <w:tcW w:w="1701" w:type="dxa"/>
            <w:tcBorders>
              <w:top w:val="nil"/>
              <w:bottom w:val="nil"/>
            </w:tcBorders>
            <w:tcPrChange w:id="2872"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73"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4" w:author="沐" w:date="2025-01-27T23:05:00Z">
            <w:trPr>
              <w:jc w:val="center"/>
            </w:trPr>
          </w:trPrChange>
        </w:trPr>
        <w:tc>
          <w:tcPr>
            <w:tcW w:w="1701" w:type="dxa"/>
            <w:tcBorders>
              <w:top w:val="nil"/>
              <w:bottom w:val="nil"/>
            </w:tcBorders>
            <w:tcPrChange w:id="2875"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876"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7" w:author="沐" w:date="2025-01-27T23:05:00Z">
            <w:trPr>
              <w:jc w:val="center"/>
            </w:trPr>
          </w:trPrChange>
        </w:trPr>
        <w:tc>
          <w:tcPr>
            <w:tcW w:w="1701" w:type="dxa"/>
            <w:tcBorders>
              <w:top w:val="nil"/>
              <w:bottom w:val="nil"/>
            </w:tcBorders>
            <w:tcPrChange w:id="2878"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879"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0" w:author="沐" w:date="2025-01-27T23:05:00Z">
            <w:trPr>
              <w:jc w:val="center"/>
            </w:trPr>
          </w:trPrChange>
        </w:trPr>
        <w:tc>
          <w:tcPr>
            <w:tcW w:w="1701" w:type="dxa"/>
            <w:tcBorders>
              <w:top w:val="nil"/>
              <w:bottom w:val="nil"/>
            </w:tcBorders>
            <w:tcPrChange w:id="2881"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882"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3" w:author="沐" w:date="2025-01-27T23:05:00Z">
            <w:trPr>
              <w:jc w:val="center"/>
            </w:trPr>
          </w:trPrChange>
        </w:trPr>
        <w:tc>
          <w:tcPr>
            <w:tcW w:w="1701" w:type="dxa"/>
            <w:tcBorders>
              <w:top w:val="nil"/>
              <w:bottom w:val="nil"/>
            </w:tcBorders>
            <w:tcPrChange w:id="2884"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885"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6" w:author="沐" w:date="2025-01-27T23:05:00Z">
            <w:trPr>
              <w:jc w:val="center"/>
            </w:trPr>
          </w:trPrChange>
        </w:trPr>
        <w:tc>
          <w:tcPr>
            <w:tcW w:w="1701" w:type="dxa"/>
            <w:tcBorders>
              <w:top w:val="nil"/>
              <w:bottom w:val="nil"/>
            </w:tcBorders>
            <w:tcPrChange w:id="2887"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888"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9" w:author="沐" w:date="2025-01-27T23:05:00Z">
            <w:trPr>
              <w:jc w:val="center"/>
            </w:trPr>
          </w:trPrChange>
        </w:trPr>
        <w:tc>
          <w:tcPr>
            <w:tcW w:w="1701" w:type="dxa"/>
            <w:tcBorders>
              <w:top w:val="nil"/>
              <w:bottom w:val="nil"/>
            </w:tcBorders>
            <w:tcPrChange w:id="2890"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891"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9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92" w:author="沐" w:date="2025-01-27T23:05:00Z">
            <w:trPr>
              <w:jc w:val="center"/>
            </w:trPr>
          </w:trPrChange>
        </w:trPr>
        <w:tc>
          <w:tcPr>
            <w:tcW w:w="1701" w:type="dxa"/>
            <w:tcBorders>
              <w:top w:val="nil"/>
              <w:bottom w:val="nil"/>
            </w:tcBorders>
            <w:tcPrChange w:id="2893"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894"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9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895" w:author="沐" w:date="2025-01-27T23:05:00Z"/>
          <w:trPrChange w:id="2896" w:author="沐" w:date="2025-01-27T23:05:00Z">
            <w:trPr>
              <w:jc w:val="center"/>
            </w:trPr>
          </w:trPrChange>
        </w:trPr>
        <w:tc>
          <w:tcPr>
            <w:tcW w:w="1701" w:type="dxa"/>
            <w:tcBorders>
              <w:top w:val="nil"/>
              <w:bottom w:val="nil"/>
            </w:tcBorders>
            <w:tcPrChange w:id="2897" w:author="沐" w:date="2025-01-27T23:05:00Z">
              <w:tcPr>
                <w:tcW w:w="1701" w:type="dxa"/>
                <w:tcBorders>
                  <w:top w:val="nil"/>
                  <w:bottom w:val="nil"/>
                </w:tcBorders>
              </w:tcPr>
            </w:tcPrChange>
          </w:tcPr>
          <w:p w14:paraId="45D4E34F">
            <w:pPr>
              <w:jc w:val="center"/>
              <w:rPr>
                <w:del w:id="2898" w:author="沐" w:date="2025-01-27T23:05:00Z"/>
                <w:rFonts w:ascii="Times New Roman" w:hAnsi="Times New Roman" w:eastAsia="Times New Roman" w:cs="Times New Roman"/>
                <w:sz w:val="24"/>
                <w:szCs w:val="21"/>
                <w14:ligatures w14:val="standardContextual"/>
              </w:rPr>
            </w:pPr>
            <m:oMathPara>
              <m:oMath>
                <w:del w:id="2899" w:author="沐" w:date="2025-01-27T23:05:00Z">
                  <m:r>
                    <m:rPr>
                      <m:sty m:val="p"/>
                    </m:rPr>
                    <w:rPr>
                      <w:rFonts w:ascii="Cambria Math" w:hAnsi="Cambria Math" w:cs="Times New Roman"/>
                      <w:sz w:val="24"/>
                      <w:szCs w:val="21"/>
                      <w:rPrChange w:id="2900"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901" w:author="沐" w:date="2025-01-27T23:05:00Z">
              <w:tcPr>
                <w:tcW w:w="7359" w:type="dxa"/>
                <w:tcBorders>
                  <w:top w:val="nil"/>
                  <w:bottom w:val="nil"/>
                </w:tcBorders>
              </w:tcPr>
            </w:tcPrChange>
          </w:tcPr>
          <w:p w14:paraId="13212BE3">
            <w:pPr>
              <w:jc w:val="center"/>
              <w:rPr>
                <w:del w:id="2902" w:author="沐" w:date="2025-01-27T23:05:00Z"/>
                <w:rFonts w:ascii="Times New Roman" w:hAnsi="Times New Roman" w:eastAsia="Times New Roman" w:cstheme="majorBidi"/>
                <w:szCs w:val="21"/>
                <w14:ligatures w14:val="standardContextual"/>
              </w:rPr>
            </w:pPr>
            <w:del w:id="2903"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4" w:author="沐" w:date="2025-01-27T23:05:00Z">
            <w:trPr>
              <w:jc w:val="center"/>
            </w:trPr>
          </w:trPrChange>
        </w:trPr>
        <w:tc>
          <w:tcPr>
            <w:tcW w:w="1701" w:type="dxa"/>
            <w:tcBorders>
              <w:top w:val="nil"/>
              <w:bottom w:val="nil"/>
            </w:tcBorders>
            <w:tcPrChange w:id="2905"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906" w:author="几" w:date="2025-01-27T23:08:00Z">
              <w:r>
                <w:rPr>
                  <w:rFonts w:hint="eastAsia" w:ascii="Cambria Math" w:hAnsi="Cambria Math" w:eastAsia="宋体" w:cs="Cambria Math"/>
                  <w:i/>
                  <w:iCs/>
                  <w:sz w:val="24"/>
                  <w:szCs w:val="24"/>
                  <w:lang w:eastAsia="zh"/>
                  <w14:ligatures w14:val="standardContextual"/>
                </w:rPr>
                <w:t>nae</w:t>
              </w:r>
            </w:ins>
            <w:ins w:id="2907" w:author="沐" w:date="2025-01-27T17:47:00Z">
              <w:del w:id="2908"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909" w:author="沐" w:date="2025-01-27T17:47:00Z">
                <w:del w:id="2910" w:author="几" w:date="2025-01-27T23:08:00Z">
                  <m:r>
                    <m:rPr/>
                    <w:rPr>
                      <w:rFonts w:ascii="Cambria Math" w:hAnsi="Cambria Math" w:eastAsia="宋体" w:cs="Cambria Math"/>
                      <w:sz w:val="24"/>
                      <w:szCs w:val="24"/>
                      <w:lang w:eastAsia="zh"/>
                      <w14:ligatures w14:val="standardContextual"/>
                    </w:rPr>
                    <m:t xml:space="preserve">         </m:t>
                  </m:r>
                </w:del>
              </w:ins>
              <w:ins w:id="2911" w:author="沐" w:date="2025-01-27T17:48:00Z">
                <w:del w:id="2912" w:author="几" w:date="2025-01-27T23:08:00Z">
                  <m:r>
                    <m:rPr/>
                    <w:rPr>
                      <w:rFonts w:ascii="Cambria Math" w:hAnsi="Cambria Math" w:eastAsia="宋体" w:cs="Times New Roman"/>
                      <w:sz w:val="24"/>
                      <w:szCs w:val="24"/>
                      <w:lang w:eastAsia="zh"/>
                      <w:rPrChange w:id="2913" w:author="沐" w:date="2025-01-27T17:48:00Z">
                        <w:rPr>
                          <w:rFonts w:ascii="Cambria Math" w:hAnsi="Cambria Math" w:eastAsia="宋体" w:cs="Cambria Math"/>
                          <w:sz w:val="24"/>
                          <w:szCs w:val="24"/>
                          <w:lang w:eastAsia="zh"/>
                        </w:rPr>
                      </w:rPrChange>
                      <w14:ligatures w14:val="standardContextual"/>
                    </w:rPr>
                    <m:t xml:space="preserve"> </m:t>
                  </m:r>
                </w:del>
              </w:ins>
              <w:ins w:id="2914" w:author="沐" w:date="2025-01-27T17:48:00Z">
                <w:del w:id="2915" w:author="几" w:date="2025-01-27T23:08:00Z">
                  <m:r>
                    <m:rPr>
                      <m:sty m:val="p"/>
                    </m:rPr>
                    <w:rPr>
                      <w:rFonts w:ascii="Cambria Math" w:hAnsi="Cambria Math" w:eastAsia="宋体" w:cs="Times New Roman"/>
                      <w:sz w:val="24"/>
                      <w:szCs w:val="24"/>
                      <w:lang w:eastAsia="zh"/>
                      <w:rPrChange w:id="2916" w:author="沐" w:date="2025-01-27T17:48:00Z">
                        <w:rPr>
                          <w:rFonts w:ascii="Cambria Math" w:hAnsi="Cambria Math" w:eastAsia="宋体" w:cs="Cambria Math"/>
                          <w:sz w:val="24"/>
                          <w:szCs w:val="24"/>
                          <w:lang w:eastAsia="zh"/>
                        </w:rPr>
                      </w:rPrChange>
                      <w14:ligatures w14:val="standardContextual"/>
                    </w:rPr>
                    <m:t>n</m:t>
                  </m:r>
                </w:del>
              </w:ins>
              <w:del w:id="2917" w:author="几" w:date="2025-01-27T23:08:00Z">
                <m:r>
                  <m:rPr>
                    <m:sty m:val="p"/>
                  </m:rPr>
                  <w:rPr>
                    <w:rFonts w:ascii="Cambria Math" w:hAnsi="Cambria Math" w:eastAsia="宋体" w:cs="Times New Roman"/>
                    <w:sz w:val="24"/>
                    <w:szCs w:val="21"/>
                    <w:rPrChange w:id="2918"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919"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0" w:author="沐" w:date="2025-01-27T23:05:00Z">
            <w:trPr>
              <w:jc w:val="center"/>
            </w:trPr>
          </w:trPrChange>
        </w:trPr>
        <w:tc>
          <w:tcPr>
            <w:tcW w:w="1701" w:type="dxa"/>
            <w:tcBorders>
              <w:top w:val="nil"/>
              <w:bottom w:val="nil"/>
            </w:tcBorders>
            <w:tcPrChange w:id="2921"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922"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3" w:author="沐" w:date="2025-01-27T23:05:00Z">
            <w:trPr>
              <w:jc w:val="center"/>
            </w:trPr>
          </w:trPrChange>
        </w:trPr>
        <w:tc>
          <w:tcPr>
            <w:tcW w:w="1701" w:type="dxa"/>
            <w:tcBorders>
              <w:top w:val="nil"/>
              <w:bottom w:val="nil"/>
            </w:tcBorders>
            <w:tcPrChange w:id="2924"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925"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6" w:author="沐" w:date="2025-01-27T23:05:00Z">
            <w:trPr>
              <w:jc w:val="center"/>
            </w:trPr>
          </w:trPrChange>
        </w:trPr>
        <w:tc>
          <w:tcPr>
            <w:tcW w:w="1701" w:type="dxa"/>
            <w:tcBorders>
              <w:top w:val="nil"/>
              <w:bottom w:val="single" w:color="auto" w:sz="12" w:space="0"/>
            </w:tcBorders>
            <w:tcPrChange w:id="2927"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928"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930" w:author="沐" w:date="2025-01-27T15:40:00Z"/>
          <w:rFonts w:hAnsi="Cambria Math" w:eastAsia="宋体"/>
          <w:sz w:val="24"/>
          <w14:ligatures w14:val="standardContextual"/>
        </w:rPr>
        <w:pPrChange w:id="2929"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931" w:author="沐" w:date="2025-01-27T15:40:00Z">
                <w:rPr>
                  <w:rFonts w:ascii="Cambria Math" w:hAnsi="Cambria Math" w:eastAsia="宋体"/>
                  <w:i/>
                  <w:sz w:val="24"/>
                  <w14:ligatures w14:val="standardContextual"/>
                </w:rPr>
              </w:del>
            </m:ctrlPr>
          </m:sSubPr>
          <m:e>
            <w:del w:id="2932" w:author="沐" w:date="2025-01-27T15:40:00Z">
              <m:r>
                <m:rPr/>
                <w:rPr>
                  <w:rFonts w:ascii="Cambria Math" w:hAnsi="Cambria Math" w:eastAsia="宋体"/>
                  <w:sz w:val="24"/>
                  <w14:ligatures w14:val="standardContextual"/>
                </w:rPr>
                <m:t>M</m:t>
              </m:r>
            </w:del>
            <m:ctrlPr>
              <w:del w:id="2933" w:author="沐" w:date="2025-01-27T15:40:00Z">
                <w:rPr>
                  <w:rFonts w:ascii="Cambria Math" w:hAnsi="Cambria Math" w:eastAsia="宋体"/>
                  <w:i/>
                  <w:sz w:val="24"/>
                  <w14:ligatures w14:val="standardContextual"/>
                </w:rPr>
              </w:del>
            </m:ctrlPr>
          </m:e>
          <m:sub>
            <w:del w:id="2934" w:author="沐" w:date="2025-01-27T15:40:00Z">
              <m:r>
                <m:rPr/>
                <w:rPr>
                  <w:rFonts w:ascii="Cambria Math" w:hAnsi="Cambria Math" w:eastAsia="宋体"/>
                  <w:sz w:val="24"/>
                  <w14:ligatures w14:val="standardContextual"/>
                </w:rPr>
                <m:t>G</m:t>
              </m:r>
            </w:del>
            <m:ctrlPr>
              <w:del w:id="2935" w:author="沐" w:date="2025-01-27T15:40:00Z">
                <w:rPr>
                  <w:rFonts w:ascii="Cambria Math" w:hAnsi="Cambria Math" w:eastAsia="宋体"/>
                  <w:i/>
                  <w:sz w:val="24"/>
                  <w14:ligatures w14:val="standardContextual"/>
                </w:rPr>
              </w:del>
            </m:ctrlPr>
          </m:sub>
        </m:sSub>
      </m:oMath>
    </w:p>
    <w:p w14:paraId="1768FFA5">
      <w:pPr>
        <w:ind w:firstLine="0" w:firstLineChars="0"/>
        <w:rPr>
          <w:del w:id="2937" w:author="沐" w:date="2025-01-27T15:40:00Z"/>
          <w:rFonts w:hAnsi="Cambria Math" w:eastAsia="宋体"/>
          <w:sz w:val="24"/>
          <w14:ligatures w14:val="standardContextual"/>
        </w:rPr>
        <w:pPrChange w:id="2936"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2938"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2939" w:author="沐" w:date="2025-01-27T15:55:00Z">
        <w:r>
          <w:rPr>
            <w:rFonts w:hint="eastAsia" w:ascii="Times New Roman" w:hAnsi="Times New Roman" w:eastAsia="Times New Roman" w:cs="Times New Roman"/>
            <w:b/>
            <w:bCs/>
            <w:sz w:val="32"/>
            <w:szCs w:val="32"/>
            <w:lang w:eastAsia="zh"/>
            <w14:ligatures w14:val="standardContextual"/>
          </w:rPr>
          <w:t>E</w:t>
        </w:r>
      </w:ins>
      <w:del w:id="2940"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2941" w:author="沐" w:date="2025-01-27T15:55:00Z">
        <w:r>
          <w:rPr>
            <w:rFonts w:hint="eastAsia" w:ascii="Times New Roman" w:hAnsi="Times New Roman" w:eastAsia="Times New Roman" w:cs="Times New Roman"/>
            <w:b/>
            <w:bCs/>
            <w:sz w:val="32"/>
            <w:szCs w:val="32"/>
            <w:lang w:eastAsia="zh"/>
            <w14:ligatures w14:val="standardContextual"/>
          </w:rPr>
          <w:t>W</w:t>
        </w:r>
      </w:ins>
      <w:del w:id="2942"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2943" w:author="沐" w:date="2025-01-27T15:55:00Z">
        <w:r>
          <w:rPr>
            <w:rFonts w:hint="eastAsia" w:ascii="Times New Roman" w:hAnsi="Times New Roman" w:eastAsia="Times New Roman" w:cs="Times New Roman"/>
            <w:b/>
            <w:bCs/>
            <w:sz w:val="32"/>
            <w:szCs w:val="32"/>
            <w:lang w:eastAsia="zh"/>
            <w14:ligatures w14:val="standardContextual"/>
          </w:rPr>
          <w:t>P</w:t>
        </w:r>
      </w:ins>
      <w:del w:id="2944"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2945" w:author="沐" w:date="2025-01-27T15:55:00Z">
        <w:r>
          <w:rPr>
            <w:rFonts w:hint="eastAsia" w:ascii="Times New Roman" w:hAnsi="Times New Roman" w:eastAsia="Times New Roman" w:cs="Times New Roman"/>
            <w:b/>
            <w:bCs/>
            <w:sz w:val="32"/>
            <w:szCs w:val="32"/>
            <w:lang w:eastAsia="zh"/>
            <w14:ligatures w14:val="standardContextual"/>
          </w:rPr>
          <w:t>M</w:t>
        </w:r>
      </w:ins>
      <w:del w:id="2946"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728948"/>
      <w:bookmarkStart w:id="37" w:name="_Toc188728737"/>
      <w:bookmarkStart w:id="38" w:name="_Toc188922258"/>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949"/>
      <w:bookmarkStart w:id="41" w:name="_Toc188729109"/>
      <w:bookmarkStart w:id="42" w:name="_Toc188922259"/>
      <w:bookmarkStart w:id="43" w:name="_Toc188728738"/>
      <w:r>
        <w:rPr>
          <w:rFonts w:ascii="Times New Roman" w:hAnsi="Times New Roman" w:eastAsia="Times New Roman" w:cs="Times New Roman"/>
          <w:b/>
          <w:bCs/>
          <w:sz w:val="24"/>
          <w:szCs w:val="32"/>
          <w:rPrChange w:id="2947"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2948"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949"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950"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2951"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2952" w:author="几" w:date="2025-01-27T23:39:00Z">
                    <w:del w:id="2953"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2954"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2955"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2956"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2957" w:author="沐" w:date="2025-01-27T15:40:00Z">
            <w:rPr>
              <w:rFonts w:ascii="Times New Roman" w:hAnsi="Times New Roman" w:eastAsia="黑体"/>
              <w:bCs/>
              <w:sz w:val="24"/>
              <w:szCs w:val="32"/>
              <w14:ligatures w14:val="standardContextual"/>
            </w:rPr>
          </w:rPrChange>
          <w14:ligatures w14:val="standardContextual"/>
        </w:rPr>
      </w:pPr>
      <w:bookmarkStart w:id="44" w:name="_Toc188729110"/>
      <w:bookmarkStart w:id="45" w:name="_Toc188728739"/>
      <w:bookmarkStart w:id="46" w:name="_Toc188922260"/>
      <w:bookmarkStart w:id="47" w:name="_Toc188728950"/>
      <w:r>
        <w:rPr>
          <w:rFonts w:ascii="Times New Roman" w:hAnsi="Times New Roman" w:eastAsia="Times New Roman" w:cs="Times New Roman"/>
          <w:b/>
          <w:bCs/>
          <w:sz w:val="24"/>
          <w:szCs w:val="32"/>
          <w:rPrChange w:id="2958"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2959"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2960"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2961"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2962"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963" w:author="沐" w:date="2025-01-27T23:21:00Z">
                <w:rPr>
                  <w:rFonts w:ascii="Cambria Math" w:hAnsi="Cambria Math" w:eastAsia="宋体"/>
                  <w:i/>
                  <w:sz w:val="24"/>
                  <w14:ligatures w14:val="standardContextual"/>
                </w:rPr>
              </w:del>
            </m:ctrlPr>
          </m:sSubPr>
          <m:e>
            <w:del w:id="2964" w:author="沐" w:date="2025-01-27T23:21:00Z">
              <m:r>
                <m:rPr/>
                <w:rPr>
                  <w:rFonts w:ascii="Cambria Math" w:hAnsi="Cambria Math" w:eastAsia="宋体"/>
                  <w:sz w:val="24"/>
                  <w14:ligatures w14:val="standardContextual"/>
                </w:rPr>
                <m:t>M</m:t>
              </m:r>
            </w:del>
            <m:ctrlPr>
              <w:del w:id="2965" w:author="沐" w:date="2025-01-27T23:21:00Z">
                <w:rPr>
                  <w:rFonts w:ascii="Cambria Math" w:hAnsi="Cambria Math" w:eastAsia="宋体"/>
                  <w:i/>
                  <w:sz w:val="24"/>
                  <w14:ligatures w14:val="standardContextual"/>
                </w:rPr>
              </w:del>
            </m:ctrlPr>
          </m:e>
          <m:sub>
            <w:del w:id="2966" w:author="沐" w:date="2025-01-27T23:21:00Z">
              <m:r>
                <m:rPr/>
                <w:rPr>
                  <w:rFonts w:ascii="Cambria Math" w:hAnsi="Cambria Math" w:eastAsia="宋体"/>
                  <w:sz w:val="24"/>
                  <w14:ligatures w14:val="standardContextual"/>
                </w:rPr>
                <m:t>G</m:t>
              </m:r>
            </w:del>
            <m:ctrlPr>
              <w:del w:id="2967" w:author="沐" w:date="2025-01-27T23:21:00Z">
                <w:rPr>
                  <w:rFonts w:ascii="Cambria Math" w:hAnsi="Cambria Math" w:eastAsia="宋体"/>
                  <w:i/>
                  <w:sz w:val="24"/>
                  <w14:ligatures w14:val="standardContextual"/>
                </w:rPr>
              </w:del>
            </m:ctrlPr>
          </m:sub>
        </m:sSub>
        <m:sSub>
          <m:sSubPr>
            <m:ctrlPr>
              <w:del w:id="2968" w:author="沐" w:date="2025-01-27T23:21:00Z">
                <w:rPr>
                  <w:rFonts w:ascii="Cambria Math" w:hAnsi="Cambria Math" w:eastAsia="宋体"/>
                  <w:i/>
                  <w:sz w:val="24"/>
                  <w14:ligatures w14:val="standardContextual"/>
                </w:rPr>
              </w:del>
            </m:ctrlPr>
          </m:sSubPr>
          <m:e>
            <w:del w:id="2969" w:author="沐" w:date="2025-01-27T23:21:00Z">
              <m:r>
                <m:rPr/>
                <w:rPr>
                  <w:rFonts w:ascii="Cambria Math" w:hAnsi="Cambria Math" w:eastAsia="宋体"/>
                  <w:sz w:val="24"/>
                  <w14:ligatures w14:val="standardContextual"/>
                </w:rPr>
                <m:t>M</m:t>
              </m:r>
            </w:del>
            <m:ctrlPr>
              <w:del w:id="2970" w:author="沐" w:date="2025-01-27T23:21:00Z">
                <w:rPr>
                  <w:rFonts w:ascii="Cambria Math" w:hAnsi="Cambria Math" w:eastAsia="宋体"/>
                  <w:i/>
                  <w:sz w:val="24"/>
                  <w14:ligatures w14:val="standardContextual"/>
                </w:rPr>
              </w:del>
            </m:ctrlPr>
          </m:e>
          <m:sub>
            <w:del w:id="2971" w:author="沐" w:date="2025-01-27T23:21:00Z">
              <m:r>
                <m:rPr/>
                <w:rPr>
                  <w:rFonts w:ascii="Cambria Math" w:hAnsi="Cambria Math" w:eastAsia="宋体"/>
                  <w:sz w:val="24"/>
                  <w14:ligatures w14:val="standardContextual"/>
                </w:rPr>
                <m:t>G</m:t>
              </m:r>
            </w:del>
            <m:ctrlPr>
              <w:del w:id="2972"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2973"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2974" w:author="几" w:date="2025-01-28T00:28:00Z">
          <w:pPr>
            <w:ind w:firstLine="480" w:firstLineChars="200"/>
          </w:pPr>
        </w:pPrChange>
      </w:pPr>
      <w:bookmarkStart w:id="48" w:name="_Hlk188634974"/>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2975"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2976"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2977"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2978"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2979"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2980"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2981"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82"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83"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2984"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740"/>
      <w:bookmarkStart w:id="50" w:name="_Toc188922261"/>
      <w:bookmarkStart w:id="51" w:name="_Toc188728951"/>
      <w:bookmarkStart w:id="52" w:name="_Toc18872911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2985" w:author="asus" w:date="2025-01-28T01:54:00Z">
            <w:rPr>
              <w:rFonts w:ascii="Times New Roman" w:hAnsi="Times New Roman" w:eastAsia="黑体"/>
              <w:bCs/>
              <w:sz w:val="24"/>
              <w:szCs w:val="32"/>
              <w14:ligatures w14:val="standardContextual"/>
            </w:rPr>
          </w:rPrChange>
          <w14:ligatures w14:val="standardContextual"/>
        </w:rPr>
      </w:pPr>
      <w:bookmarkStart w:id="53" w:name="_Toc188728741"/>
      <w:bookmarkStart w:id="54" w:name="_Toc188728952"/>
      <w:bookmarkStart w:id="55" w:name="_Toc188922262"/>
      <w:bookmarkStart w:id="56" w:name="_Toc188729112"/>
      <w:r>
        <w:rPr>
          <w:rFonts w:hint="eastAsia" w:ascii="Times New Roman" w:hAnsi="Times New Roman" w:eastAsia="Times New Roman" w:cs="Times New Roman"/>
          <w:b/>
          <w:bCs/>
          <w:sz w:val="24"/>
          <w:szCs w:val="32"/>
          <w:rPrChange w:id="2986"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2987"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2988"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2989"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2990" w:author="沐" w:date="2025-01-27T23:25:00Z">
                <w:pPr>
                  <w:widowControl/>
                  <w:ind w:left="720"/>
                </w:pPr>
              </w:pPrChange>
            </w:pPr>
            <w:r>
              <w:rPr>
                <w:rFonts w:ascii="Times New Roman" w:hAnsi="Times New Roman" w:eastAsia="Times New Roman" w:cs="Times New Roman"/>
                <w:szCs w:val="21"/>
                <w14:ligatures w14:val="standardContextual"/>
              </w:rPr>
              <w:t>(1.138724</w:t>
            </w:r>
            <w:del w:id="2991"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2992"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2993"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2994"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2995" w:author="沐" w:date="2025-01-27T23:24:00Z">
              <w:r>
                <w:rPr>
                  <w:rFonts w:hint="eastAsia" w:ascii="Times New Roman" w:hAnsi="Times New Roman" w:eastAsia="Times New Roman" w:cs="Times New Roman"/>
                  <w:szCs w:val="21"/>
                  <w:lang w:eastAsia="zh"/>
                  <w14:ligatures w14:val="standardContextual"/>
                </w:rPr>
                <w:t>2</w:t>
              </w:r>
            </w:ins>
            <w:del w:id="2996"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2997" w:author="沐" w:date="2025-01-27T23:25:00Z">
                <w:pPr>
                  <w:widowControl/>
                  <w:ind w:left="720"/>
                </w:pPr>
              </w:pPrChange>
            </w:pPr>
            <w:r>
              <w:rPr>
                <w:rFonts w:ascii="Times New Roman" w:hAnsi="Times New Roman" w:eastAsia="Times New Roman" w:cs="Times New Roman"/>
                <w:szCs w:val="21"/>
                <w14:ligatures w14:val="standardContextual"/>
              </w:rPr>
              <w:t>(0.675601</w:t>
            </w:r>
            <w:del w:id="2998"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2999"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3000"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3001"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3002"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3003"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3004" w:author="asus" w:date="2025-01-28T02:15:00Z">
        <w:r>
          <w:rPr>
            <w:rFonts w:hint="eastAsia" w:ascii="Times New Roman" w:hAnsi="Times New Roman" w:eastAsia="Times New Roman" w:cs="Times New Roman"/>
            <w14:ligatures w14:val="standardContextual"/>
          </w:rPr>
          <w:delText xml:space="preserve">3 </w:delText>
        </w:r>
      </w:del>
      <w:ins w:id="3005" w:author="asus" w:date="2025-01-28T02:15:00Z">
        <w:r>
          <w:rPr>
            <w:rFonts w:ascii="Times New Roman" w:hAnsi="Times New Roman" w:eastAsia="Times New Roman" w:cs="Times New Roman"/>
            <w14:ligatures w14:val="standardContextual"/>
          </w:rPr>
          <w:t>4</w:t>
        </w:r>
      </w:ins>
      <w:ins w:id="3006"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3007"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3008"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3009"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3010"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3011"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w:bookmarkStart w:id="58" w:name="OLE_LINK2"/>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3012"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3013"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3014" w:author="沐" w:date="2025-01-27T15:41:00Z">
        <w:r>
          <w:rPr>
            <w:rFonts w:ascii="Times New Roman" w:hAnsi="Times New Roman" w:eastAsia="Times New Roman" w:cs="Times New Roman"/>
            <w:b/>
            <w:bCs/>
            <w:sz w:val="24"/>
            <w:szCs w:val="32"/>
            <w:rPrChange w:id="3015"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3016"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017" w:author="asus" w:date="2025-01-28T02:19:00Z">
        <w:r>
          <w:rPr>
            <w:rFonts w:hint="eastAsia" w:ascii="Times New Roman" w:hAnsi="Times New Roman" w:cs="Times New Roman"/>
            <w:color w:val="000000"/>
            <w:kern w:val="0"/>
            <w:szCs w:val="21"/>
            <w14:ligatures w14:val="standardContextual"/>
          </w:rPr>
          <w:delText xml:space="preserve">3 </w:delText>
        </w:r>
      </w:del>
      <w:ins w:id="3018" w:author="asus" w:date="2025-01-28T02:19:00Z">
        <w:r>
          <w:rPr>
            <w:rFonts w:ascii="Times New Roman" w:hAnsi="Times New Roman" w:cs="Times New Roman"/>
            <w:color w:val="000000"/>
            <w:kern w:val="0"/>
            <w:szCs w:val="21"/>
            <w14:ligatures w14:val="standardContextual"/>
          </w:rPr>
          <w:t>2</w:t>
        </w:r>
      </w:ins>
      <w:ins w:id="3019"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3020"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3021" w:author="asus" w:date="2025-01-28T02:15:00Z">
        <w:r>
          <w:rPr>
            <w:rFonts w:hint="eastAsia" w:ascii="Times New Roman" w:hAnsi="Times New Roman" w:cs="Times New Roman"/>
            <w:color w:val="000000"/>
            <w:kern w:val="0"/>
            <w:szCs w:val="21"/>
            <w14:ligatures w14:val="standardContextual"/>
          </w:rPr>
          <w:delText>4</w:delText>
        </w:r>
      </w:del>
      <w:del w:id="3022"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3023" w:author="asus" w:date="2025-01-28T02:15:00Z">
        <w:r>
          <w:rPr>
            <w:rFonts w:ascii="Times New Roman" w:hAnsi="Times New Roman" w:cs="Times New Roman"/>
            <w:color w:val="000000"/>
            <w:kern w:val="0"/>
            <w:szCs w:val="21"/>
            <w14:ligatures w14:val="standardContextual"/>
          </w:rPr>
          <w:t>5</w:t>
        </w:r>
      </w:ins>
      <w:ins w:id="3024"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3025"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3027" w:author="几" w:date="2025-01-27T17:14:00Z"/>
          <w:rFonts w:ascii="Times New Roman" w:hAnsi="Times New Roman" w:eastAsia="宋体"/>
          <w:sz w:val="24"/>
          <w14:ligatures w14:val="standardContextual"/>
        </w:rPr>
        <w:pPrChange w:id="3026"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7">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3028" w:author="asus" w:date="2025-01-28T02:19:00Z">
        <w:r>
          <w:rPr>
            <w:rFonts w:hint="eastAsia" w:ascii="Times New Roman" w:hAnsi="Times New Roman" w:cs="Times New Roman"/>
            <w:color w:val="000000"/>
            <w:kern w:val="0"/>
            <w:szCs w:val="21"/>
            <w14:ligatures w14:val="standardContextual"/>
          </w:rPr>
          <w:delText>4</w:delText>
        </w:r>
      </w:del>
      <w:del w:id="3029"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3030" w:author="asus" w:date="2025-01-28T02:19:00Z">
        <w:r>
          <w:rPr>
            <w:rFonts w:ascii="Times New Roman" w:hAnsi="Times New Roman" w:cs="Times New Roman"/>
            <w:color w:val="000000"/>
            <w:kern w:val="0"/>
            <w:szCs w:val="21"/>
            <w14:ligatures w14:val="standardContextual"/>
          </w:rPr>
          <w:t>3</w:t>
        </w:r>
      </w:ins>
      <w:ins w:id="3031"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32" w:author="asus" w:date="2025-01-28T02:16:00Z">
        <w:r>
          <w:rPr>
            <w:rFonts w:hint="eastAsia" w:ascii="Times New Roman" w:hAnsi="Times New Roman" w:eastAsia="Times New Roman" w:cs="Times New Roman"/>
            <w:szCs w:val="21"/>
            <w14:ligatures w14:val="standardContextual"/>
          </w:rPr>
          <w:delText xml:space="preserve">5 </w:delText>
        </w:r>
      </w:del>
      <w:ins w:id="3033" w:author="asus" w:date="2025-01-28T02:16:00Z">
        <w:r>
          <w:rPr>
            <w:rFonts w:ascii="Times New Roman" w:hAnsi="Times New Roman" w:eastAsia="Times New Roman" w:cs="Times New Roman"/>
            <w:szCs w:val="21"/>
            <w14:ligatures w14:val="standardContextual"/>
          </w:rPr>
          <w:t>6</w:t>
        </w:r>
      </w:ins>
      <w:ins w:id="3034"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3035" w:author="沐" w:date="2025-01-27T15:41:00Z">
            <w:rPr>
              <w:rFonts w:ascii="Times New Roman" w:hAnsi="Times New Roman" w:eastAsia="黑体"/>
              <w:bCs/>
              <w:sz w:val="24"/>
              <w:szCs w:val="32"/>
              <w14:ligatures w14:val="standardContextual"/>
            </w:rPr>
          </w:rPrChange>
          <w14:ligatures w14:val="standardContextual"/>
        </w:rPr>
      </w:pPr>
      <w:bookmarkStart w:id="64" w:name="_Toc188729114"/>
      <w:bookmarkStart w:id="65" w:name="_Toc188728954"/>
      <w:bookmarkStart w:id="66" w:name="_Toc188728743"/>
      <w:bookmarkStart w:id="67" w:name="_Toc188922264"/>
      <w:r>
        <w:rPr>
          <w:rFonts w:ascii="Times New Roman" w:hAnsi="Times New Roman" w:eastAsia="Times New Roman" w:cs="Times New Roman"/>
          <w:b/>
          <w:bCs/>
          <w:sz w:val="24"/>
          <w:szCs w:val="32"/>
          <w:rPrChange w:id="3036"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3037" w:author="asus" w:date="2025-01-28T02:16:00Z">
        <w:r>
          <w:rPr>
            <w:rFonts w:hint="eastAsia" w:ascii="Times New Roman" w:hAnsi="Times New Roman" w:eastAsia="Times New Roman" w:cs="Times New Roman"/>
            <w:szCs w:val="21"/>
            <w14:ligatures w14:val="standardContextual"/>
          </w:rPr>
          <w:delText xml:space="preserve">6 </w:delText>
        </w:r>
      </w:del>
      <w:ins w:id="3038" w:author="asus" w:date="2025-01-28T02:16:00Z">
        <w:r>
          <w:rPr>
            <w:rFonts w:ascii="Times New Roman" w:hAnsi="Times New Roman" w:eastAsia="Times New Roman" w:cs="Times New Roman"/>
            <w:szCs w:val="21"/>
            <w14:ligatures w14:val="standardContextual"/>
          </w:rPr>
          <w:t>7</w:t>
        </w:r>
      </w:ins>
      <w:ins w:id="3039"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3040" w:author="asus" w:date="2025-01-28T02:16:00Z">
        <w:r>
          <w:rPr>
            <w:rFonts w:hint="eastAsia" w:ascii="Times New Roman" w:hAnsi="Times New Roman"/>
            <w:szCs w:val="21"/>
            <w14:ligatures w14:val="standardContextual"/>
          </w:rPr>
          <w:delText xml:space="preserve">7 </w:delText>
        </w:r>
      </w:del>
      <w:ins w:id="3041" w:author="asus" w:date="2025-01-28T02:16:00Z">
        <w:r>
          <w:rPr>
            <w:rFonts w:ascii="Times New Roman" w:hAnsi="Times New Roman"/>
            <w:szCs w:val="21"/>
            <w14:ligatures w14:val="standardContextual"/>
          </w:rPr>
          <w:t>8</w:t>
        </w:r>
      </w:ins>
      <w:ins w:id="3042"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043"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044">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5"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046"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047"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048"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0"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051"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052"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4"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055"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056"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8"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059"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060"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2"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063"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064"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6"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067"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068"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0"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071"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072"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7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7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4"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075"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076"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7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7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8"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079"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080"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8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8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82"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083"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084"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8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8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86"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087"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088"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090" w:author="几" w:date="2025-01-28T00:48:00Z"/>
          <w:rFonts w:ascii="Times New Roman" w:hAnsi="Times New Roman"/>
          <w:sz w:val="24"/>
          <w:lang w:eastAsia="zh"/>
          <w14:ligatures w14:val="standardContextual"/>
        </w:rPr>
        <w:pPrChange w:id="3089" w:author="几" w:date="2025-01-28T01:27:00Z">
          <w:pPr>
            <w:ind w:firstLine="420"/>
          </w:pPr>
        </w:pPrChange>
      </w:pPr>
    </w:p>
    <w:p w14:paraId="2707EBB8">
      <w:pPr>
        <w:ind w:firstLine="420"/>
        <w:rPr>
          <w:ins w:id="3091" w:author="几" w:date="2025-01-27T23:34:00Z"/>
          <w:rFonts w:ascii="Times New Roman" w:hAnsi="Times New Roman"/>
          <w:sz w:val="24"/>
          <w:lang w:eastAsia="zh"/>
          <w14:ligatures w14:val="standardContextual"/>
        </w:rPr>
      </w:pPr>
      <w:ins w:id="3092"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093" w:author="几" w:date="2025-01-27T23:34:00Z"/>
          <w:rFonts w:ascii="Times New Roman" w:hAnsi="Times New Roman"/>
          <w:sz w:val="24"/>
          <w:lang w:eastAsia="zh"/>
          <w14:ligatures w14:val="standardContextual"/>
        </w:rPr>
      </w:pPr>
    </w:p>
    <w:p w14:paraId="1A40399C">
      <w:pPr>
        <w:ind w:left="2100" w:firstLine="420"/>
        <w:rPr>
          <w:ins w:id="3095" w:author="几" w:date="2025-01-27T23:33:00Z"/>
          <w:rFonts w:ascii="Times New Roman" w:hAnsi="Times New Roman"/>
          <w:sz w:val="24"/>
          <w:lang w:eastAsia="zh"/>
          <w14:ligatures w14:val="standardContextual"/>
        </w:rPr>
        <w:pPrChange w:id="3094" w:author="几" w:date="2025-01-28T00:48:00Z">
          <w:pPr>
            <w:ind w:firstLine="420"/>
          </w:pPr>
        </w:pPrChange>
      </w:pPr>
      <w:ins w:id="3096" w:author="几" w:date="2025-01-27T23:34:00Z">
        <w:r>
          <w:rPr>
            <w:rFonts w:ascii="Times New Roman" w:hAnsi="Times New Roman"/>
            <w:i/>
            <w:iCs/>
            <w:sz w:val="24"/>
            <w:lang w:eastAsia="zh"/>
            <w:rPrChange w:id="3097" w:author="几" w:date="2025-01-27T23:35:00Z">
              <w:rPr>
                <w:rFonts w:ascii="Times New Roman" w:hAnsi="Times New Roman"/>
                <w:sz w:val="24"/>
                <w:lang w:eastAsia="zh"/>
                <w14:ligatures w14:val="standardContextual"/>
              </w:rPr>
            </w:rPrChange>
            <w14:ligatures w14:val="standardContextual"/>
          </w:rPr>
          <w:t>MAE</w:t>
        </w:r>
      </w:ins>
      <w:ins w:id="3098" w:author="几" w:date="2025-01-27T23:35:00Z">
        <w:r>
          <w:rPr>
            <w:rFonts w:ascii="Times New Roman" w:hAnsi="Times New Roman"/>
            <w:i/>
            <w:iCs/>
            <w:sz w:val="24"/>
            <w:vertAlign w:val="subscript"/>
            <w:lang w:eastAsia="zh"/>
            <w:rPrChange w:id="3099" w:author="几" w:date="2025-01-27T23:35:00Z">
              <w:rPr>
                <w:rFonts w:ascii="Times New Roman" w:hAnsi="Times New Roman"/>
                <w:sz w:val="24"/>
                <w:vertAlign w:val="subscript"/>
                <w:lang w:eastAsia="zh"/>
                <w14:ligatures w14:val="standardContextual"/>
              </w:rPr>
            </w:rPrChange>
            <w14:ligatures w14:val="standardContextual"/>
          </w:rPr>
          <w:t>IEWM</w:t>
        </w:r>
      </w:ins>
      <w:ins w:id="3100" w:author="几" w:date="2025-01-27T23:35:00Z">
        <w:r>
          <w:rPr>
            <w:rFonts w:hint="eastAsia" w:ascii="Times New Roman" w:hAnsi="Times New Roman"/>
            <w:i/>
            <w:iCs/>
            <w:sz w:val="24"/>
            <w:vertAlign w:val="subscript"/>
            <w:lang w:eastAsia="zh"/>
            <w14:ligatures w14:val="standardContextual"/>
          </w:rPr>
          <w:t xml:space="preserve"> = </w:t>
        </w:r>
      </w:ins>
      <w:ins w:id="3101" w:author="几" w:date="2025-01-27T23:36:00Z">
        <w:r>
          <w:rPr>
            <w:rFonts w:ascii="Times New Roman" w:hAnsi="Times New Roman"/>
            <w:i w:val="0"/>
            <w:iCs w:val="0"/>
            <w:sz w:val="24"/>
            <w:vertAlign w:val="baseline"/>
            <w:lang w:eastAsia="zh"/>
            <w:rPrChange w:id="3102" w:author="几" w:date="2025-01-27T23:36:00Z">
              <w:rPr>
                <w:rFonts w:ascii="Times New Roman" w:hAnsi="Times New Roman"/>
                <w:i/>
                <w:iCs/>
                <w:sz w:val="24"/>
                <w:vertAlign w:val="subscript"/>
                <w:lang w:eastAsia="zh"/>
                <w14:ligatures w14:val="standardContextual"/>
              </w:rPr>
            </w:rPrChange>
            <w14:ligatures w14:val="standardContextual"/>
          </w:rPr>
          <w:t>2.4</w:t>
        </w:r>
      </w:ins>
      <w:ins w:id="3103" w:author="几" w:date="2025-01-27T23:36:00Z">
        <w:r>
          <w:rPr>
            <w:rFonts w:hint="eastAsia" w:ascii="Times New Roman" w:hAnsi="Times New Roman"/>
            <w:sz w:val="24"/>
            <w:lang w:eastAsia="zh"/>
            <w14:ligatures w14:val="standardContextual"/>
          </w:rPr>
          <w:t xml:space="preserve">      </w:t>
        </w:r>
      </w:ins>
      <w:ins w:id="3104" w:author="几" w:date="2025-01-27T23:37:00Z">
        <w:r>
          <w:rPr>
            <w:rFonts w:hint="eastAsia" w:ascii="Times New Roman" w:hAnsi="Times New Roman"/>
            <w:sz w:val="24"/>
            <w:lang w:eastAsia="zh"/>
            <w14:ligatures w14:val="standardContextual"/>
          </w:rPr>
          <w:t xml:space="preserve">    </w:t>
        </w:r>
      </w:ins>
      <w:ins w:id="3105" w:author="几" w:date="2025-01-27T23:36:00Z">
        <w:r>
          <w:rPr>
            <w:rFonts w:hint="eastAsia" w:ascii="Times New Roman" w:hAnsi="Times New Roman"/>
            <w:i/>
            <w:iCs/>
            <w:sz w:val="24"/>
            <w:lang w:eastAsia="zh"/>
            <w14:ligatures w14:val="standardContextual"/>
          </w:rPr>
          <w:t>MAE</w:t>
        </w:r>
      </w:ins>
      <w:ins w:id="3106" w:author="几" w:date="2025-01-27T23:37:00Z">
        <w:r>
          <w:rPr>
            <w:rFonts w:hint="eastAsia" w:ascii="Times New Roman" w:hAnsi="Times New Roman"/>
            <w:i/>
            <w:iCs/>
            <w:sz w:val="24"/>
            <w:vertAlign w:val="subscript"/>
            <w:lang w:eastAsia="zh"/>
            <w14:ligatures w14:val="standardContextual"/>
          </w:rPr>
          <w:t>LSTM</w:t>
        </w:r>
      </w:ins>
      <w:ins w:id="3107" w:author="几" w:date="2025-01-27T23:36:00Z">
        <w:r>
          <w:rPr>
            <w:rFonts w:hint="eastAsia" w:ascii="Times New Roman" w:hAnsi="Times New Roman"/>
            <w:i/>
            <w:iCs/>
            <w:sz w:val="24"/>
            <w:vertAlign w:val="subscript"/>
            <w:lang w:eastAsia="zh"/>
            <w14:ligatures w14:val="standardContextual"/>
          </w:rPr>
          <w:t xml:space="preserve"> =</w:t>
        </w:r>
      </w:ins>
      <w:ins w:id="3108" w:author="几" w:date="2025-01-27T23:36:00Z">
        <w:r>
          <w:rPr>
            <w:rFonts w:ascii="Times New Roman" w:hAnsi="Times New Roman"/>
            <w:i w:val="0"/>
            <w:iCs w:val="0"/>
            <w:sz w:val="24"/>
            <w:vertAlign w:val="baseline"/>
            <w:lang w:eastAsia="zh"/>
            <w:rPrChange w:id="3109"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110" w:author="几" w:date="2025-01-27T23:37:00Z">
        <w:r>
          <w:rPr>
            <w:rFonts w:ascii="Times New Roman" w:hAnsi="Times New Roman"/>
            <w:i w:val="0"/>
            <w:iCs w:val="0"/>
            <w:sz w:val="24"/>
            <w:vertAlign w:val="baseline"/>
            <w:lang w:eastAsia="zh"/>
            <w:rPrChange w:id="3111"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112" w:author="几" w:date="2025-01-28T01:27:00Z"/>
          <w:rFonts w:ascii="Times New Roman" w:hAnsi="Times New Roman"/>
          <w:sz w:val="24"/>
          <w14:ligatures w14:val="standardContextual"/>
        </w:rPr>
      </w:pPr>
      <w:ins w:id="3113"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114" w:author="几" w:date="2025-01-28T00:48:00Z">
          <w:pPr>
            <w:spacing w:before="240" w:after="60" w:line="312" w:lineRule="auto"/>
            <w:jc w:val="left"/>
            <w:outlineLvl w:val="1"/>
          </w:pPr>
        </w:pPrChange>
      </w:pPr>
      <w:bookmarkStart w:id="69" w:name="_Toc188728955"/>
      <w:bookmarkStart w:id="70" w:name="_Toc188922266"/>
      <w:bookmarkStart w:id="71" w:name="_Toc188729115"/>
      <w:bookmarkStart w:id="72" w:name="_Toc188728744"/>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115"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116"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117"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18" w:author="asus" w:date="2025-01-28T02:16:00Z">
        <w:r>
          <w:rPr>
            <w:rFonts w:hint="eastAsia" w:ascii="Times New Roman" w:hAnsi="Times New Roman" w:cs="Times New Roman"/>
            <w:szCs w:val="21"/>
            <w14:ligatures w14:val="standardContextual"/>
          </w:rPr>
          <w:delText>8</w:delText>
        </w:r>
      </w:del>
      <w:del w:id="3119" w:author="asus" w:date="2025-01-28T02:16:00Z">
        <w:r>
          <w:rPr>
            <w:rFonts w:hint="eastAsia" w:ascii="Times New Roman" w:hAnsi="Times New Roman" w:eastAsia="Times New Roman" w:cs="Times New Roman"/>
            <w:szCs w:val="21"/>
            <w14:ligatures w14:val="standardContextual"/>
          </w:rPr>
          <w:delText xml:space="preserve"> </w:delText>
        </w:r>
      </w:del>
      <w:ins w:id="3120" w:author="asus" w:date="2025-01-28T02:16:00Z">
        <w:r>
          <w:rPr>
            <w:rFonts w:ascii="Times New Roman" w:hAnsi="Times New Roman" w:cs="Times New Roman"/>
            <w:szCs w:val="21"/>
            <w14:ligatures w14:val="standardContextual"/>
          </w:rPr>
          <w:t>9</w:t>
        </w:r>
      </w:ins>
      <w:ins w:id="3121"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22" w:author="asus" w:date="2025-01-28T02:16:00Z">
        <w:r>
          <w:rPr>
            <w:rFonts w:hint="eastAsia" w:ascii="Times New Roman" w:hAnsi="Times New Roman" w:cs="Times New Roman"/>
            <w:szCs w:val="21"/>
            <w14:ligatures w14:val="standardContextual"/>
          </w:rPr>
          <w:delText>9</w:delText>
        </w:r>
      </w:del>
      <w:del w:id="3123" w:author="asus" w:date="2025-01-28T02:16:00Z">
        <w:r>
          <w:rPr>
            <w:rFonts w:hint="eastAsia" w:ascii="Times New Roman" w:hAnsi="Times New Roman" w:eastAsia="Times New Roman" w:cs="Times New Roman"/>
            <w:szCs w:val="21"/>
            <w14:ligatures w14:val="standardContextual"/>
          </w:rPr>
          <w:delText xml:space="preserve"> </w:delText>
        </w:r>
      </w:del>
      <w:ins w:id="3124" w:author="asus" w:date="2025-01-28T02:16:00Z">
        <w:r>
          <w:rPr>
            <w:rFonts w:ascii="Times New Roman" w:hAnsi="Times New Roman" w:cs="Times New Roman"/>
            <w:szCs w:val="21"/>
            <w14:ligatures w14:val="standardContextual"/>
          </w:rPr>
          <w:t>10</w:t>
        </w:r>
      </w:ins>
      <w:ins w:id="3125"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126"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127"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128"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129"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745"/>
      <w:bookmarkStart w:id="77" w:name="_Toc188728956"/>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130" w:author="几" w:date="2025-01-28T00:48:00Z">
          <w:pPr>
            <w:spacing w:before="240" w:after="60" w:line="312" w:lineRule="auto"/>
            <w:jc w:val="left"/>
            <w:outlineLvl w:val="1"/>
          </w:pPr>
        </w:pPrChange>
      </w:pPr>
      <w:bookmarkStart w:id="78" w:name="_Toc188922268"/>
      <w:bookmarkStart w:id="79" w:name="_Toc188728957"/>
      <w:bookmarkStart w:id="80" w:name="_Toc188729117"/>
      <w:bookmarkStart w:id="81" w:name="_Toc188728746"/>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131" w:author="沐" w:date="2025-01-27T15:43:00Z">
            <w:rPr>
              <w:rFonts w:ascii="Times New Roman" w:hAnsi="Times New Roman" w:eastAsia="黑体"/>
              <w:bCs/>
              <w:sz w:val="24"/>
              <w:szCs w:val="32"/>
              <w14:ligatures w14:val="standardContextual"/>
            </w:rPr>
          </w:rPrChange>
          <w14:ligatures w14:val="standardContextual"/>
        </w:rPr>
      </w:pPr>
      <w:bookmarkStart w:id="83" w:name="_Toc188728958"/>
      <w:bookmarkStart w:id="84" w:name="_Toc188922269"/>
      <w:bookmarkStart w:id="85" w:name="_Toc188728747"/>
      <w:bookmarkStart w:id="86" w:name="_Toc188729118"/>
      <w:r>
        <w:rPr>
          <w:rFonts w:ascii="Times New Roman" w:hAnsi="Times New Roman" w:eastAsia="Times New Roman" w:cs="Times New Roman"/>
          <w:b/>
          <w:bCs/>
          <w:sz w:val="24"/>
          <w:szCs w:val="32"/>
          <w:rPrChange w:id="3132"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133"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134"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135"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136"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tretch>
                        <a:fillRect/>
                      </a:stretch>
                    </pic:blipFill>
                    <pic:spPr>
                      <a:xfrm>
                        <a:off x="0" y="0"/>
                        <a:ext cx="3872865" cy="2730500"/>
                      </a:xfrm>
                      <a:prstGeom prst="rect">
                        <a:avLst/>
                      </a:prstGeom>
                    </pic:spPr>
                  </pic:pic>
                </a:graphicData>
              </a:graphic>
            </wp:inline>
          </w:drawing>
        </w:r>
      </w:ins>
      <w:del w:id="3138"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140" w:author="asus" w:date="2025-01-28T02:20:00Z">
        <w:r>
          <w:rPr>
            <w:rFonts w:hint="eastAsia" w:ascii="Times New Roman" w:hAnsi="Times New Roman" w:cs="Times New Roman"/>
            <w:color w:val="000000"/>
            <w:kern w:val="0"/>
            <w:szCs w:val="21"/>
            <w14:ligatures w14:val="standardContextual"/>
          </w:rPr>
          <w:delText>5</w:delText>
        </w:r>
      </w:del>
      <w:del w:id="3141" w:author="asus" w:date="2025-01-28T02:20:00Z">
        <w:r>
          <w:rPr>
            <w:rFonts w:hint="eastAsia" w:ascii="Cambria Math" w:hAnsi="Times New Roman" w:eastAsia="Times New Roman" w:cs="Times New Roman"/>
            <w:iCs/>
            <w:sz w:val="24"/>
            <w14:ligatures w14:val="standardContextual"/>
          </w:rPr>
          <w:delText xml:space="preserve"> </w:delText>
        </w:r>
      </w:del>
      <w:ins w:id="3142" w:author="asus" w:date="2025-01-28T02:20:00Z">
        <w:r>
          <w:rPr>
            <w:rFonts w:ascii="Times New Roman" w:hAnsi="Times New Roman" w:cs="Times New Roman"/>
            <w:color w:val="000000"/>
            <w:kern w:val="0"/>
            <w:szCs w:val="21"/>
            <w14:ligatures w14:val="standardContextual"/>
          </w:rPr>
          <w:t>4</w:t>
        </w:r>
      </w:ins>
      <w:ins w:id="3143"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144"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145"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147" w:author="沐" w:date="2025-01-27T16:28:00Z"/>
          <w:rFonts w:ascii="Cambria Math" w:hAnsi="Times New Roman" w:eastAsia="Times New Roman" w:cs="Times New Roman"/>
          <w:iCs/>
          <w:sz w:val="24"/>
          <w:szCs w:val="24"/>
          <w:rPrChange w:id="3148" w:author="沐" w:date="2025-01-27T16:28:00Z">
            <w:rPr>
              <w:ins w:id="3149" w:author="沐" w:date="2025-01-27T16:28:00Z"/>
              <w:rFonts w:ascii="Cambria Math" w:hAnsi="Times New Roman" w:eastAsia="Times New Roman" w:cs="Times New Roman"/>
              <w:iCs/>
              <w:szCs w:val="21"/>
              <w14:ligatures w14:val="standardContextual"/>
            </w:rPr>
          </w:rPrChange>
          <w14:ligatures w14:val="standardContextual"/>
        </w:rPr>
        <w:pPrChange w:id="3146" w:author="几" w:date="2025-01-28T00:48:00Z">
          <w:pPr/>
        </w:pPrChange>
      </w:pPr>
      <w:ins w:id="3150" w:author="沐" w:date="2025-01-27T16:28:00Z">
        <w:r>
          <w:rPr>
            <w:rFonts w:ascii="Cambria Math" w:hAnsi="Times New Roman" w:eastAsia="Times New Roman" w:cs="Times New Roman"/>
            <w:iCs/>
            <w:sz w:val="24"/>
            <w:szCs w:val="24"/>
            <w:rPrChange w:id="3151"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152" w:author="asus" w:date="2025-01-28T02:16:00Z">
        <w:r>
          <w:rPr>
            <w:rFonts w:hint="eastAsia" w:ascii="Cambria Math" w:hAnsi="Times New Roman" w:cs="Times New Roman"/>
            <w:iCs/>
            <w:szCs w:val="21"/>
            <w14:ligatures w14:val="standardContextual"/>
          </w:rPr>
          <w:delText xml:space="preserve">10 </w:delText>
        </w:r>
      </w:del>
      <w:ins w:id="3153" w:author="asus" w:date="2025-01-28T02:16:00Z">
        <w:r>
          <w:rPr>
            <w:rFonts w:hint="eastAsia" w:ascii="Cambria Math" w:hAnsi="Times New Roman" w:cs="Times New Roman"/>
            <w:iCs/>
            <w:szCs w:val="21"/>
            <w14:ligatures w14:val="standardContextual"/>
          </w:rPr>
          <w:t>1</w:t>
        </w:r>
      </w:ins>
      <w:ins w:id="3154" w:author="asus" w:date="2025-01-28T02:16:00Z">
        <w:r>
          <w:rPr>
            <w:rFonts w:ascii="Cambria Math" w:hAnsi="Times New Roman" w:cs="Times New Roman"/>
            <w:iCs/>
            <w:szCs w:val="21"/>
            <w14:ligatures w14:val="standardContextual"/>
          </w:rPr>
          <w:t>1</w:t>
        </w:r>
      </w:ins>
      <w:ins w:id="3155"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156"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728959"/>
      <w:bookmarkStart w:id="89" w:name="_Toc188922270"/>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157" w:author="沐" w:date="2025-01-27T23:52:00Z"/>
          <w:rFonts w:ascii="Cambria Math" w:hAnsi="Times New Roman" w:eastAsia="Times New Roman" w:cs="Times New Roman"/>
          <w:iCs/>
          <w:sz w:val="24"/>
          <w14:ligatures w14:val="standardContextual"/>
        </w:rPr>
      </w:pPr>
      <w:ins w:id="3158"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159"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160"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161"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162"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63"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64"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65"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66"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67"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68"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69"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70"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71"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72"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73"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74"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75"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76"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77"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78"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79"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80"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181"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82"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83"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84"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18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86"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187"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88"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89"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190"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91"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92"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93"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94"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95"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196" w:author="沐" w:date="2025-01-27T23:45:00Z">
                <m:r>
                  <m:rPr>
                    <m:sty m:val="p"/>
                  </m:rPr>
                  <w:rPr>
                    <w:rFonts w:ascii="Cambria Math" w:hAnsi="Cambria Math" w:eastAsia="宋体" w:cs="Times New Roman"/>
                    <w:sz w:val="18"/>
                    <w:szCs w:val="18"/>
                    <w:rPrChange w:id="3197"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198"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99"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00"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01"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02"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03"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04"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05"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0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0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0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09"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1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1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1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13"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14"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1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16"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17"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218"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19"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20"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21"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2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23"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2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25"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26"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27"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2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29"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3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3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3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233" w:author="沐" w:date="2025-01-27T23:45:00Z">
                <m:r>
                  <m:rPr>
                    <m:sty m:val="p"/>
                  </m:rPr>
                  <w:rPr>
                    <w:rFonts w:ascii="Cambria Math" w:hAnsi="Cambria Math" w:eastAsia="宋体" w:cs="Times New Roman"/>
                    <w:sz w:val="18"/>
                    <w:szCs w:val="18"/>
                    <w:rPrChange w:id="3234"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235"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236"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237"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239" w:author="几" w:date="2025-01-27T23:56:00Z"/>
          <w:rFonts w:hAnsi="Cambria Math" w:eastAsia="宋体" w:cs="Times New Roman"/>
          <w:sz w:val="24"/>
          <w:lang w:eastAsia="zh"/>
          <w14:ligatures w14:val="standardContextual"/>
        </w:rPr>
        <w:pPrChange w:id="3238" w:author="几" w:date="2025-01-27T23:56:00Z">
          <w:pPr>
            <w:ind w:firstLine="420"/>
          </w:pPr>
        </w:pPrChange>
      </w:pPr>
      <w:r>
        <w:rPr>
          <w:rFonts w:hint="eastAsia" w:ascii="Cambria Math" w:hAnsi="Times New Roman" w:eastAsia="Times New Roman" w:cs="Times New Roman"/>
          <w:sz w:val="24"/>
          <w14:ligatures w14:val="standardContextual"/>
        </w:rPr>
        <w:t>C=</w:t>
      </w:r>
      <w:del w:id="3240"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241"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242"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243" w:author="几" w:date="2025-01-27T23:56:00Z">
            <w:rPr>
              <w:rFonts w:hAnsi="Cambria Math" w:eastAsia="宋体" w:cs="Times New Roman"/>
              <w:sz w:val="24"/>
              <w:lang w:eastAsia="zh"/>
              <w14:ligatures w14:val="standardContextual"/>
            </w:rPr>
          </w:rPrChange>
          <w14:ligatures w14:val="standardContextual"/>
        </w:rPr>
      </w:pPr>
      <w:ins w:id="3244"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245" w:author="asus" w:date="2025-01-28T02:16:00Z">
        <w:r>
          <w:rPr>
            <w:rFonts w:hint="eastAsia" w:ascii="Cambria Math" w:hAnsi="Times New Roman" w:eastAsia="Times New Roman" w:cs="Times New Roman"/>
            <w:szCs w:val="21"/>
            <w14:ligatures w14:val="standardContextual"/>
          </w:rPr>
          <w:delText>1</w:delText>
        </w:r>
      </w:del>
      <w:del w:id="3246" w:author="asus" w:date="2025-01-28T02:16:00Z">
        <w:r>
          <w:rPr>
            <w:rFonts w:hint="eastAsia" w:ascii="Cambria Math" w:hAnsi="Times New Roman" w:cs="Times New Roman"/>
            <w:szCs w:val="21"/>
            <w14:ligatures w14:val="standardContextual"/>
          </w:rPr>
          <w:delText>1</w:delText>
        </w:r>
      </w:del>
      <w:del w:id="3247" w:author="asus" w:date="2025-01-28T02:16:00Z">
        <w:r>
          <w:rPr>
            <w:rFonts w:hint="eastAsia" w:ascii="Cambria Math" w:hAnsi="Times New Roman" w:eastAsia="Times New Roman" w:cs="Times New Roman"/>
            <w:szCs w:val="21"/>
            <w14:ligatures w14:val="standardContextual"/>
          </w:rPr>
          <w:delText xml:space="preserve"> </w:delText>
        </w:r>
      </w:del>
      <w:ins w:id="3248" w:author="asus" w:date="2025-01-28T02:16:00Z">
        <w:r>
          <w:rPr>
            <w:rFonts w:hint="eastAsia" w:ascii="Cambria Math" w:hAnsi="Times New Roman" w:eastAsia="Times New Roman" w:cs="Times New Roman"/>
            <w:szCs w:val="21"/>
            <w14:ligatures w14:val="standardContextual"/>
          </w:rPr>
          <w:t>1</w:t>
        </w:r>
      </w:ins>
      <w:ins w:id="3249" w:author="asus" w:date="2025-01-28T02:16:00Z">
        <w:r>
          <w:rPr>
            <w:rFonts w:ascii="Cambria Math" w:hAnsi="Times New Roman" w:cs="Times New Roman"/>
            <w:szCs w:val="21"/>
            <w14:ligatures w14:val="standardContextual"/>
          </w:rPr>
          <w:t>2</w:t>
        </w:r>
      </w:ins>
      <w:ins w:id="3250"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252"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253" w:author="asus" w:date="2025-01-28T01:52:00Z">
            <w:rPr>
              <w:rFonts w:ascii="Times New Roman" w:hAnsi="Times New Roman" w:eastAsia="宋体"/>
              <w:b/>
              <w:bCs/>
              <w:sz w:val="32"/>
              <w:szCs w:val="32"/>
              <w14:ligatures w14:val="standardContextual"/>
            </w:rPr>
          </w:rPrChange>
          <w14:ligatures w14:val="standardContextual"/>
        </w:rPr>
        <w:pPrChange w:id="3251" w:author="asus" w:date="2025-01-28T01:55:00Z">
          <w:pPr>
            <w:numPr>
              <w:ilvl w:val="0"/>
              <w:numId w:val="3"/>
            </w:numPr>
            <w:spacing w:before="240" w:after="60"/>
            <w:ind w:left="360" w:firstLine="640" w:firstLineChars="200"/>
            <w:jc w:val="center"/>
            <w:outlineLvl w:val="0"/>
          </w:pPr>
        </w:pPrChange>
      </w:pPr>
      <w:ins w:id="3254" w:author="沐" w:date="2025-01-27T16:55:00Z">
        <w:bookmarkStart w:id="95" w:name="_Toc188922272"/>
        <w:bookmarkStart w:id="96" w:name="_Toc188728961"/>
        <w:bookmarkStart w:id="97" w:name="_Toc188729121"/>
        <w:bookmarkStart w:id="98" w:name="_Toc188728750"/>
        <w:r>
          <w:rPr>
            <w:rFonts w:ascii="Times New Roman" w:hAnsi="Times New Roman" w:eastAsia="Times New Roman" w:cs="Times New Roman"/>
            <w:b/>
            <w:bCs/>
            <w:sz w:val="32"/>
            <w:szCs w:val="32"/>
            <w14:ligatures w14:val="standardContextual"/>
          </w:rPr>
          <w:t>Great</w:t>
        </w:r>
      </w:ins>
      <w:del w:id="3255"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256" w:author="沐" w:date="2025-01-27T16:36:00Z">
        <w:r>
          <w:rPr>
            <w:rFonts w:ascii="Times New Roman" w:hAnsi="Times New Roman" w:eastAsia="Times New Roman" w:cs="Times New Roman"/>
            <w:b/>
            <w:bCs/>
            <w:sz w:val="32"/>
            <w:szCs w:val="32"/>
            <w14:ligatures w14:val="standardContextual"/>
          </w:rPr>
          <w:t>Coach Impact</w:t>
        </w:r>
        <w:bookmarkEnd w:id="95"/>
      </w:ins>
      <w:del w:id="3257"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259" w:author="沐" w:date="2025-01-27T16:51:00Z"/>
          <w:rFonts w:ascii="Times New Roman" w:hAnsi="Times New Roman" w:eastAsia="Times New Roman" w:cs="Times New Roman"/>
          <w:b w:val="0"/>
          <w:bCs w:val="0"/>
          <w:sz w:val="24"/>
          <w:szCs w:val="32"/>
          <w:lang w:eastAsia="zh"/>
          <w:rPrChange w:id="3260" w:author="几" w:date="2025-01-28T00:15:00Z">
            <w:rPr>
              <w:ins w:id="3261" w:author="沐" w:date="2025-01-27T16:51:00Z"/>
              <w:rFonts w:ascii="Times New Roman" w:hAnsi="Times New Roman" w:eastAsia="Times New Roman" w:cs="Times New Roman"/>
              <w:b/>
              <w:bCs/>
              <w:sz w:val="28"/>
              <w:szCs w:val="28"/>
              <w14:ligatures w14:val="standardContextual"/>
            </w:rPr>
          </w:rPrChange>
          <w14:ligatures w14:val="standardContextual"/>
        </w:rPr>
        <w:pPrChange w:id="3258" w:author="几" w:date="2025-01-28T00:15:00Z">
          <w:pPr>
            <w:spacing w:before="240" w:after="60" w:line="312" w:lineRule="auto"/>
            <w:jc w:val="left"/>
            <w:outlineLvl w:val="1"/>
          </w:pPr>
        </w:pPrChange>
      </w:pPr>
      <w:ins w:id="3262" w:author="沐" w:date="2025-01-27T16:50:00Z">
        <w:bookmarkStart w:id="99" w:name="_Toc188728962"/>
        <w:bookmarkStart w:id="100" w:name="_Toc188728751"/>
        <w:bookmarkStart w:id="101" w:name="_Toc188729122"/>
        <w:r>
          <w:rPr>
            <w:rFonts w:ascii="Times New Roman" w:hAnsi="Times New Roman" w:eastAsia="Times New Roman" w:cs="Times New Roman"/>
            <w:b w:val="0"/>
            <w:bCs w:val="0"/>
            <w:sz w:val="24"/>
            <w:szCs w:val="32"/>
            <w:lang w:eastAsia="zh"/>
            <w:rPrChange w:id="3263"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264" w:author="沐" w:date="2025-01-27T16:47:00Z">
        <w:r>
          <w:rPr>
            <w:rFonts w:ascii="Times New Roman" w:hAnsi="Times New Roman" w:eastAsia="Times New Roman" w:cs="Times New Roman"/>
            <w:b w:val="0"/>
            <w:bCs w:val="0"/>
            <w:sz w:val="24"/>
            <w:szCs w:val="32"/>
            <w:lang w:eastAsia="zh"/>
            <w:rPrChange w:id="3265"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266" w:author="沐" w:date="2025-01-27T16:54:00Z"/>
          <w:rFonts w:ascii="Times New Roman" w:hAnsi="Times New Roman" w:eastAsia="Times New Roman" w:cs="Times New Roman"/>
          <w:b/>
          <w:bCs/>
          <w:sz w:val="28"/>
          <w:szCs w:val="28"/>
          <w14:ligatures w14:val="standardContextual"/>
        </w:rPr>
      </w:pPr>
      <w:ins w:id="3267"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268"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269" w:author="沐" w:date="2025-01-27T16:56:00Z"/>
          <w:rFonts w:ascii="Times New Roman" w:hAnsi="Times New Roman" w:eastAsia="Times New Roman" w:cs="Times New Roman"/>
          <w:b/>
          <w:bCs/>
          <w:sz w:val="24"/>
          <w:szCs w:val="32"/>
          <w14:ligatures w14:val="standardContextual"/>
        </w:rPr>
      </w:pPr>
      <w:ins w:id="3270"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271" w:author="沐" w:date="2025-01-27T16:54:00Z">
        <w:r>
          <w:rPr>
            <w:rFonts w:hint="eastAsia" w:ascii="Times New Roman" w:hAnsi="Times New Roman" w:eastAsia="Times New Roman" w:cs="Times New Roman"/>
            <w:b/>
            <w:bCs/>
            <w:sz w:val="24"/>
            <w:szCs w:val="32"/>
            <w14:ligatures w14:val="standardContextual"/>
          </w:rPr>
          <w:t xml:space="preserve">.1.1 </w:t>
        </w:r>
      </w:ins>
      <w:ins w:id="3272"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274" w:author="沐" w:date="2025-01-27T16:59:00Z"/>
          <w:rFonts w:ascii="Times New Roman" w:hAnsi="Times New Roman" w:eastAsia="Times New Roman" w:cs="Times New Roman"/>
          <w:sz w:val="24"/>
          <w:szCs w:val="32"/>
          <w:lang w:eastAsia="zh"/>
          <w14:ligatures w14:val="standardContextual"/>
        </w:rPr>
        <w:pPrChange w:id="3273" w:author="沐" w:date="2025-01-27T16:59:00Z">
          <w:pPr/>
        </w:pPrChange>
      </w:pPr>
      <w:ins w:id="3275"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276" w:author="沐" w:date="2025-01-27T17:16:00Z">
        <w:r>
          <w:rPr>
            <w:rFonts w:ascii="Times New Roman" w:hAnsi="Times New Roman" w:eastAsia="Times New Roman" w:cs="Times New Roman"/>
            <w:b w:val="0"/>
            <w:bCs w:val="0"/>
            <w:sz w:val="24"/>
            <w:szCs w:val="32"/>
            <w:lang w:eastAsia="zh"/>
            <w:rPrChange w:id="3277"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279" w:author="沐" w:date="2025-01-27T16:57:00Z"/>
          <w:rFonts w:ascii="Times New Roman" w:hAnsi="Times New Roman" w:eastAsia="Times New Roman" w:cs="Times New Roman"/>
          <w:sz w:val="24"/>
          <w:szCs w:val="32"/>
          <w:lang w:eastAsia="zh"/>
          <w14:ligatures w14:val="standardContextual"/>
        </w:rPr>
        <w:pPrChange w:id="3278" w:author="沐" w:date="2025-01-27T16:59:00Z">
          <w:pPr/>
        </w:pPrChange>
      </w:pPr>
      <w:ins w:id="3280" w:author="沐" w:date="2025-01-27T17:04:00Z">
        <w:del w:id="3281"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085975" cy="438150"/>
                        </a:xfrm>
                        <a:prstGeom prst="rect">
                          <a:avLst/>
                        </a:prstGeom>
                      </pic:spPr>
                    </pic:pic>
                  </a:graphicData>
                </a:graphic>
              </wp:inline>
            </w:drawing>
          </w:r>
        </w:del>
      </w:ins>
      <w:ins w:id="3284" w:author="几" w:date="2025-01-27T17:11:00Z">
        <w:r>
          <w:rPr>
            <w:rFonts w:hint="eastAsia" w:ascii="Times New Roman" w:hAnsi="Times New Roman" w:eastAsia="Times New Roman" w:cs="Times New Roman"/>
            <w:sz w:val="24"/>
            <w:szCs w:val="32"/>
            <w:lang w:eastAsia="zh"/>
            <w14:ligatures w14:val="standardContextual"/>
          </w:rPr>
          <w:t xml:space="preserve">                         </w:t>
        </w:r>
      </w:ins>
      <w:ins w:id="3285" w:author="几" w:date="2025-01-27T17:11:00Z">
        <w:del w:id="3286"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85975" cy="438150"/>
                        </a:xfrm>
                        <a:prstGeom prst="rect">
                          <a:avLst/>
                        </a:prstGeom>
                      </pic:spPr>
                    </pic:pic>
                  </a:graphicData>
                </a:graphic>
              </wp:inline>
            </w:drawing>
          </w:r>
        </w:del>
      </w:ins>
      <w:ins w:id="3289" w:author="沐" w:date="2025-01-28T00:00:00Z">
        <w:del w:id="3290"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301516" cy="390525"/>
                        </a:xfrm>
                        <a:prstGeom prst="rect">
                          <a:avLst/>
                        </a:prstGeom>
                      </pic:spPr>
                    </pic:pic>
                  </a:graphicData>
                </a:graphic>
              </wp:inline>
            </w:drawing>
          </w:r>
        </w:del>
      </w:ins>
      <w:ins w:id="3293"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296" w:author="沐" w:date="2025-01-27T17:14:00Z"/>
          <w:rFonts w:ascii="Times New Roman" w:hAnsi="Times New Roman" w:eastAsia="Times New Roman"/>
          <w:i/>
          <w:iCs/>
          <w:sz w:val="24"/>
          <w:szCs w:val="32"/>
          <w:lang w:eastAsia="zh"/>
          <w14:ligatures w14:val="standardContextual"/>
        </w:rPr>
        <w:pPrChange w:id="3295" w:author="沐" w:date="2025-01-27T16:55:00Z">
          <w:pPr>
            <w:keepNext/>
            <w:keepLines/>
            <w:outlineLvl w:val="2"/>
          </w:pPr>
        </w:pPrChange>
      </w:pPr>
      <w:ins w:id="3297" w:author="沐" w:date="2025-01-27T17:02:00Z">
        <w:r>
          <w:rPr>
            <w:rFonts w:hint="eastAsia" w:ascii="Times New Roman" w:hAnsi="Times New Roman" w:eastAsia="Times New Roman"/>
            <w:sz w:val="24"/>
            <w:szCs w:val="32"/>
            <w:lang w:eastAsia="zh"/>
            <w14:ligatures w14:val="standardContextual"/>
          </w:rPr>
          <w:t xml:space="preserve">    </w:t>
        </w:r>
      </w:ins>
      <w:ins w:id="3298" w:author="沐" w:date="2025-01-27T17:18:00Z">
        <w:r>
          <w:rPr>
            <w:rFonts w:hint="eastAsia" w:ascii="Times New Roman" w:hAnsi="Times New Roman" w:eastAsia="Times New Roman"/>
            <w:sz w:val="24"/>
            <w:szCs w:val="32"/>
            <w:lang w:eastAsia="zh"/>
            <w14:ligatures w14:val="standardContextual"/>
          </w:rPr>
          <w:t>w</w:t>
        </w:r>
      </w:ins>
      <w:ins w:id="3299" w:author="沐" w:date="2025-01-27T17:19:00Z">
        <w:r>
          <w:rPr>
            <w:rFonts w:hint="eastAsia" w:ascii="Times New Roman" w:hAnsi="Times New Roman" w:eastAsia="Times New Roman"/>
            <w:sz w:val="24"/>
            <w:szCs w:val="32"/>
            <w:lang w:eastAsia="zh"/>
            <w14:ligatures w14:val="standardContextual"/>
          </w:rPr>
          <w:t>here</w:t>
        </w:r>
      </w:ins>
      <w:ins w:id="3300" w:author="沐" w:date="2025-01-27T17:17:00Z">
        <w:r>
          <w:rPr>
            <w:rFonts w:hint="eastAsia" w:ascii="Times New Roman" w:hAnsi="Times New Roman" w:eastAsia="Times New Roman"/>
            <w:sz w:val="24"/>
            <w:szCs w:val="32"/>
            <w:lang w:eastAsia="zh"/>
            <w14:ligatures w14:val="standardContextual"/>
          </w:rPr>
          <w:t xml:space="preserve"> </w:t>
        </w:r>
      </w:ins>
      <w:ins w:id="3301" w:author="沐" w:date="2025-01-27T17:12:00Z">
        <w:r>
          <w:rPr>
            <w:rFonts w:ascii="Times New Roman" w:hAnsi="Times New Roman" w:eastAsia="Times New Roman"/>
            <w:i/>
            <w:iCs/>
            <w:sz w:val="24"/>
            <w:szCs w:val="32"/>
            <w:lang w:eastAsia="zh"/>
            <w:rPrChange w:id="3302"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303" w:author="沐" w:date="2025-01-27T17:12:00Z">
        <w:r>
          <w:rPr>
            <w:rFonts w:ascii="Times New Roman" w:hAnsi="Times New Roman" w:eastAsia="Times New Roman"/>
            <w:i/>
            <w:iCs/>
            <w:sz w:val="24"/>
            <w:szCs w:val="32"/>
            <w:vertAlign w:val="subscript"/>
            <w:lang w:eastAsia="zh"/>
            <w:rPrChange w:id="3304"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305" w:author="沐" w:date="2025-01-27T17:16:00Z">
        <w:r>
          <w:rPr>
            <w:rFonts w:ascii="Times New Roman" w:hAnsi="Times New Roman" w:eastAsia="Times New Roman"/>
            <w:i w:val="0"/>
            <w:iCs w:val="0"/>
            <w:sz w:val="24"/>
            <w:szCs w:val="32"/>
            <w:vertAlign w:val="subscript"/>
            <w:lang w:eastAsia="zh"/>
            <w:rPrChange w:id="3306"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307" w:author="沐" w:date="2025-01-27T17:19:00Z">
        <w:r>
          <w:rPr>
            <w:rFonts w:ascii="Times New Roman" w:hAnsi="Times New Roman" w:eastAsia="Times New Roman"/>
            <w:sz w:val="24"/>
            <w:szCs w:val="32"/>
            <w:vertAlign w:val="baseline"/>
            <w:lang w:eastAsia="zh"/>
            <w:rPrChange w:id="3308"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309"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310" w:author="沐" w:date="2025-01-27T17:36:00Z">
        <w:r>
          <w:rPr>
            <w:rFonts w:ascii="Times New Roman" w:hAnsi="Times New Roman" w:eastAsia="Times New Roman"/>
            <w:sz w:val="24"/>
            <w:szCs w:val="32"/>
            <w:vertAlign w:val="baseline"/>
            <w:lang w:eastAsia="zh"/>
            <w:rPrChange w:id="3311"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312" w:author="沐" w:date="2025-01-27T17:36:00Z">
        <w:r>
          <w:rPr>
            <w:rFonts w:hint="eastAsia" w:ascii="Times New Roman" w:hAnsi="Times New Roman" w:eastAsia="Times New Roman"/>
            <w:sz w:val="24"/>
            <w:szCs w:val="32"/>
            <w:lang w:eastAsia="zh"/>
            <w14:ligatures w14:val="standardContextual"/>
          </w:rPr>
          <w:t xml:space="preserve"> </w:t>
        </w:r>
      </w:ins>
      <w:ins w:id="3313" w:author="沐" w:date="2025-01-27T17:36:00Z">
        <w:r>
          <w:rPr>
            <w:rFonts w:ascii="Times New Roman" w:hAnsi="Times New Roman" w:eastAsia="Times New Roman"/>
            <w:i/>
            <w:iCs/>
            <w:sz w:val="24"/>
            <w:szCs w:val="32"/>
            <w:lang w:eastAsia="zh"/>
            <w:rPrChange w:id="3314"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315" w:author="沐" w:date="2025-01-27T17:36:00Z">
        <w:r>
          <w:rPr>
            <w:rFonts w:hint="eastAsia" w:ascii="Times New Roman" w:hAnsi="Times New Roman" w:eastAsia="Times New Roman"/>
            <w:sz w:val="24"/>
            <w:szCs w:val="32"/>
            <w:lang w:eastAsia="zh"/>
            <w14:ligatures w14:val="standardContextual"/>
          </w:rPr>
          <w:t xml:space="preserve"> </w:t>
        </w:r>
      </w:ins>
      <w:ins w:id="3316" w:author="沐" w:date="2025-01-27T17:37:00Z">
        <w:r>
          <w:rPr>
            <w:rFonts w:hint="eastAsia" w:ascii="Times New Roman" w:hAnsi="Times New Roman" w:eastAsia="Times New Roman"/>
            <w:sz w:val="24"/>
            <w:szCs w:val="32"/>
            <w:lang w:eastAsia="zh"/>
            <w14:ligatures w14:val="standardContextual"/>
          </w:rPr>
          <w:t>represents the number of athletes</w:t>
        </w:r>
      </w:ins>
      <w:ins w:id="3317" w:author="沐" w:date="2025-01-27T17:17:00Z">
        <w:r>
          <w:rPr>
            <w:rFonts w:hint="eastAsia" w:ascii="Times New Roman" w:hAnsi="Times New Roman" w:eastAsia="Times New Roman"/>
            <w:sz w:val="24"/>
            <w:szCs w:val="32"/>
            <w:lang w:eastAsia="zh"/>
            <w14:ligatures w14:val="standardContextual"/>
          </w:rPr>
          <w:t>.</w:t>
        </w:r>
      </w:ins>
      <w:ins w:id="3318" w:author="沐" w:date="2025-01-27T17:05:00Z">
        <w:r>
          <w:rPr>
            <w:rFonts w:hint="eastAsia" w:ascii="Times New Roman" w:hAnsi="Times New Roman" w:eastAsia="Times New Roman"/>
            <w:sz w:val="24"/>
            <w:szCs w:val="32"/>
            <w:lang w:eastAsia="zh"/>
            <w14:ligatures w14:val="standardContextual"/>
          </w:rPr>
          <w:t xml:space="preserve"> </w:t>
        </w:r>
      </w:ins>
      <w:ins w:id="3319" w:author="沐" w:date="2025-01-27T17:20:00Z">
        <w:r>
          <w:rPr>
            <w:rFonts w:hint="eastAsia" w:ascii="Times New Roman" w:hAnsi="Times New Roman" w:eastAsia="Times New Roman"/>
            <w:sz w:val="24"/>
            <w:szCs w:val="32"/>
            <w:lang w:eastAsia="zh"/>
            <w14:ligatures w14:val="standardContextual"/>
          </w:rPr>
          <w:t>Clear</w:t>
        </w:r>
      </w:ins>
      <w:ins w:id="3320" w:author="沐" w:date="2025-01-27T17:19:00Z">
        <w:r>
          <w:rPr>
            <w:rFonts w:hint="eastAsia" w:ascii="Times New Roman" w:hAnsi="Times New Roman" w:eastAsia="Times New Roman"/>
            <w:sz w:val="24"/>
            <w:szCs w:val="32"/>
            <w:lang w:eastAsia="zh"/>
            <w14:ligatures w14:val="standardContextual"/>
          </w:rPr>
          <w:t>ly</w:t>
        </w:r>
      </w:ins>
      <w:ins w:id="3321" w:author="沐" w:date="2025-01-27T17:05:00Z">
        <w:r>
          <w:rPr>
            <w:rFonts w:hint="eastAsia" w:ascii="Times New Roman" w:hAnsi="Times New Roman" w:eastAsia="Times New Roman"/>
            <w:sz w:val="24"/>
            <w:szCs w:val="32"/>
            <w:lang w:eastAsia="zh"/>
            <w14:ligatures w14:val="standardContextual"/>
          </w:rPr>
          <w:t xml:space="preserve">, </w:t>
        </w:r>
      </w:ins>
      <w:ins w:id="3322" w:author="沐" w:date="2025-01-27T17:12:00Z">
        <w:r>
          <w:rPr>
            <w:rFonts w:hint="eastAsia" w:ascii="Times New Roman" w:hAnsi="Times New Roman" w:eastAsia="Times New Roman"/>
            <w:sz w:val="24"/>
            <w:szCs w:val="32"/>
            <w:lang w:eastAsia="zh"/>
            <w14:ligatures w14:val="standardContextual"/>
          </w:rPr>
          <w:t xml:space="preserve">0 &lt;= </w:t>
        </w:r>
      </w:ins>
      <w:ins w:id="3323" w:author="沐" w:date="2025-01-27T17:13:00Z">
        <w:r>
          <w:rPr>
            <w:rFonts w:hint="eastAsia" w:ascii="Times New Roman" w:hAnsi="Times New Roman" w:eastAsia="Times New Roman"/>
            <w:i/>
            <w:iCs/>
            <w:sz w:val="24"/>
            <w:szCs w:val="32"/>
            <w:lang w:eastAsia="zh"/>
            <w14:ligatures w14:val="standardContextual"/>
          </w:rPr>
          <w:t>score</w:t>
        </w:r>
      </w:ins>
      <w:ins w:id="3324"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325" w:author="沐" w:date="2025-01-27T17:13:00Z">
        <w:r>
          <w:rPr>
            <w:rFonts w:ascii="Times New Roman" w:hAnsi="Times New Roman" w:eastAsia="Times New Roman"/>
            <w:i/>
            <w:iCs/>
            <w:sz w:val="24"/>
            <w:szCs w:val="32"/>
            <w:vertAlign w:val="baseline"/>
            <w:lang w:eastAsia="zh"/>
            <w:rPrChange w:id="3326"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327"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329" w:author="沐" w:date="2025-01-27T17:22:00Z"/>
          <w:rFonts w:ascii="Times New Roman" w:hAnsi="Times New Roman" w:eastAsia="Times New Roman"/>
          <w:sz w:val="24"/>
          <w:szCs w:val="32"/>
          <w:lang w:eastAsia="zh"/>
          <w14:ligatures w14:val="standardContextual"/>
        </w:rPr>
        <w:pPrChange w:id="3328" w:author="沐" w:date="2025-01-27T17:22:00Z">
          <w:pPr>
            <w:keepNext/>
            <w:keepLines/>
            <w:outlineLvl w:val="2"/>
          </w:pPr>
        </w:pPrChange>
      </w:pPr>
      <w:ins w:id="3330" w:author="沐" w:date="2025-01-27T17:22:00Z">
        <w:r>
          <w:rPr>
            <w:rFonts w:ascii="Times New Roman" w:hAnsi="Times New Roman" w:eastAsia="Times New Roman"/>
            <w:i w:val="0"/>
            <w:iCs w:val="0"/>
            <w:sz w:val="24"/>
            <w:szCs w:val="32"/>
            <w:lang w:eastAsia="zh"/>
            <w:rPrChange w:id="3331"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333" w:author="沐" w:date="2025-01-27T17:23:00Z"/>
          <w:rFonts w:ascii="Times New Roman" w:hAnsi="Times New Roman" w:eastAsia="Times New Roman"/>
          <w:sz w:val="24"/>
          <w:szCs w:val="32"/>
          <w:lang w:eastAsia="zh"/>
          <w14:ligatures w14:val="standardContextual"/>
        </w:rPr>
        <w:pPrChange w:id="3332" w:author="沐" w:date="2025-01-27T17:22:00Z">
          <w:pPr>
            <w:keepNext/>
            <w:keepLines/>
            <w:outlineLvl w:val="2"/>
          </w:pPr>
        </w:pPrChange>
      </w:pPr>
      <w:ins w:id="3334" w:author="沐" w:date="2025-01-27T17:23:00Z">
        <w:r>
          <w:rPr>
            <w:rFonts w:hint="eastAsia" w:ascii="Times New Roman" w:hAnsi="Times New Roman" w:eastAsia="Times New Roman"/>
            <w:sz w:val="24"/>
            <w:szCs w:val="32"/>
            <w:lang w:eastAsia="zh"/>
            <w14:ligatures w14:val="standardContextual"/>
          </w:rPr>
          <w:t xml:space="preserve">                            </w:t>
        </w:r>
      </w:ins>
      <w:ins w:id="3335" w:author="沐" w:date="2025-01-28T00:11:00Z">
        <w:del w:id="3336"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314751" cy="438150"/>
                        </a:xfrm>
                        <a:prstGeom prst="rect">
                          <a:avLst/>
                        </a:prstGeom>
                      </pic:spPr>
                    </pic:pic>
                  </a:graphicData>
                </a:graphic>
              </wp:inline>
            </w:drawing>
          </w:r>
        </w:del>
      </w:ins>
      <w:ins w:id="3339"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9"/>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342" w:author="沐" w:date="2025-01-27T16:54:00Z"/>
          <w:rFonts w:ascii="Times New Roman" w:hAnsi="Times New Roman" w:eastAsia="Times New Roman" w:cs="Times New Roman"/>
          <w:b w:val="0"/>
          <w:bCs w:val="0"/>
          <w:sz w:val="24"/>
          <w:szCs w:val="32"/>
          <w:lang w:eastAsia="zh"/>
          <w:rPrChange w:id="3343" w:author="沐" w:date="2025-01-27T17:25:00Z">
            <w:rPr>
              <w:ins w:id="3344" w:author="沐" w:date="2025-01-27T16:54:00Z"/>
              <w:rFonts w:ascii="Times New Roman" w:hAnsi="Times New Roman" w:eastAsia="Times New Roman"/>
              <w:b/>
              <w:bCs/>
              <w:sz w:val="24"/>
              <w:szCs w:val="32"/>
              <w:lang w:eastAsia="zh"/>
              <w14:ligatures w14:val="standardContextual"/>
            </w:rPr>
          </w:rPrChange>
          <w14:ligatures w14:val="standardContextual"/>
        </w:rPr>
        <w:pPrChange w:id="3341" w:author="沐" w:date="2025-01-27T17:22:00Z">
          <w:pPr>
            <w:keepNext/>
            <w:keepLines/>
            <w:outlineLvl w:val="2"/>
          </w:pPr>
        </w:pPrChange>
      </w:pPr>
      <w:ins w:id="3345" w:author="沐" w:date="2025-01-27T17:25:00Z">
        <w:r>
          <w:rPr>
            <w:rFonts w:ascii="Times New Roman" w:hAnsi="Times New Roman" w:eastAsia="宋体" w:cs="Times New Roman"/>
            <w:sz w:val="24"/>
            <w:szCs w:val="24"/>
            <w:rPrChange w:id="3346" w:author="沐" w:date="2025-01-27T17:25:00Z">
              <w:rPr>
                <w:rFonts w:ascii="宋体" w:hAnsi="宋体" w:eastAsia="宋体" w:cs="宋体"/>
                <w:sz w:val="24"/>
                <w:szCs w:val="24"/>
              </w:rPr>
            </w:rPrChange>
          </w:rPr>
          <w:t xml:space="preserve">Here, </w:t>
        </w:r>
      </w:ins>
      <w:ins w:id="3347" w:author="沐" w:date="2025-01-27T17:25:00Z">
        <w:r>
          <w:rPr>
            <w:rFonts w:ascii="Times New Roman" w:hAnsi="Times New Roman" w:eastAsia="宋体" w:cs="Times New Roman"/>
            <w:i/>
            <w:iCs/>
            <w:sz w:val="24"/>
            <w:szCs w:val="24"/>
            <w:rPrChange w:id="3348" w:author="沐" w:date="2025-01-27T17:25:00Z">
              <w:rPr>
                <w:rFonts w:ascii="宋体" w:hAnsi="宋体" w:eastAsia="宋体" w:cs="宋体"/>
                <w:sz w:val="24"/>
                <w:szCs w:val="24"/>
              </w:rPr>
            </w:rPrChange>
          </w:rPr>
          <w:t>P</w:t>
        </w:r>
      </w:ins>
      <w:ins w:id="3349" w:author="沐" w:date="2025-01-27T17:25:00Z">
        <w:r>
          <w:rPr>
            <w:rFonts w:ascii="Times New Roman" w:hAnsi="Times New Roman" w:eastAsia="宋体" w:cs="Times New Roman"/>
            <w:sz w:val="24"/>
            <w:szCs w:val="24"/>
            <w:rPrChange w:id="3350" w:author="沐" w:date="2025-01-27T17:25:00Z">
              <w:rPr>
                <w:rFonts w:ascii="宋体" w:hAnsi="宋体" w:eastAsia="宋体" w:cs="宋体"/>
                <w:sz w:val="24"/>
                <w:szCs w:val="24"/>
              </w:rPr>
            </w:rPrChange>
          </w:rPr>
          <w:t xml:space="preserve"> represents the coach's own ability, and </w:t>
        </w:r>
      </w:ins>
      <w:ins w:id="3351" w:author="沐" w:date="2025-01-27T17:25:00Z">
        <w:r>
          <w:rPr>
            <w:rFonts w:ascii="Times New Roman" w:hAnsi="Times New Roman" w:eastAsia="宋体" w:cs="Times New Roman"/>
            <w:i/>
            <w:iCs/>
            <w:sz w:val="24"/>
            <w:szCs w:val="24"/>
            <w:rPrChange w:id="3352" w:author="沐" w:date="2025-01-27T17:25:00Z">
              <w:rPr>
                <w:rFonts w:ascii="宋体" w:hAnsi="宋体" w:eastAsia="宋体" w:cs="宋体"/>
                <w:sz w:val="24"/>
                <w:szCs w:val="24"/>
              </w:rPr>
            </w:rPrChange>
          </w:rPr>
          <w:t>R</w:t>
        </w:r>
      </w:ins>
      <w:ins w:id="3353" w:author="沐" w:date="2025-01-27T17:25:00Z">
        <w:r>
          <w:rPr>
            <w:rFonts w:ascii="Times New Roman" w:hAnsi="Times New Roman" w:eastAsia="宋体" w:cs="Times New Roman"/>
            <w:sz w:val="24"/>
            <w:szCs w:val="24"/>
            <w:rPrChange w:id="3354"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355"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357" w:author="沐" w:date="2025-01-27T17:29:00Z"/>
          <w:rFonts w:ascii="Times New Roman" w:hAnsi="Times New Roman" w:eastAsia="Times New Roman" w:cs="Times New Roman"/>
          <w:b/>
          <w:bCs/>
          <w:sz w:val="24"/>
          <w:szCs w:val="32"/>
          <w:lang w:eastAsia="zh"/>
          <w14:ligatures w14:val="standardContextual"/>
        </w:rPr>
        <w:pPrChange w:id="3356" w:author="asus" w:date="2025-01-28T01:59:00Z">
          <w:pPr/>
        </w:pPrChange>
      </w:pPr>
      <w:ins w:id="3358"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359" w:author="沐" w:date="2025-01-27T17:25:00Z">
        <w:r>
          <w:rPr>
            <w:rFonts w:hint="eastAsia" w:ascii="Times New Roman" w:hAnsi="Times New Roman" w:eastAsia="Times New Roman" w:cs="Times New Roman"/>
            <w:b/>
            <w:bCs/>
            <w:sz w:val="24"/>
            <w:szCs w:val="32"/>
            <w14:ligatures w14:val="standardContextual"/>
          </w:rPr>
          <w:t>.1.</w:t>
        </w:r>
      </w:ins>
      <w:ins w:id="3360" w:author="沐" w:date="2025-01-27T17:26:00Z">
        <w:r>
          <w:rPr>
            <w:rFonts w:hint="eastAsia" w:ascii="Times New Roman" w:hAnsi="Times New Roman" w:eastAsia="Times New Roman" w:cs="Times New Roman"/>
            <w:b/>
            <w:bCs/>
            <w:sz w:val="24"/>
            <w:szCs w:val="32"/>
            <w:lang w:eastAsia="zh"/>
            <w14:ligatures w14:val="standardContextual"/>
          </w:rPr>
          <w:t>2</w:t>
        </w:r>
      </w:ins>
      <w:ins w:id="3361" w:author="沐" w:date="2025-01-27T17:25:00Z">
        <w:r>
          <w:rPr>
            <w:rFonts w:hint="eastAsia" w:ascii="Times New Roman" w:hAnsi="Times New Roman" w:eastAsia="Times New Roman" w:cs="Times New Roman"/>
            <w:b/>
            <w:bCs/>
            <w:sz w:val="24"/>
            <w:szCs w:val="32"/>
            <w14:ligatures w14:val="standardContextual"/>
          </w:rPr>
          <w:t xml:space="preserve"> </w:t>
        </w:r>
      </w:ins>
      <w:ins w:id="3362" w:author="沐" w:date="2025-01-27T17:29:00Z">
        <w:r>
          <w:rPr>
            <w:rFonts w:hint="eastAsia" w:ascii="Times New Roman" w:hAnsi="Times New Roman" w:eastAsia="Times New Roman" w:cs="Times New Roman"/>
            <w:b/>
            <w:bCs/>
            <w:sz w:val="24"/>
            <w:szCs w:val="32"/>
            <w14:ligatures w14:val="standardContextual"/>
          </w:rPr>
          <w:t>ARIMA</w:t>
        </w:r>
      </w:ins>
      <w:ins w:id="3363"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364" w:author="沐" w:date="2025-01-27T17:40:00Z"/>
          <w:rFonts w:ascii="Times New Roman" w:hAnsi="Times New Roman" w:eastAsia="Times New Roman" w:cs="Times New Roman"/>
          <w:sz w:val="24"/>
          <w:szCs w:val="32"/>
          <w:lang w:eastAsia="zh"/>
          <w14:ligatures w14:val="standardContextual"/>
        </w:rPr>
      </w:pPr>
      <w:ins w:id="3365"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366" w:author="沐" w:date="2025-01-27T17:39:00Z">
        <w:r>
          <w:rPr>
            <w:rFonts w:ascii="Times New Roman" w:hAnsi="Times New Roman" w:eastAsia="Times New Roman" w:cs="Times New Roman"/>
            <w:b w:val="0"/>
            <w:bCs w:val="0"/>
            <w:sz w:val="24"/>
            <w:szCs w:val="32"/>
            <w:lang w:eastAsia="zh"/>
            <w:rPrChange w:id="3367"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368"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369" w:author="沐" w:date="2025-01-27T17:25:00Z"/>
          <w:rFonts w:ascii="Times New Roman" w:hAnsi="Times New Roman" w:eastAsia="等线" w:cs="Times New Roman"/>
          <w:b w:val="0"/>
          <w:bCs w:val="0"/>
          <w:sz w:val="24"/>
          <w:szCs w:val="32"/>
          <w:lang w:eastAsia="zh"/>
          <w:rPrChange w:id="3370" w:author="沐" w:date="2025-01-27T17:39:00Z">
            <w:rPr>
              <w:ins w:id="3371"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79744"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0"/>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1"/>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79744;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0"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1" o:title=""/>
                  <o:lock v:ext="edit" aspectratio="t"/>
                </v:shape>
                <w10:wrap type="topAndBottom"/>
              </v:group>
            </w:pict>
          </mc:Fallback>
        </mc:AlternateContent>
      </w:r>
      <w:ins w:id="3372" w:author="沐" w:date="2025-01-27T17:41:00Z">
        <w:r>
          <w:rPr>
            <w:rFonts w:hint="eastAsia" w:ascii="Times New Roman" w:hAnsi="Times New Roman" w:eastAsia="Times New Roman" w:cs="Times New Roman"/>
            <w:sz w:val="24"/>
            <w:szCs w:val="32"/>
            <w:lang w:eastAsia="zh"/>
            <w14:ligatures w14:val="standardContextual"/>
          </w:rPr>
          <w:t xml:space="preserve">    </w:t>
        </w:r>
      </w:ins>
      <w:ins w:id="3373"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374"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376" w:author="沐" w:date="2025-01-27T23:26:00Z"/>
          <w:del w:id="3377" w:author="几" w:date="2025-01-28T00:27:00Z"/>
          <w:rFonts w:ascii="Times New Roman" w:hAnsi="Times New Roman" w:eastAsia="Times New Roman" w:cs="Times New Roman"/>
          <w:color w:val="000000"/>
          <w:kern w:val="0"/>
          <w:szCs w:val="21"/>
          <w:lang w:eastAsia="zh"/>
          <w14:ligatures w14:val="standardContextual"/>
        </w:rPr>
        <w:pPrChange w:id="3375" w:author="沐" w:date="2025-01-27T23:26:00Z">
          <w:pPr>
            <w:ind w:firstLine="420"/>
            <w:jc w:val="center"/>
          </w:pPr>
        </w:pPrChange>
      </w:pPr>
      <w:ins w:id="3378"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379" w:author="沐" w:date="2025-01-27T23:27:00Z">
        <w:del w:id="3380"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381" w:author="asus" w:date="2025-01-28T02:20:00Z">
        <w:r>
          <w:rPr>
            <w:rFonts w:ascii="Times New Roman" w:hAnsi="Times New Roman" w:eastAsia="Times New Roman" w:cs="Times New Roman"/>
            <w:color w:val="000000"/>
            <w:kern w:val="0"/>
            <w:szCs w:val="21"/>
            <w:lang w:eastAsia="zh"/>
            <w14:ligatures w14:val="standardContextual"/>
          </w:rPr>
          <w:t>5</w:t>
        </w:r>
      </w:ins>
      <w:ins w:id="3382" w:author="沐" w:date="2025-01-27T23:26:00Z">
        <w:r>
          <w:rPr>
            <w:rFonts w:hint="eastAsia" w:ascii="Cambria Math" w:hAnsi="Times New Roman" w:eastAsia="Times New Roman" w:cs="Times New Roman"/>
            <w:iCs/>
            <w:sz w:val="24"/>
            <w14:ligatures w14:val="standardContextual"/>
          </w:rPr>
          <w:t xml:space="preserve"> </w:t>
        </w:r>
      </w:ins>
      <w:ins w:id="3383" w:author="沐" w:date="2025-01-27T23:27:00Z">
        <w:r>
          <w:rPr>
            <w:rFonts w:ascii="Times New Roman" w:hAnsi="Times New Roman" w:eastAsia="Times New Roman" w:cs="Times New Roman"/>
            <w:iCs/>
            <w:sz w:val="20"/>
            <w:szCs w:val="20"/>
            <w:rPrChange w:id="3384"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386" w:author="沐" w:date="2025-01-27T17:42:00Z"/>
          <w:del w:id="3387" w:author="几" w:date="2025-01-28T00:27:00Z"/>
          <w:rFonts w:ascii="等线" w:hAnsi="等线" w:eastAsia="等线" w:cs="Times New Roman"/>
          <w:sz w:val="24"/>
          <w:szCs w:val="24"/>
          <w:lang w:eastAsia="zh" w:bidi="ar"/>
        </w:rPr>
        <w:pPrChange w:id="3385" w:author="几" w:date="2025-01-28T00:27:00Z">
          <w:pPr/>
        </w:pPrChange>
      </w:pPr>
    </w:p>
    <w:p w14:paraId="38C01CAA">
      <w:pPr>
        <w:jc w:val="center"/>
        <w:rPr>
          <w:ins w:id="3389" w:author="沐" w:date="2025-01-27T17:42:00Z"/>
          <w:rFonts w:ascii="等线" w:hAnsi="等线" w:eastAsia="等线" w:cs="Times New Roman"/>
          <w:sz w:val="24"/>
          <w:szCs w:val="24"/>
          <w:lang w:eastAsia="zh" w:bidi="ar"/>
        </w:rPr>
        <w:pPrChange w:id="3388" w:author="几" w:date="2025-01-28T00:27:00Z">
          <w:pPr/>
        </w:pPrChange>
      </w:pPr>
    </w:p>
    <w:p w14:paraId="65EDC7F3">
      <w:pPr>
        <w:adjustRightInd w:val="0"/>
        <w:snapToGrid w:val="0"/>
        <w:spacing w:after="97" w:afterLines="30"/>
        <w:ind w:firstLine="420"/>
        <w:rPr>
          <w:ins w:id="3390" w:author="沐" w:date="2025-01-27T17:58:00Z"/>
          <w:rFonts w:ascii="Times New Roman" w:hAnsi="Times New Roman" w:cs="Times New Roman"/>
          <w:sz w:val="24"/>
          <w:szCs w:val="24"/>
        </w:rPr>
      </w:pPr>
      <w:ins w:id="3391" w:author="沐" w:date="2025-01-27T17:45:00Z">
        <w:r>
          <w:rPr>
            <w:rFonts w:ascii="Times New Roman" w:hAnsi="Times New Roman" w:cs="Times New Roman"/>
            <w:sz w:val="24"/>
            <w:szCs w:val="24"/>
            <w:rPrChange w:id="3392"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393" w:author="沐" w:date="2025-01-27T17:45:00Z"/>
          <w:rFonts w:ascii="Times New Roman" w:hAnsi="Times New Roman" w:cs="Times New Roman"/>
          <w:sz w:val="24"/>
          <w:szCs w:val="24"/>
          <w:lang w:eastAsia="zh"/>
        </w:rPr>
      </w:pPr>
      <w:ins w:id="3394"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396" w:author="沐" w:date="2025-01-27T17:58:00Z"/>
          <w:rFonts w:ascii="Times New Roman" w:hAnsi="Times New Roman" w:eastAsia="Times New Roman" w:cs="Times New Roman"/>
          <w:b/>
          <w:bCs/>
          <w:sz w:val="24"/>
          <w:szCs w:val="32"/>
          <w:lang w:eastAsia="zh"/>
          <w14:ligatures w14:val="standardContextual"/>
        </w:rPr>
        <w:pPrChange w:id="3395" w:author="asus" w:date="2025-01-28T02:01:00Z">
          <w:pPr>
            <w:spacing w:before="240" w:after="60" w:line="312" w:lineRule="auto"/>
            <w:jc w:val="left"/>
            <w:outlineLvl w:val="1"/>
          </w:pPr>
        </w:pPrChange>
      </w:pPr>
      <w:ins w:id="3397"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398"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399"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401" w:author="沐" w:date="2025-01-28T00:31:00Z"/>
          <w:del w:id="3402" w:author="几" w:date="2025-01-28T00:37:00Z"/>
          <w:rFonts w:ascii="Times New Roman" w:hAnsi="Times New Roman" w:eastAsia="Times New Roman" w:cs="Times New Roman"/>
          <w:sz w:val="24"/>
          <w:szCs w:val="24"/>
          <w:lang w:eastAsia="zh"/>
          <w14:ligatures w14:val="standardContextual"/>
        </w:rPr>
        <w:pPrChange w:id="3400" w:author="几" w:date="2025-01-28T00:37:00Z">
          <w:pPr>
            <w:spacing w:before="240" w:after="60" w:line="312" w:lineRule="auto"/>
            <w:jc w:val="left"/>
            <w:outlineLvl w:val="1"/>
          </w:pPr>
        </w:pPrChange>
      </w:pPr>
      <w:ins w:id="3403"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404" w:author="沐" w:date="2025-01-27T17:55:00Z">
        <w:r>
          <w:rPr>
            <w:rFonts w:ascii="Times New Roman" w:hAnsi="Times New Roman" w:eastAsia="Times New Roman" w:cs="Times New Roman"/>
            <w:b w:val="0"/>
            <w:bCs w:val="0"/>
            <w:sz w:val="24"/>
            <w:szCs w:val="24"/>
            <w:lang w:eastAsia="zh"/>
            <w:rPrChange w:id="3405"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406"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408" w:author="沐" w:date="2025-01-28T00:31:00Z"/>
          <w:del w:id="3409" w:author="几" w:date="2025-01-28T00:37:00Z"/>
          <w:rFonts w:ascii="Times New Roman" w:hAnsi="Times New Roman" w:eastAsia="Times New Roman" w:cs="Times New Roman"/>
          <w:sz w:val="24"/>
          <w:szCs w:val="24"/>
          <w:lang w:eastAsia="zh"/>
          <w14:ligatures w14:val="standardContextual"/>
        </w:rPr>
        <w:pPrChange w:id="3407"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411" w:author="沐" w:date="2025-01-27T16:51:00Z"/>
          <w:del w:id="3412" w:author="几" w:date="2025-01-28T00:37:00Z"/>
          <w:rFonts w:ascii="Times New Roman" w:hAnsi="Times New Roman" w:eastAsia="Times New Roman" w:cs="Times New Roman"/>
          <w:b w:val="0"/>
          <w:bCs w:val="0"/>
          <w:sz w:val="24"/>
          <w:szCs w:val="24"/>
          <w:lang w:eastAsia="zh"/>
          <w:rPrChange w:id="3413" w:author="沐" w:date="2025-01-27T17:55:00Z">
            <w:rPr>
              <w:ins w:id="3414" w:author="沐" w:date="2025-01-27T16:51:00Z"/>
              <w:del w:id="3415"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410"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417" w:author="沐" w:date="2025-01-28T00:31:00Z"/>
          <w:rFonts w:ascii="Times New Roman" w:hAnsi="Times New Roman" w:eastAsia="Times New Roman" w:cs="Times New Roman"/>
          <w:b/>
          <w:bCs/>
          <w:sz w:val="28"/>
          <w:szCs w:val="28"/>
          <w:lang w:eastAsia="zh"/>
          <w14:ligatures w14:val="standardContextual"/>
        </w:rPr>
        <w:pPrChange w:id="3416" w:author="几" w:date="2025-01-28T00:37:00Z">
          <w:pPr>
            <w:jc w:val="center"/>
          </w:pPr>
        </w:pPrChange>
      </w:pPr>
    </w:p>
    <w:p w14:paraId="794E24AA">
      <w:pPr>
        <w:jc w:val="center"/>
        <w:rPr>
          <w:ins w:id="3418" w:author="沐" w:date="2025-01-28T00:31:00Z"/>
          <w:rFonts w:ascii="Times New Roman" w:hAnsi="Times New Roman" w:eastAsia="Times New Roman" w:cs="Times New Roman"/>
          <w:b/>
          <w:bCs/>
          <w:sz w:val="28"/>
          <w:szCs w:val="28"/>
          <w:lang w:eastAsia="zh"/>
          <w14:ligatures w14:val="standardContextual"/>
        </w:rPr>
      </w:pPr>
      <w:ins w:id="3419"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3093085" cy="1474470"/>
                      </a:xfrm>
                      <a:prstGeom prst="rect">
                        <a:avLst/>
                      </a:prstGeom>
                    </pic:spPr>
                  </pic:pic>
                </a:graphicData>
              </a:graphic>
            </wp:anchor>
          </w:drawing>
        </w:r>
      </w:ins>
    </w:p>
    <w:p w14:paraId="012F60ED">
      <w:pPr>
        <w:jc w:val="center"/>
        <w:rPr>
          <w:ins w:id="3421" w:author="沐" w:date="2025-01-27T23:35:00Z"/>
          <w:rFonts w:ascii="Times New Roman" w:hAnsi="Times New Roman" w:eastAsia="Times New Roman" w:cs="Times New Roman"/>
          <w:color w:val="000000"/>
          <w:kern w:val="0"/>
          <w:szCs w:val="21"/>
          <w:lang w:eastAsia="zh"/>
          <w14:ligatures w14:val="standardContextual"/>
        </w:rPr>
      </w:pPr>
      <w:ins w:id="3422"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423"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424"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425" w:author="沐" w:date="2025-01-27T23:36:00Z">
        <w:del w:id="3426"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427" w:author="asus" w:date="2025-01-28T02:20:00Z">
        <w:r>
          <w:rPr>
            <w:rFonts w:ascii="Times New Roman" w:hAnsi="Times New Roman" w:eastAsia="Times New Roman" w:cs="Times New Roman"/>
            <w:color w:val="000000"/>
            <w:kern w:val="0"/>
            <w:szCs w:val="21"/>
            <w:lang w:eastAsia="zh"/>
            <w14:ligatures w14:val="standardContextual"/>
          </w:rPr>
          <w:t>6</w:t>
        </w:r>
      </w:ins>
      <w:ins w:id="3428" w:author="沐" w:date="2025-01-27T23:35:00Z">
        <w:r>
          <w:rPr>
            <w:rFonts w:hint="eastAsia" w:ascii="Cambria Math" w:hAnsi="Times New Roman" w:eastAsia="Times New Roman" w:cs="Times New Roman"/>
            <w:iCs/>
            <w:sz w:val="24"/>
            <w14:ligatures w14:val="standardContextual"/>
          </w:rPr>
          <w:t xml:space="preserve"> </w:t>
        </w:r>
      </w:ins>
      <w:ins w:id="3429" w:author="沐" w:date="2025-01-27T23:36:00Z">
        <w:r>
          <w:rPr>
            <w:rFonts w:ascii="Times New Roman" w:hAnsi="Times New Roman" w:eastAsia="宋体" w:cs="Times New Roman"/>
            <w:sz w:val="21"/>
            <w:szCs w:val="21"/>
            <w:rPrChange w:id="3430"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432" w:author="沐" w:date="2025-01-27T18:01:00Z"/>
          <w:rFonts w:ascii="Times New Roman" w:hAnsi="Times New Roman" w:eastAsia="Times New Roman" w:cs="Times New Roman"/>
          <w:sz w:val="24"/>
          <w:szCs w:val="32"/>
          <w:lang w:eastAsia="zh"/>
          <w14:ligatures w14:val="standardContextual"/>
        </w:rPr>
        <w:pPrChange w:id="3431" w:author="几" w:date="2025-01-28T00:29:00Z">
          <w:pPr>
            <w:spacing w:before="240" w:after="60" w:line="312" w:lineRule="auto"/>
            <w:jc w:val="left"/>
            <w:outlineLvl w:val="1"/>
          </w:pPr>
        </w:pPrChange>
      </w:pPr>
      <w:ins w:id="3433" w:author="沐" w:date="2025-01-27T18:02:00Z">
        <w:bookmarkStart w:id="108" w:name="_Toc544235405"/>
        <w:bookmarkStart w:id="109" w:name="_Toc188922278"/>
        <w:r>
          <w:rPr>
            <w:rFonts w:ascii="Times New Roman" w:hAnsi="Times New Roman" w:eastAsia="宋体" w:cs="Times New Roman"/>
            <w:sz w:val="24"/>
            <w:szCs w:val="24"/>
            <w:rPrChange w:id="3434"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436" w:author="沐" w:date="2025-01-27T17:55:00Z"/>
          <w:rFonts w:ascii="Times New Roman" w:hAnsi="Times New Roman" w:eastAsia="Times New Roman" w:cs="Times New Roman"/>
          <w:sz w:val="24"/>
          <w:szCs w:val="32"/>
          <w:lang w:eastAsia="zh"/>
          <w14:ligatures w14:val="standardContextual"/>
        </w:rPr>
        <w:pPrChange w:id="3435" w:author="几" w:date="2025-01-28T00:26:00Z">
          <w:pPr>
            <w:spacing w:before="240" w:after="60" w:line="312" w:lineRule="auto"/>
            <w:jc w:val="left"/>
            <w:outlineLvl w:val="1"/>
          </w:pPr>
        </w:pPrChange>
      </w:pPr>
      <w:ins w:id="3437" w:author="沐" w:date="2025-01-27T18:02:00Z">
        <w:r>
          <w:rPr>
            <w:rFonts w:ascii="Times New Roman" w:hAnsi="Times New Roman" w:eastAsia="Times New Roman" w:cs="Times New Roman"/>
            <w:b/>
            <w:bCs/>
            <w:sz w:val="24"/>
            <w:szCs w:val="32"/>
            <w:lang w:eastAsia="zh"/>
            <w:rPrChange w:id="3438"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439" w:author="沐" w:date="2025-01-27T18:01:00Z">
        <w:r>
          <w:rPr>
            <w:rFonts w:ascii="Times New Roman" w:hAnsi="Times New Roman" w:eastAsia="Times New Roman" w:cs="Times New Roman"/>
            <w:b/>
            <w:bCs/>
            <w:sz w:val="24"/>
            <w:szCs w:val="32"/>
            <w:lang w:eastAsia="zh"/>
            <w:rPrChange w:id="3440"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441" w:author="沐" w:date="2025-01-27T18:01:00Z">
        <w:r>
          <w:rPr>
            <w:rFonts w:hint="eastAsia" w:ascii="Times New Roman" w:hAnsi="Times New Roman" w:eastAsia="Times New Roman" w:cs="Times New Roman"/>
            <w:sz w:val="24"/>
            <w:szCs w:val="32"/>
            <w:lang w:eastAsia="zh"/>
            <w14:ligatures w14:val="standardContextual"/>
          </w:rPr>
          <w:t xml:space="preserve"> </w:t>
        </w:r>
      </w:ins>
      <w:ins w:id="3442"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443"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445" w:author="沐" w:date="2025-01-27T18:08:00Z"/>
          <w:rFonts w:ascii="Times New Roman" w:hAnsi="Times New Roman" w:eastAsia="Times New Roman" w:cs="Times New Roman"/>
          <w:b/>
          <w:bCs/>
          <w:sz w:val="28"/>
          <w:szCs w:val="28"/>
          <w:lang w:eastAsia="zh"/>
          <w14:ligatures w14:val="standardContextual"/>
        </w:rPr>
        <w:pPrChange w:id="3444" w:author="几" w:date="2025-01-28T00:30:00Z">
          <w:pPr>
            <w:spacing w:before="240" w:after="60" w:line="312" w:lineRule="auto"/>
            <w:jc w:val="left"/>
            <w:outlineLvl w:val="1"/>
          </w:pPr>
        </w:pPrChange>
      </w:pPr>
      <w:ins w:id="3446"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47" w:author="沐" w:date="2025-01-28T00:11:00Z">
        <w:del w:id="3448"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154772" cy="285750"/>
                        </a:xfrm>
                        <a:prstGeom prst="rect">
                          <a:avLst/>
                        </a:prstGeom>
                      </pic:spPr>
                    </pic:pic>
                  </a:graphicData>
                </a:graphic>
              </wp:inline>
            </w:drawing>
          </w:r>
        </w:del>
      </w:ins>
      <w:ins w:id="3451" w:author="沐" w:date="2025-01-27T18:08:00Z">
        <w:del w:id="3452"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453"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
                      <a:stretch>
                        <a:fillRect/>
                      </a:stretch>
                    </pic:blipFill>
                    <pic:spPr>
                      <a:xfrm>
                        <a:off x="0" y="0"/>
                        <a:ext cx="2868295" cy="364490"/>
                      </a:xfrm>
                      <a:prstGeom prst="rect">
                        <a:avLst/>
                      </a:prstGeom>
                    </pic:spPr>
                  </pic:pic>
                </a:graphicData>
              </a:graphic>
            </wp:inline>
          </w:drawing>
        </w:r>
        <w:bookmarkEnd w:id="110"/>
        <w:bookmarkEnd w:id="111"/>
      </w:ins>
      <w:ins w:id="3455"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457" w:author="沐" w:date="2025-01-27T18:20:00Z"/>
          <w:rFonts w:ascii="Times New Roman" w:hAnsi="Times New Roman" w:eastAsia="Times New Roman" w:cs="Times New Roman"/>
          <w:b/>
          <w:bCs/>
          <w:sz w:val="28"/>
          <w:szCs w:val="28"/>
          <w:lang w:eastAsia="zh"/>
          <w14:ligatures w14:val="standardContextual"/>
        </w:rPr>
        <w:pPrChange w:id="3456" w:author="几" w:date="2025-01-28T00:26:00Z">
          <w:pPr>
            <w:spacing w:before="240" w:after="60" w:line="312" w:lineRule="auto"/>
            <w:jc w:val="left"/>
            <w:outlineLvl w:val="1"/>
          </w:pPr>
        </w:pPrChange>
      </w:pPr>
      <w:ins w:id="3458"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59" w:author="沐" w:date="2025-01-27T18:19:00Z">
        <w:bookmarkStart w:id="112" w:name="_Toc188922280"/>
        <w:bookmarkStart w:id="113" w:name="_Toc1774548472"/>
        <w:r>
          <w:rPr>
            <w:rFonts w:ascii="Times New Roman" w:hAnsi="Times New Roman" w:eastAsia="Times New Roman" w:cs="Times New Roman"/>
            <w:b w:val="0"/>
            <w:bCs w:val="0"/>
            <w:sz w:val="24"/>
            <w:szCs w:val="24"/>
            <w:lang w:eastAsia="zh"/>
            <w:rPrChange w:id="3460"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461" w:author="沐" w:date="2025-01-27T18:19:00Z">
        <w:r>
          <w:rPr>
            <w:rFonts w:ascii="Times New Roman" w:hAnsi="Times New Roman" w:eastAsia="Times New Roman" w:cs="Times New Roman"/>
            <w:b w:val="0"/>
            <w:bCs w:val="0"/>
            <w:sz w:val="24"/>
            <w:szCs w:val="24"/>
            <w:lang w:eastAsia="zh"/>
            <w:rPrChange w:id="3462"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63"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465" w:author="沐" w:date="2025-01-27T18:54:00Z"/>
          <w:rFonts w:ascii="Times New Roman" w:hAnsi="Times New Roman" w:eastAsia="Times New Roman" w:cs="Times New Roman"/>
          <w:b/>
          <w:bCs/>
          <w:sz w:val="24"/>
          <w:szCs w:val="32"/>
          <w:lang w:eastAsia="zh"/>
          <w14:ligatures w14:val="standardContextual"/>
        </w:rPr>
        <w:pPrChange w:id="3464" w:author="几" w:date="2025-01-28T00:27:00Z">
          <w:pPr>
            <w:spacing w:before="240" w:after="60" w:line="312" w:lineRule="auto"/>
            <w:jc w:val="left"/>
            <w:outlineLvl w:val="1"/>
          </w:pPr>
        </w:pPrChange>
      </w:pPr>
      <w:ins w:id="3466" w:author="沐" w:date="2025-01-27T18:20:00Z">
        <w:bookmarkStart w:id="114" w:name="_Toc459389899"/>
        <w:bookmarkStart w:id="115" w:name="_Toc188922281"/>
        <w:r>
          <w:rPr>
            <w:rFonts w:ascii="Times New Roman" w:hAnsi="Times New Roman" w:eastAsia="Times New Roman" w:cs="Times New Roman"/>
            <w:b w:val="0"/>
            <w:bCs w:val="0"/>
            <w:sz w:val="24"/>
            <w:szCs w:val="24"/>
            <w:lang w:eastAsia="zh"/>
            <w:rPrChange w:id="3467"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468" w:author="沐" w:date="2025-01-27T18:20:00Z">
        <w:r>
          <w:rPr>
            <w:rFonts w:hint="eastAsia" w:ascii="Times New Roman" w:hAnsi="Times New Roman" w:eastAsia="Times New Roman" w:cs="Times New Roman"/>
            <w:sz w:val="24"/>
            <w:szCs w:val="24"/>
            <w:lang w:eastAsia="zh"/>
            <w14:ligatures w14:val="standardContextual"/>
          </w:rPr>
          <w:t>.</w:t>
        </w:r>
      </w:ins>
      <w:ins w:id="3469" w:author="沐" w:date="2025-01-27T18:52:00Z">
        <w:r>
          <w:rPr>
            <w:rFonts w:hint="eastAsia" w:ascii="Times New Roman" w:hAnsi="Times New Roman" w:eastAsia="Times New Roman" w:cs="Times New Roman"/>
            <w:sz w:val="24"/>
            <w:szCs w:val="24"/>
            <w:lang w:eastAsia="zh"/>
            <w14:ligatures w14:val="standardContextual"/>
          </w:rPr>
          <w:t xml:space="preserve"> </w:t>
        </w:r>
      </w:ins>
      <w:ins w:id="3470"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471" w:author="沐" w:date="2025-01-27T19:04:00Z">
        <w:r>
          <w:rPr>
            <w:rFonts w:ascii="Times New Roman" w:hAnsi="Times New Roman" w:eastAsia="Times New Roman" w:cs="Times New Roman"/>
            <w:i/>
            <w:iCs/>
            <w:sz w:val="24"/>
            <w:szCs w:val="24"/>
            <w:lang w:eastAsia="zh"/>
            <w:rPrChange w:id="3472"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473"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475" w:author="沐" w:date="2025-01-27T18:54:00Z"/>
          <w:rFonts w:ascii="Times New Roman" w:hAnsi="Times New Roman" w:eastAsia="Times New Roman" w:cs="Times New Roman"/>
          <w:b/>
          <w:bCs/>
          <w:sz w:val="24"/>
          <w:szCs w:val="32"/>
          <w:lang w:eastAsia="zh"/>
          <w14:ligatures w14:val="standardContextual"/>
        </w:rPr>
        <w:pPrChange w:id="3474" w:author="几" w:date="2025-01-28T00:30:00Z">
          <w:pPr>
            <w:spacing w:before="240" w:after="60" w:line="312" w:lineRule="auto"/>
            <w:jc w:val="left"/>
            <w:outlineLvl w:val="1"/>
          </w:pPr>
        </w:pPrChange>
      </w:pPr>
      <w:ins w:id="3476"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477" w:author="沐" w:date="2025-01-28T00:12:00Z">
        <w:del w:id="3478"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068752" cy="209550"/>
                        </a:xfrm>
                        <a:prstGeom prst="rect">
                          <a:avLst/>
                        </a:prstGeom>
                      </pic:spPr>
                    </pic:pic>
                  </a:graphicData>
                </a:graphic>
              </wp:inline>
            </w:drawing>
          </w:r>
        </w:del>
      </w:ins>
      <w:ins w:id="3481"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484" w:author="沐" w:date="2025-01-28T00:03:00Z"/>
          <w:rFonts w:ascii="Times New Roman" w:hAnsi="Times New Roman" w:eastAsia="Times New Roman" w:cs="Times New Roman"/>
          <w:b/>
          <w:bCs/>
          <w:sz w:val="28"/>
          <w:szCs w:val="28"/>
          <w:lang w:eastAsia="zh"/>
          <w14:ligatures w14:val="standardContextual"/>
        </w:rPr>
        <w:pPrChange w:id="3483" w:author="几" w:date="2025-01-28T00:32:00Z">
          <w:pPr>
            <w:spacing w:before="240" w:after="60" w:line="312" w:lineRule="auto"/>
            <w:jc w:val="left"/>
            <w:outlineLvl w:val="1"/>
          </w:pPr>
        </w:pPrChange>
      </w:pPr>
      <w:ins w:id="3485"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486"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487"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488" w:author="沐" w:date="2025-01-27T19:09:00Z">
        <w:r>
          <w:rPr>
            <w:rFonts w:ascii="Times New Roman" w:hAnsi="Times New Roman" w:eastAsia="Times New Roman" w:cs="Times New Roman"/>
            <w:b w:val="0"/>
            <w:bCs w:val="0"/>
            <w:sz w:val="24"/>
            <w:szCs w:val="24"/>
            <w:lang w:eastAsia="zh"/>
            <w:rPrChange w:id="3489"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490" w:author="沐" w:date="2025-01-27T19:09:00Z">
        <w:r>
          <w:rPr>
            <w:rFonts w:ascii="Times New Roman" w:hAnsi="Times New Roman" w:eastAsia="Times New Roman" w:cs="Times New Roman"/>
            <w:b w:val="0"/>
            <w:bCs w:val="0"/>
            <w:sz w:val="24"/>
            <w:szCs w:val="24"/>
            <w:lang w:eastAsia="zh"/>
            <w:rPrChange w:id="3491"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492" w:author="沐" w:date="2025-01-27T19:09:00Z">
        <w:r>
          <w:rPr>
            <w:rFonts w:ascii="Times New Roman" w:hAnsi="Times New Roman" w:eastAsia="Times New Roman" w:cs="Times New Roman"/>
            <w:b/>
            <w:bCs/>
            <w:sz w:val="24"/>
            <w:szCs w:val="24"/>
            <w:lang w:eastAsia="zh"/>
            <w:rPrChange w:id="3493"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94"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496" w:author="沐" w:date="2025-01-28T00:03:00Z"/>
          <w:del w:id="3497" w:author="几" w:date="2025-01-28T00:32:00Z"/>
          <w:rFonts w:ascii="Times New Roman" w:hAnsi="Times New Roman" w:eastAsia="Times New Roman" w:cs="Times New Roman"/>
          <w:b/>
          <w:bCs/>
          <w:sz w:val="28"/>
          <w:szCs w:val="28"/>
          <w:lang w:eastAsia="zh"/>
          <w14:ligatures w14:val="standardContextual"/>
        </w:rPr>
        <w:pPrChange w:id="3495" w:author="几" w:date="2025-01-28T00:32:00Z">
          <w:pPr>
            <w:spacing w:before="240" w:after="60" w:line="312" w:lineRule="auto"/>
            <w:jc w:val="left"/>
            <w:outlineLvl w:val="1"/>
          </w:pPr>
        </w:pPrChange>
      </w:pPr>
      <w:ins w:id="3498"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0528"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2646680" cy="1911985"/>
                      </a:xfrm>
                      <a:prstGeom prst="rect">
                        <a:avLst/>
                      </a:prstGeom>
                    </pic:spPr>
                  </pic:pic>
                </a:graphicData>
              </a:graphic>
            </wp:anchor>
          </w:drawing>
        </w:r>
      </w:ins>
      <w:ins w:id="3500" w:author="几" w:date="2025-01-28T00:32:00Z">
        <w:r>
          <w:rPr>
            <w:rFonts w:hint="eastAsia" w:ascii="Times New Roman" w:hAnsi="Times New Roman" w:eastAsia="Times New Roman" w:cs="Times New Roman"/>
            <w:szCs w:val="21"/>
            <w:lang w:eastAsia="zh"/>
            <w14:ligatures w14:val="standardContextual"/>
          </w:rPr>
          <w:t xml:space="preserve">Figure </w:t>
        </w:r>
      </w:ins>
      <w:ins w:id="3501" w:author="几" w:date="2025-01-28T00:32:00Z">
        <w:del w:id="3502" w:author="asus" w:date="2025-01-28T02:20:00Z">
          <w:r>
            <w:rPr>
              <w:rFonts w:hint="eastAsia" w:ascii="Times New Roman" w:hAnsi="Times New Roman" w:eastAsia="Times New Roman" w:cs="Times New Roman"/>
              <w:szCs w:val="21"/>
              <w:lang w:eastAsia="zh"/>
              <w14:ligatures w14:val="standardContextual"/>
            </w:rPr>
            <w:delText>8</w:delText>
          </w:r>
        </w:del>
      </w:ins>
      <w:ins w:id="3503" w:author="asus" w:date="2025-01-28T02:20:00Z">
        <w:r>
          <w:rPr>
            <w:rFonts w:ascii="Times New Roman" w:hAnsi="Times New Roman" w:eastAsia="Times New Roman" w:cs="Times New Roman"/>
            <w:szCs w:val="21"/>
            <w:lang w:eastAsia="zh"/>
            <w14:ligatures w14:val="standardContextual"/>
          </w:rPr>
          <w:t>7</w:t>
        </w:r>
      </w:ins>
      <w:ins w:id="3504"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506" w:author="沐" w:date="2025-01-27T19:07:00Z"/>
          <w:rFonts w:ascii="Times New Roman" w:hAnsi="Times New Roman" w:eastAsia="Times New Roman" w:cs="Times New Roman"/>
          <w:b/>
          <w:bCs/>
          <w:sz w:val="28"/>
          <w:szCs w:val="28"/>
          <w:lang w:eastAsia="zh"/>
          <w14:ligatures w14:val="standardContextual"/>
        </w:rPr>
        <w:pPrChange w:id="3505" w:author="几" w:date="2025-01-28T00:32:00Z">
          <w:pPr>
            <w:spacing w:before="240" w:after="60" w:line="312" w:lineRule="auto"/>
            <w:jc w:val="left"/>
            <w:outlineLvl w:val="1"/>
          </w:pPr>
        </w:pPrChange>
      </w:pPr>
      <w:ins w:id="3507" w:author="沐" w:date="2025-01-28T00:03:00Z">
        <w:del w:id="3508"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509"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510" w:author="沐" w:date="2025-01-28T00:04:00Z">
        <w:del w:id="3511" w:author="几" w:date="2025-01-28T00:32:00Z">
          <w:r>
            <w:rPr>
              <w:rFonts w:ascii="Times New Roman" w:hAnsi="Times New Roman" w:eastAsia="Times New Roman" w:cs="Times New Roman"/>
              <w:b w:val="0"/>
              <w:bCs w:val="0"/>
              <w:sz w:val="21"/>
              <w:szCs w:val="21"/>
              <w:lang w:eastAsia="zh"/>
              <w:rPrChange w:id="3512"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513"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514"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516" w:author="沐" w:date="2025-01-27T19:10:00Z"/>
          <w:del w:id="3517" w:author="沐" w:date="2025-01-28T01:25:00Z"/>
          <w:rFonts w:ascii="Times New Roman" w:hAnsi="Times New Roman" w:eastAsia="Times New Roman" w:cs="Times New Roman"/>
          <w:b w:val="0"/>
          <w:bCs w:val="0"/>
          <w:color w:val="FF0000"/>
          <w:sz w:val="28"/>
          <w:szCs w:val="28"/>
          <w:lang w:eastAsia="zh"/>
          <w:rPrChange w:id="3518" w:author="沐" w:date="2025-01-27T19:18:00Z">
            <w:rPr>
              <w:ins w:id="3519" w:author="沐" w:date="2025-01-27T19:10:00Z"/>
              <w:del w:id="3520" w:author="沐" w:date="2025-01-28T01:25:00Z"/>
              <w:rFonts w:ascii="Times New Roman" w:hAnsi="Times New Roman" w:eastAsia="Times New Roman" w:cs="Times New Roman"/>
              <w:b/>
              <w:bCs/>
              <w:sz w:val="28"/>
              <w:szCs w:val="28"/>
              <w14:ligatures w14:val="standardContextual"/>
            </w:rPr>
          </w:rPrChange>
          <w14:ligatures w14:val="standardContextual"/>
        </w:rPr>
        <w:pPrChange w:id="3515" w:author="沐" w:date="2025-01-28T01:25:00Z">
          <w:pPr>
            <w:spacing w:before="240" w:after="60" w:line="312" w:lineRule="auto"/>
            <w:jc w:val="left"/>
            <w:outlineLvl w:val="1"/>
          </w:pPr>
        </w:pPrChange>
      </w:pPr>
      <w:ins w:id="3521" w:author="沐" w:date="2025-01-27T19:10:00Z">
        <w:bookmarkStart w:id="122" w:name="_Toc188922285"/>
        <w:bookmarkStart w:id="123" w:name="_Toc1364265840"/>
        <w:r>
          <w:rPr>
            <w:rFonts w:ascii="Times New Roman" w:hAnsi="Times New Roman" w:eastAsia="Times New Roman" w:cs="Times New Roman"/>
            <w:b w:val="0"/>
            <w:bCs w:val="0"/>
            <w:sz w:val="24"/>
            <w:szCs w:val="24"/>
            <w:rPrChange w:id="3522"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523" w:author="沐" w:date="2025-01-27T19:10:00Z">
        <w:r>
          <w:rPr>
            <w:rFonts w:ascii="Times New Roman" w:hAnsi="Times New Roman" w:eastAsia="Times New Roman" w:cs="Times New Roman"/>
            <w:b w:val="0"/>
            <w:bCs w:val="0"/>
            <w:sz w:val="28"/>
            <w:szCs w:val="28"/>
            <w:rPrChange w:id="3524"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525" w:author="沐" w:date="2025-01-27T19:11:00Z">
        <w:del w:id="3526" w:author="沐" w:date="2025-01-28T01:25:00Z">
          <w:r>
            <w:rPr>
              <w:rFonts w:ascii="Times New Roman" w:hAnsi="Times New Roman" w:eastAsia="Times New Roman" w:cs="Times New Roman"/>
              <w:color w:val="FF0000"/>
              <w:sz w:val="28"/>
              <w:szCs w:val="28"/>
              <w:lang w:eastAsia="zh"/>
              <w:rPrChange w:id="3527"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528" w:author="沐" w:date="2025-01-27T19:12:00Z">
        <w:del w:id="3529" w:author="沐" w:date="2025-01-28T01:25:00Z">
          <w:r>
            <w:rPr>
              <w:rFonts w:hint="eastAsia" w:ascii="Times New Roman" w:hAnsi="Times New Roman" w:eastAsia="Times New Roman" w:cs="Times New Roman"/>
              <w:color w:val="FF0000"/>
              <w:sz w:val="28"/>
              <w:szCs w:val="28"/>
              <w:lang w:eastAsia="zh"/>
              <w:rPrChange w:id="3530"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532" w:author="沐" w:date="2025-01-28T01:25:00Z"/>
          <w:rFonts w:ascii="Times New Roman" w:hAnsi="Times New Roman" w:eastAsia="宋体"/>
          <w:b/>
          <w:bCs/>
          <w:sz w:val="28"/>
          <w:szCs w:val="28"/>
          <w14:ligatures w14:val="standardContextual"/>
        </w:rPr>
        <w:pPrChange w:id="3531" w:author="沐" w:date="2025-01-28T01:25:00Z">
          <w:pPr>
            <w:spacing w:before="240" w:after="60" w:line="312" w:lineRule="auto"/>
            <w:jc w:val="left"/>
            <w:outlineLvl w:val="1"/>
          </w:pPr>
        </w:pPrChange>
      </w:pPr>
      <w:del w:id="3533"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535" w:author="沐" w:date="2025-01-28T01:25:00Z"/>
          <w:rFonts w:ascii="Cambria Math" w:hAnsi="Times New Roman" w:cs="Times New Roman"/>
          <w:sz w:val="24"/>
          <w14:ligatures w14:val="standardContextual"/>
        </w:rPr>
        <w:pPrChange w:id="3534" w:author="沐" w:date="2025-01-28T01:25:00Z">
          <w:pPr>
            <w:ind w:firstLine="420"/>
          </w:pPr>
        </w:pPrChange>
      </w:pPr>
      <w:del w:id="3536"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537" w:author="沐" w:date="2025-01-28T01:25:00Z">
        <w:r>
          <w:rPr>
            <w:rFonts w:hint="eastAsia" w:ascii="Cambria Math" w:hAnsi="Times New Roman" w:cs="Times New Roman"/>
            <w:sz w:val="24"/>
            <w14:ligatures w14:val="standardContextual"/>
          </w:rPr>
          <w:delText>6</w:delText>
        </w:r>
      </w:del>
      <w:del w:id="3538" w:author="沐" w:date="2025-01-28T01:25:00Z">
        <w:r>
          <w:rPr>
            <w:rFonts w:hint="eastAsia" w:ascii="Cambria Math" w:hAnsi="Times New Roman" w:eastAsia="Times New Roman" w:cs="Times New Roman"/>
            <w:sz w:val="24"/>
            <w14:ligatures w14:val="standardContextual"/>
          </w:rPr>
          <w:delText>,</w:delText>
        </w:r>
      </w:del>
      <w:del w:id="3539"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541" w:author="沐" w:date="2025-01-28T01:25:00Z"/>
          <w:rFonts w:ascii="Cambria Math" w:hAnsi="Times New Roman" w:cs="Times New Roman"/>
          <w:sz w:val="24"/>
          <w14:ligatures w14:val="standardContextual"/>
        </w:rPr>
        <w:pPrChange w:id="3540" w:author="沐" w:date="2025-01-28T01:25:00Z">
          <w:pPr>
            <w:ind w:firstLine="420"/>
          </w:pPr>
        </w:pPrChange>
      </w:pPr>
      <w:del w:id="3542"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545" w:author="沐" w:date="2025-01-28T01:25:00Z"/>
          <w:rFonts w:ascii="Cambria Math" w:hAnsi="Times New Roman" w:eastAsia="Times New Roman" w:cs="Times New Roman"/>
          <w:szCs w:val="21"/>
          <w14:ligatures w14:val="standardContextual"/>
        </w:rPr>
        <w:pPrChange w:id="3544" w:author="沐" w:date="2025-01-28T01:25:00Z">
          <w:pPr>
            <w:ind w:firstLine="420"/>
            <w:jc w:val="center"/>
          </w:pPr>
        </w:pPrChange>
      </w:pPr>
      <w:del w:id="3546"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548" w:author="沐" w:date="2025-01-28T01:25:00Z"/>
          <w:rFonts w:ascii="Cambria Math" w:hAnsi="Times New Roman" w:cs="Times New Roman"/>
          <w:sz w:val="24"/>
          <w14:ligatures w14:val="standardContextual"/>
        </w:rPr>
        <w:pPrChange w:id="3547" w:author="沐" w:date="2025-01-28T01:25:00Z">
          <w:pPr>
            <w:ind w:firstLine="420"/>
          </w:pPr>
        </w:pPrChange>
      </w:pPr>
      <w:del w:id="3549"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552" w:author="沐" w:date="2025-01-28T01:25:00Z"/>
          <w:rFonts w:ascii="Cambria Math" w:hAnsi="Times New Roman" w:cs="Times New Roman"/>
          <w:szCs w:val="21"/>
          <w14:ligatures w14:val="standardContextual"/>
        </w:rPr>
        <w:pPrChange w:id="3551" w:author="沐" w:date="2025-01-28T01:25:00Z">
          <w:pPr>
            <w:ind w:firstLine="420"/>
            <w:jc w:val="center"/>
          </w:pPr>
        </w:pPrChange>
      </w:pPr>
      <w:del w:id="3553"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555" w:author="沐" w:date="2025-01-28T01:25:00Z"/>
          <w:rFonts w:ascii="Cambria Math" w:hAnsi="Cambria Math" w:cs="Times New Roman"/>
          <w:sz w:val="24"/>
          <w14:ligatures w14:val="standardContextual"/>
        </w:rPr>
        <w:pPrChange w:id="3554" w:author="沐" w:date="2025-01-28T01:25:00Z">
          <w:pPr>
            <w:ind w:firstLine="420"/>
          </w:pPr>
        </w:pPrChange>
      </w:pPr>
      <w:del w:id="3556"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557" w:author="沐" w:date="2025-01-28T01:25:00Z">
        <w:r>
          <w:rPr>
            <w:rFonts w:hint="eastAsia" w:ascii="Cambria Math" w:hAnsi="Times New Roman" w:cs="Times New Roman"/>
            <w:sz w:val="24"/>
            <w14:ligatures w14:val="standardContextual"/>
          </w:rPr>
          <w:delText>6</w:delText>
        </w:r>
      </w:del>
      <w:del w:id="3558" w:author="沐" w:date="2025-01-28T01:25:00Z">
        <w:r>
          <w:rPr>
            <w:rFonts w:hint="eastAsia" w:ascii="Cambria Math" w:hAnsi="Times New Roman" w:eastAsia="Times New Roman" w:cs="Times New Roman"/>
            <w:sz w:val="24"/>
            <w14:ligatures w14:val="standardContextual"/>
          </w:rPr>
          <w:delText>,</w:delText>
        </w:r>
      </w:del>
      <w:del w:id="3559" w:author="沐" w:date="2025-01-28T01:25:00Z">
        <w:r>
          <w:rPr>
            <w:rFonts w:hint="eastAsia" w:ascii="Cambria Math" w:hAnsi="Times New Roman" w:cs="Times New Roman"/>
            <w:sz w:val="24"/>
            <w14:ligatures w14:val="standardContextual"/>
          </w:rPr>
          <w:delText>7 and a</w:delText>
        </w:r>
      </w:del>
      <w:del w:id="3560" w:author="沐" w:date="2025-01-28T01:25:00Z">
        <w:r>
          <w:rPr>
            <w:rFonts w:ascii="Cambria Math" w:hAnsi="Times New Roman" w:eastAsia="Times New Roman" w:cs="Times New Roman"/>
            <w:sz w:val="24"/>
            <w14:ligatures w14:val="standardContextual"/>
          </w:rPr>
          <w:delText>nnex</w:delText>
        </w:r>
      </w:del>
      <w:del w:id="3561" w:author="沐" w:date="2025-01-28T01:25:00Z">
        <w:r>
          <w:rPr>
            <w:rFonts w:hint="eastAsia" w:ascii="Cambria Math" w:hAnsi="Times New Roman" w:cs="Times New Roman"/>
            <w:sz w:val="24"/>
            <w14:ligatures w14:val="standardContextual"/>
          </w:rPr>
          <w:delText>,</w:delText>
        </w:r>
      </w:del>
      <w:del w:id="3562"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563" w:author="沐" w:date="2025-01-28T01:25:00Z">
        <w:r>
          <w:rPr>
            <w:rFonts w:hint="eastAsia" w:ascii="Cambria Math" w:hAnsi="Times New Roman" w:cs="Times New Roman"/>
            <w:sz w:val="24"/>
            <w14:ligatures w14:val="standardContextual"/>
          </w:rPr>
          <w:delText xml:space="preserve"> </w:delText>
        </w:r>
      </w:del>
      <m:oMath>
        <m:sSub>
          <m:sSubPr>
            <m:ctrlPr>
              <w:del w:id="3564" w:author="沐" w:date="2025-01-28T01:25:00Z">
                <w:rPr>
                  <w:rFonts w:ascii="Cambria Math" w:hAnsi="Cambria Math" w:eastAsia="宋体" w:cs="Times New Roman"/>
                  <w:sz w:val="24"/>
                  <w14:ligatures w14:val="standardContextual"/>
                </w:rPr>
              </w:del>
            </m:ctrlPr>
          </m:sSubPr>
          <m:e>
            <w:del w:id="3565" w:author="沐" w:date="2025-01-28T01:25:00Z">
              <m:r>
                <m:rPr/>
                <w:rPr>
                  <w:rFonts w:ascii="Cambria Math" w:hAnsi="Cambria Math" w:eastAsia="宋体" w:cs="Times New Roman"/>
                  <w:sz w:val="24"/>
                  <w14:ligatures w14:val="standardContextual"/>
                </w:rPr>
                <m:t>y</m:t>
              </m:r>
            </w:del>
            <m:ctrlPr>
              <w:del w:id="3566" w:author="沐" w:date="2025-01-28T01:25:00Z">
                <w:rPr>
                  <w:rFonts w:ascii="Cambria Math" w:hAnsi="Cambria Math" w:eastAsia="宋体" w:cs="Times New Roman"/>
                  <w:sz w:val="24"/>
                  <w14:ligatures w14:val="standardContextual"/>
                </w:rPr>
              </w:del>
            </m:ctrlPr>
          </m:e>
          <m:sub>
            <w:del w:id="3567" w:author="沐" w:date="2025-01-28T01:25:00Z">
              <m:r>
                <m:rPr/>
                <w:rPr>
                  <w:rFonts w:ascii="Cambria Math" w:hAnsi="Cambria Math" w:eastAsia="宋体" w:cs="Times New Roman"/>
                  <w:sz w:val="24"/>
                  <w14:ligatures w14:val="standardContextual"/>
                </w:rPr>
                <m:t>i</m:t>
              </m:r>
            </w:del>
            <m:ctrlPr>
              <w:del w:id="3568" w:author="沐" w:date="2025-01-28T01:25:00Z">
                <w:rPr>
                  <w:rFonts w:ascii="Cambria Math" w:hAnsi="Cambria Math" w:eastAsia="宋体" w:cs="Times New Roman"/>
                  <w:sz w:val="24"/>
                  <w14:ligatures w14:val="standardContextual"/>
                </w:rPr>
              </w:del>
            </m:ctrlPr>
          </m:sub>
        </m:sSub>
      </m:oMath>
      <w:del w:id="3569"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571" w:author="沐" w:date="2025-01-28T01:25:00Z"/>
          <w:rFonts w:ascii="Cambria Math" w:hAnsi="Cambria Math" w:eastAsia="宋体" w:cs="Times New Roman"/>
          <w:sz w:val="24"/>
          <w14:ligatures w14:val="standardContextual"/>
        </w:rPr>
        <w:pPrChange w:id="3570" w:author="沐" w:date="2025-01-28T01:25:00Z">
          <w:pPr>
            <w:ind w:firstLine="420"/>
          </w:pPr>
        </w:pPrChange>
      </w:pPr>
      <w:del w:id="3572"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573" w:author="沐" w:date="2025-01-28T01:25:00Z">
          <m:r>
            <m:rPr/>
            <w:rPr>
              <w:rFonts w:ascii="Cambria Math" w:hAnsi="Cambria Math" w:eastAsia="宋体" w:cs="Times New Roman"/>
              <w:sz w:val="24"/>
              <w14:ligatures w14:val="standardContextual"/>
            </w:rPr>
            <m:t>Y</m:t>
          </m:r>
        </w:del>
        <w:del w:id="3574" w:author="沐" w:date="2025-01-28T01:25:00Z">
          <m:r>
            <m:rPr>
              <m:sty m:val="p"/>
            </m:rPr>
            <w:rPr>
              <w:rFonts w:ascii="Cambria Math" w:hAnsi="Cambria Math" w:eastAsia="宋体" w:cs="Times New Roman"/>
              <w:sz w:val="24"/>
              <w14:ligatures w14:val="standardContextual"/>
            </w:rPr>
            <m:t>=</m:t>
          </m:r>
        </w:del>
        <m:d>
          <m:dPr>
            <m:begChr m:val="{"/>
            <m:endChr m:val="}"/>
            <m:ctrlPr>
              <w:del w:id="3575" w:author="沐" w:date="2025-01-28T01:25:00Z">
                <w:rPr>
                  <w:rFonts w:ascii="Cambria Math" w:hAnsi="Cambria Math" w:eastAsia="宋体" w:cs="Times New Roman"/>
                  <w:sz w:val="24"/>
                  <w14:ligatures w14:val="standardContextual"/>
                </w:rPr>
              </w:del>
            </m:ctrlPr>
          </m:dPr>
          <m:e>
            <m:d>
              <m:dPr>
                <m:begChr m:val=""/>
                <m:endChr m:val="|"/>
                <m:ctrlPr>
                  <w:del w:id="3576" w:author="沐" w:date="2025-01-28T01:25:00Z">
                    <w:rPr>
                      <w:rFonts w:ascii="Cambria Math" w:hAnsi="Cambria Math" w:eastAsia="宋体" w:cs="Times New Roman"/>
                      <w:sz w:val="24"/>
                      <w14:ligatures w14:val="standardContextual"/>
                    </w:rPr>
                  </w:del>
                </m:ctrlPr>
              </m:dPr>
              <m:e>
                <m:sSub>
                  <m:sSubPr>
                    <m:ctrlPr>
                      <w:del w:id="3577" w:author="沐" w:date="2025-01-28T01:25:00Z">
                        <w:rPr>
                          <w:rFonts w:ascii="Cambria Math" w:hAnsi="Cambria Math" w:eastAsia="宋体" w:cs="Times New Roman"/>
                          <w:sz w:val="24"/>
                          <w14:ligatures w14:val="standardContextual"/>
                        </w:rPr>
                      </w:del>
                    </m:ctrlPr>
                  </m:sSubPr>
                  <m:e>
                    <w:del w:id="3578" w:author="沐" w:date="2025-01-28T01:25:00Z">
                      <m:r>
                        <m:rPr/>
                        <w:rPr>
                          <w:rFonts w:ascii="Cambria Math" w:hAnsi="Cambria Math" w:eastAsia="宋体" w:cs="Times New Roman"/>
                          <w:sz w:val="24"/>
                          <w14:ligatures w14:val="standardContextual"/>
                        </w:rPr>
                        <m:t>y</m:t>
                      </m:r>
                    </w:del>
                    <m:ctrlPr>
                      <w:del w:id="3579" w:author="沐" w:date="2025-01-28T01:25:00Z">
                        <w:rPr>
                          <w:rFonts w:ascii="Cambria Math" w:hAnsi="Cambria Math" w:eastAsia="宋体" w:cs="Times New Roman"/>
                          <w:sz w:val="24"/>
                          <w14:ligatures w14:val="standardContextual"/>
                        </w:rPr>
                      </w:del>
                    </m:ctrlPr>
                  </m:e>
                  <m:sub>
                    <w:del w:id="3580" w:author="沐" w:date="2025-01-28T01:25:00Z">
                      <m:r>
                        <m:rPr/>
                        <w:rPr>
                          <w:rFonts w:ascii="Cambria Math" w:hAnsi="Cambria Math" w:eastAsia="宋体" w:cs="Times New Roman"/>
                          <w:sz w:val="24"/>
                          <w14:ligatures w14:val="standardContextual"/>
                        </w:rPr>
                        <m:t>i</m:t>
                      </m:r>
                    </w:del>
                    <m:ctrlPr>
                      <w:del w:id="3581" w:author="沐" w:date="2025-01-28T01:25:00Z">
                        <w:rPr>
                          <w:rFonts w:ascii="Cambria Math" w:hAnsi="Cambria Math" w:eastAsia="宋体" w:cs="Times New Roman"/>
                          <w:sz w:val="24"/>
                          <w14:ligatures w14:val="standardContextual"/>
                        </w:rPr>
                      </w:del>
                    </m:ctrlPr>
                  </m:sub>
                </m:sSub>
                <m:ctrlPr>
                  <w:del w:id="3582" w:author="沐" w:date="2025-01-28T01:25:00Z">
                    <w:rPr>
                      <w:rFonts w:ascii="Cambria Math" w:hAnsi="Cambria Math" w:eastAsia="宋体" w:cs="Times New Roman"/>
                      <w:sz w:val="24"/>
                      <w14:ligatures w14:val="standardContextual"/>
                    </w:rPr>
                  </w:del>
                </m:ctrlPr>
              </m:e>
            </m:d>
            <w:del w:id="3583" w:author="沐" w:date="2025-01-28T01:25:00Z">
              <m:r>
                <m:rPr>
                  <m:sty m:val="p"/>
                </m:rPr>
                <w:rPr>
                  <w:rFonts w:ascii="Cambria Math" w:hAnsi="Cambria Math" w:eastAsia="宋体" w:cs="Times New Roman"/>
                  <w:sz w:val="24"/>
                  <w14:ligatures w14:val="standardContextual"/>
                </w:rPr>
                <m:t>ⅈ=1,…,</m:t>
              </m:r>
            </w:del>
            <w:del w:id="3584" w:author="沐" w:date="2025-01-28T01:25:00Z">
              <m:r>
                <m:rPr/>
                <w:rPr>
                  <w:rFonts w:ascii="Cambria Math" w:hAnsi="Cambria Math" w:eastAsia="宋体" w:cs="Times New Roman"/>
                  <w:sz w:val="24"/>
                  <w14:ligatures w14:val="standardContextual"/>
                </w:rPr>
                <m:t>n</m:t>
              </m:r>
            </w:del>
            <m:ctrlPr>
              <w:del w:id="3585" w:author="沐" w:date="2025-01-28T01:25:00Z">
                <w:rPr>
                  <w:rFonts w:ascii="Cambria Math" w:hAnsi="Cambria Math" w:eastAsia="宋体" w:cs="Times New Roman"/>
                  <w:sz w:val="24"/>
                  <w14:ligatures w14:val="standardContextual"/>
                </w:rPr>
              </w:del>
            </m:ctrlPr>
          </m:e>
        </m:d>
      </m:oMath>
      <w:del w:id="3586"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587"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589" w:author="沐" w:date="2025-01-28T01:25:00Z"/>
          <w:rFonts w:ascii="Cambria Math" w:hAnsi="Cambria Math" w:eastAsia="宋体" w:cs="Times New Roman"/>
          <w:sz w:val="24"/>
          <w14:ligatures w14:val="standardContextual"/>
        </w:rPr>
        <w:pPrChange w:id="3588" w:author="沐" w:date="2025-01-28T01:25:00Z">
          <w:pPr>
            <w:ind w:firstLine="420"/>
          </w:pPr>
        </w:pPrChange>
      </w:pPr>
      <w:del w:id="3590"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592" w:author="沐" w:date="2025-01-28T01:25:00Z"/>
          <w:rFonts w:ascii="Cambria Math" w:hAnsi="Cambria Math" w:eastAsia="宋体" w:cs="Times New Roman"/>
          <w:sz w:val="24"/>
          <w14:ligatures w14:val="standardContextual"/>
        </w:rPr>
        <w:pPrChange w:id="3591" w:author="沐" w:date="2025-01-28T01:25:00Z">
          <w:pPr>
            <w:ind w:firstLine="420"/>
          </w:pPr>
        </w:pPrChange>
      </w:pPr>
      <w:del w:id="3593" w:author="沐" w:date="2025-01-28T01:25:00Z">
        <w:r>
          <w:rPr>
            <w:rFonts w:ascii="Cambria Math" w:hAnsi="Times New Roman" w:eastAsia="Times New Roman" w:cs="Times New Roman"/>
            <w:sz w:val="24"/>
            <w14:ligatures w14:val="standardContextual"/>
          </w:rPr>
          <w:delText xml:space="preserve">Paired Sample t-test is a </w:delText>
        </w:r>
      </w:del>
      <w:del w:id="3594" w:author="沐" w:date="2025-01-28T01:25:00Z">
        <w:r>
          <w:rPr>
            <w:rFonts w:hint="eastAsia" w:ascii="Cambria Math" w:hAnsi="Times New Roman" w:eastAsia="Times New Roman" w:cs="Times New Roman"/>
            <w:sz w:val="24"/>
            <w14:ligatures w14:val="standardContextual"/>
          </w:rPr>
          <w:delText>common</w:delText>
        </w:r>
      </w:del>
      <w:del w:id="3595" w:author="沐" w:date="2025-01-28T01:25:00Z">
        <w:r>
          <w:rPr>
            <w:rFonts w:ascii="Cambria Math" w:hAnsi="Times New Roman" w:eastAsia="Times New Roman" w:cs="Times New Roman"/>
            <w:sz w:val="24"/>
            <w14:ligatures w14:val="standardContextual"/>
          </w:rPr>
          <w:delText xml:space="preserve"> statistical method, </w:delText>
        </w:r>
      </w:del>
      <w:del w:id="3596"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597"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599" w:author="沐" w:date="2025-01-28T00:28:00Z"/>
          <w:del w:id="3600" w:author="沐" w:date="2025-01-28T01:25:00Z"/>
          <w:rFonts w:ascii="Cambria Math" w:hAnsi="Times New Roman" w:eastAsia="Times New Roman" w:cs="Times New Roman"/>
          <w:sz w:val="24"/>
          <w14:ligatures w14:val="standardContextual"/>
        </w:rPr>
        <w:pPrChange w:id="3598" w:author="沐" w:date="2025-01-28T01:25:00Z">
          <w:pPr>
            <w:ind w:firstLine="420"/>
          </w:pPr>
        </w:pPrChange>
      </w:pPr>
      <w:del w:id="3601" w:author="沐" w:date="2025-01-28T01:25:00Z">
        <w:r>
          <w:rPr>
            <w:rFonts w:hint="eastAsia" w:ascii="Cambria Math" w:hAnsi="Times New Roman" w:eastAsia="Times New Roman" w:cs="Times New Roman"/>
            <w:sz w:val="24"/>
            <w14:ligatures w14:val="standardContextual"/>
          </w:rPr>
          <w:delText xml:space="preserve">In this article, the </w:delText>
        </w:r>
      </w:del>
      <w:del w:id="3602" w:author="沐" w:date="2025-01-28T01:25:00Z">
        <w:r>
          <w:rPr>
            <w:rFonts w:ascii="Cambria Math" w:hAnsi="Times New Roman" w:eastAsia="Times New Roman" w:cs="Times New Roman"/>
            <w:sz w:val="24"/>
            <w14:ligatures w14:val="standardContextual"/>
          </w:rPr>
          <w:delText>data is collected</w:delText>
        </w:r>
      </w:del>
      <w:del w:id="3603" w:author="沐" w:date="2025-01-28T01:25:00Z">
        <w:r>
          <w:rPr>
            <w:rFonts w:hint="eastAsia" w:ascii="Cambria Math" w:hAnsi="Times New Roman" w:eastAsia="Times New Roman" w:cs="Times New Roman"/>
            <w:sz w:val="24"/>
            <w14:ligatures w14:val="standardContextual"/>
          </w:rPr>
          <w:delText xml:space="preserve"> first, and the </w:delText>
        </w:r>
      </w:del>
      <w:del w:id="3604"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606" w:author="沐" w:date="2025-01-28T00:28:00Z"/>
          <w:del w:id="3607" w:author="沐" w:date="2025-01-28T01:25:00Z"/>
          <w:rFonts w:ascii="Cambria Math" w:hAnsi="Times New Roman" w:eastAsia="Times New Roman" w:cs="Times New Roman"/>
          <w:sz w:val="24"/>
          <w14:ligatures w14:val="standardContextual"/>
        </w:rPr>
        <w:pPrChange w:id="3605" w:author="沐" w:date="2025-01-28T01:25:00Z">
          <w:pPr>
            <w:ind w:firstLine="420"/>
          </w:pPr>
        </w:pPrChange>
      </w:pPr>
    </w:p>
    <w:p w14:paraId="3D9859FD">
      <w:pPr>
        <w:spacing w:line="312" w:lineRule="auto"/>
        <w:ind w:firstLine="480" w:firstLineChars="200"/>
        <w:jc w:val="left"/>
        <w:outlineLvl w:val="1"/>
        <w:rPr>
          <w:ins w:id="3609" w:author="沐" w:date="2025-01-28T00:28:00Z"/>
          <w:del w:id="3610" w:author="沐" w:date="2025-01-28T01:25:00Z"/>
          <w:rFonts w:ascii="Cambria Math" w:hAnsi="Times New Roman" w:eastAsia="Times New Roman" w:cs="Times New Roman"/>
          <w:sz w:val="24"/>
          <w14:ligatures w14:val="standardContextual"/>
        </w:rPr>
        <w:pPrChange w:id="3608" w:author="沐" w:date="2025-01-28T01:25:00Z">
          <w:pPr>
            <w:ind w:firstLine="420"/>
          </w:pPr>
        </w:pPrChange>
      </w:pPr>
    </w:p>
    <w:p w14:paraId="1E076BE4">
      <w:pPr>
        <w:spacing w:line="312" w:lineRule="auto"/>
        <w:ind w:firstLine="480" w:firstLineChars="200"/>
        <w:jc w:val="left"/>
        <w:outlineLvl w:val="1"/>
        <w:rPr>
          <w:ins w:id="3612" w:author="沐" w:date="2025-01-28T00:28:00Z"/>
          <w:rFonts w:ascii="Cambria Math" w:hAnsi="Times New Roman" w:eastAsia="Times New Roman" w:cs="Times New Roman"/>
          <w:sz w:val="24"/>
          <w14:ligatures w14:val="standardContextual"/>
        </w:rPr>
        <w:pPrChange w:id="3611" w:author="沐" w:date="2025-01-28T01:25:00Z">
          <w:pPr>
            <w:ind w:firstLine="420"/>
          </w:pPr>
        </w:pPrChange>
      </w:pPr>
    </w:p>
    <w:p w14:paraId="45FE9529">
      <w:pPr>
        <w:spacing w:before="240" w:after="60" w:line="312" w:lineRule="auto"/>
        <w:jc w:val="left"/>
        <w:outlineLvl w:val="1"/>
        <w:rPr>
          <w:ins w:id="3614" w:author="沐" w:date="2025-01-28T00:28:00Z"/>
          <w:rFonts w:ascii="Times New Roman" w:hAnsi="Times New Roman" w:eastAsia="Times New Roman" w:cs="Times New Roman"/>
          <w:b/>
          <w:bCs/>
          <w:sz w:val="28"/>
          <w:szCs w:val="28"/>
          <w14:ligatures w14:val="standardContextual"/>
        </w:rPr>
        <w:pPrChange w:id="3613" w:author="asus" w:date="2025-01-28T02:02:00Z">
          <w:pPr/>
        </w:pPrChange>
      </w:pPr>
      <w:ins w:id="3615"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616" w:author="沐" w:date="2025-01-28T00:32:00Z">
        <w:r>
          <w:rPr>
            <w:rFonts w:hint="eastAsia" w:ascii="Times New Roman" w:hAnsi="Times New Roman" w:eastAsia="Times New Roman" w:cs="Times New Roman"/>
            <w:b/>
            <w:bCs/>
            <w:sz w:val="28"/>
            <w:szCs w:val="28"/>
            <w14:ligatures w14:val="standardContextual"/>
          </w:rPr>
          <w:t>2</w:t>
        </w:r>
      </w:ins>
      <w:ins w:id="3617" w:author="沐" w:date="2025-01-28T00:28:00Z">
        <w:r>
          <w:rPr>
            <w:rFonts w:ascii="Times New Roman" w:hAnsi="Times New Roman" w:eastAsia="Times New Roman" w:cs="Times New Roman"/>
            <w:b/>
            <w:bCs/>
            <w:sz w:val="28"/>
            <w:szCs w:val="28"/>
            <w14:ligatures w14:val="standardContextual"/>
          </w:rPr>
          <w:t xml:space="preserve"> </w:t>
        </w:r>
      </w:ins>
      <w:ins w:id="3618"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619" w:author="沐" w:date="2025-01-28T00:28:00Z"/>
          <w:rFonts w:ascii="Times New Roman" w:hAnsi="Times New Roman" w:eastAsia="Times New Roman" w:cs="Times New Roman"/>
          <w:sz w:val="24"/>
          <w:szCs w:val="24"/>
          <w:lang w:eastAsia="zh"/>
          <w14:ligatures w14:val="standardContextual"/>
        </w:rPr>
      </w:pPr>
      <w:ins w:id="3620"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621"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623" w:author="沐" w:date="2025-01-28T00:28:00Z"/>
          <w:rFonts w:ascii="Times New Roman" w:hAnsi="Times New Roman" w:eastAsia="Times New Roman" w:cs="Times New Roman"/>
          <w:b/>
          <w:bCs/>
          <w:sz w:val="24"/>
          <w:szCs w:val="32"/>
          <w:lang w:eastAsia="zh"/>
          <w:rPrChange w:id="3624" w:author="asus" w:date="2025-01-28T02:02:00Z">
            <w:rPr>
              <w:ins w:id="3625"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22" w:author="asus" w:date="2025-01-28T02:02:00Z">
          <w:pPr>
            <w:numPr>
              <w:ilvl w:val="0"/>
              <w:numId w:val="4"/>
            </w:numPr>
          </w:pPr>
        </w:pPrChange>
      </w:pPr>
      <w:ins w:id="3626" w:author="沐" w:date="2025-01-28T00:32:00Z">
        <w:bookmarkStart w:id="125" w:name="_Toc188922287"/>
        <w:r>
          <w:rPr>
            <w:rFonts w:hint="eastAsia" w:ascii="Times New Roman" w:hAnsi="Times New Roman" w:eastAsia="Times New Roman" w:cs="Times New Roman"/>
            <w:b/>
            <w:bCs/>
            <w:sz w:val="24"/>
            <w:szCs w:val="32"/>
            <w:lang w:eastAsia="zh"/>
            <w:rPrChange w:id="3627"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628" w:author="沐" w:date="2025-01-28T00:48:00Z">
        <w:r>
          <w:rPr>
            <w:rFonts w:hint="eastAsia" w:ascii="Times New Roman" w:hAnsi="Times New Roman" w:eastAsia="Times New Roman" w:cs="Times New Roman"/>
            <w:b/>
            <w:bCs/>
            <w:sz w:val="24"/>
            <w:szCs w:val="32"/>
            <w:lang w:eastAsia="zh"/>
            <w:rPrChange w:id="3629"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630" w:author="沐" w:date="2025-01-28T00:28:00Z">
        <w:r>
          <w:rPr>
            <w:rFonts w:hint="eastAsia" w:ascii="Times New Roman" w:hAnsi="Times New Roman" w:eastAsia="Times New Roman" w:cs="Times New Roman"/>
            <w:b/>
            <w:bCs/>
            <w:sz w:val="24"/>
            <w:szCs w:val="32"/>
            <w:lang w:eastAsia="zh"/>
            <w:rPrChange w:id="3631"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633" w:author="几" w:date="2025-01-28T00:53:00Z"/>
          <w:del w:id="3634" w:author="沐" w:date="2025-01-28T00:59:00Z"/>
          <w:rFonts w:ascii="Times New Roman" w:hAnsi="Times New Roman" w:eastAsia="Times New Roman" w:cs="Times New Roman"/>
          <w:szCs w:val="21"/>
          <w:lang w:eastAsia="zh"/>
          <w14:ligatures w14:val="standardContextual"/>
        </w:rPr>
        <w:pPrChange w:id="3632" w:author="沐" w:date="2025-01-28T00:59:00Z">
          <w:pPr/>
        </w:pPrChange>
      </w:pPr>
      <w:ins w:id="3635"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637" w:author="沐" w:date="2025-01-28T01:00:00Z"/>
          <w:rFonts w:ascii="Times New Roman" w:hAnsi="Times New Roman" w:eastAsia="Times New Roman" w:cs="Times New Roman"/>
          <w:szCs w:val="21"/>
          <w:lang w:eastAsia="zh"/>
          <w14:ligatures w14:val="standardContextual"/>
        </w:rPr>
        <w:pPrChange w:id="3636" w:author="沐" w:date="2025-01-28T00:59:00Z">
          <w:pPr/>
        </w:pPrChange>
      </w:pPr>
      <w:ins w:id="3638" w:author="沐" w:date="2025-01-28T00:28:00Z">
        <w:del w:id="3639"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641" w:author="沐" w:date="2025-01-28T00:51:00Z"/>
          <w:rFonts w:ascii="Times New Roman" w:hAnsi="Times New Roman" w:eastAsia="Times New Roman" w:cs="Times New Roman"/>
          <w:b/>
          <w:bCs/>
          <w:sz w:val="28"/>
          <w:szCs w:val="28"/>
          <w:lang w:eastAsia="zh"/>
          <w14:ligatures w14:val="standardContextual"/>
        </w:rPr>
        <w:pPrChange w:id="3640" w:author="沐" w:date="2025-01-28T00:59:00Z">
          <w:pPr/>
        </w:pPrChange>
      </w:pPr>
      <w:ins w:id="3642"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1792"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
                      <a:stretch>
                        <a:fillRect/>
                      </a:stretch>
                    </pic:blipFill>
                    <pic:spPr>
                      <a:xfrm>
                        <a:off x="0" y="0"/>
                        <a:ext cx="4246880" cy="2002155"/>
                      </a:xfrm>
                      <a:prstGeom prst="rect">
                        <a:avLst/>
                      </a:prstGeom>
                    </pic:spPr>
                  </pic:pic>
                </a:graphicData>
              </a:graphic>
            </wp:anchor>
          </w:drawing>
        </w:r>
      </w:ins>
      <w:ins w:id="3644" w:author="沐" w:date="2025-01-28T00:59:00Z">
        <w:r>
          <w:rPr>
            <w:rFonts w:hint="eastAsia" w:ascii="Times New Roman" w:hAnsi="Times New Roman" w:eastAsia="Times New Roman" w:cs="Times New Roman"/>
            <w:szCs w:val="21"/>
            <w:lang w:eastAsia="zh"/>
            <w14:ligatures w14:val="standardContextual"/>
          </w:rPr>
          <w:t>f</w:t>
        </w:r>
      </w:ins>
      <w:ins w:id="3645" w:author="沐" w:date="2025-01-28T00:28:00Z">
        <w:r>
          <w:rPr>
            <w:rFonts w:hint="eastAsia" w:ascii="Times New Roman" w:hAnsi="Times New Roman" w:eastAsia="Times New Roman" w:cs="Times New Roman"/>
            <w:szCs w:val="21"/>
            <w:lang w:eastAsia="zh"/>
            <w14:ligatures w14:val="standardContextual"/>
          </w:rPr>
          <w:t xml:space="preserve">igure </w:t>
        </w:r>
      </w:ins>
      <w:ins w:id="3646" w:author="沐" w:date="2025-01-28T00:28:00Z">
        <w:del w:id="3647" w:author="asus" w:date="2025-01-28T02:20:00Z">
          <w:r>
            <w:rPr>
              <w:rFonts w:hint="eastAsia" w:ascii="Times New Roman" w:hAnsi="Times New Roman" w:eastAsia="Times New Roman" w:cs="Times New Roman"/>
              <w:szCs w:val="21"/>
              <w:lang w:eastAsia="zh"/>
              <w14:ligatures w14:val="standardContextual"/>
            </w:rPr>
            <w:delText>9</w:delText>
          </w:r>
        </w:del>
      </w:ins>
      <w:ins w:id="3648" w:author="asus" w:date="2025-01-28T02:20:00Z">
        <w:r>
          <w:rPr>
            <w:rFonts w:ascii="Times New Roman" w:hAnsi="Times New Roman" w:eastAsia="Times New Roman" w:cs="Times New Roman"/>
            <w:szCs w:val="21"/>
            <w:lang w:eastAsia="zh"/>
            <w14:ligatures w14:val="standardContextual"/>
          </w:rPr>
          <w:t>8</w:t>
        </w:r>
      </w:ins>
      <w:ins w:id="3649" w:author="沐" w:date="2025-01-28T00:28:00Z">
        <w:r>
          <w:rPr>
            <w:rFonts w:hint="eastAsia" w:ascii="Times New Roman" w:hAnsi="Times New Roman" w:eastAsia="Times New Roman" w:cs="Times New Roman"/>
            <w:szCs w:val="21"/>
            <w:lang w:eastAsia="zh"/>
            <w14:ligatures w14:val="standardContextual"/>
          </w:rPr>
          <w:t xml:space="preserve"> </w:t>
        </w:r>
      </w:ins>
      <w:ins w:id="3650" w:author="沐" w:date="2025-01-28T00:28:00Z">
        <w:r>
          <w:rPr>
            <w:rFonts w:ascii="Times New Roman" w:hAnsi="Times New Roman" w:eastAsia="宋体" w:cs="Times New Roman"/>
            <w:szCs w:val="21"/>
          </w:rPr>
          <w:t xml:space="preserve">Comparison of ARIMA Forecast and Actual Performance of </w:t>
        </w:r>
      </w:ins>
      <w:ins w:id="3651" w:author="沐" w:date="2025-01-28T00:28:00Z">
        <w:r>
          <w:rPr>
            <w:rFonts w:hint="eastAsia" w:ascii="Times New Roman" w:hAnsi="Times New Roman" w:eastAsia="宋体" w:cs="Times New Roman"/>
            <w:szCs w:val="21"/>
            <w:lang w:eastAsia="zh"/>
          </w:rPr>
          <w:t>Japan</w:t>
        </w:r>
      </w:ins>
      <w:ins w:id="3652" w:author="沐" w:date="2025-01-28T00:28:00Z">
        <w:r>
          <w:rPr>
            <w:rFonts w:ascii="Times New Roman" w:hAnsi="Times New Roman" w:eastAsia="宋体" w:cs="Times New Roman"/>
            <w:szCs w:val="21"/>
          </w:rPr>
          <w:t xml:space="preserve"> Women's </w:t>
        </w:r>
      </w:ins>
      <w:ins w:id="3653" w:author="沐" w:date="2025-01-28T00:28:00Z">
        <w:r>
          <w:rPr>
            <w:rFonts w:hint="eastAsia" w:ascii="Times New Roman" w:hAnsi="Times New Roman" w:eastAsia="宋体" w:cs="Times New Roman"/>
            <w:szCs w:val="21"/>
            <w:lang w:eastAsia="zh"/>
          </w:rPr>
          <w:t>Volleybal</w:t>
        </w:r>
      </w:ins>
      <w:ins w:id="3654" w:author="沐" w:date="2025-01-28T00:28:00Z">
        <w:r>
          <w:rPr>
            <w:rFonts w:ascii="Times New Roman" w:hAnsi="Times New Roman" w:eastAsia="宋体" w:cs="Times New Roman"/>
            <w:szCs w:val="21"/>
          </w:rPr>
          <w:t xml:space="preserve"> Team</w:t>
        </w:r>
      </w:ins>
      <w:ins w:id="3655"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657" w:author="沐" w:date="2025-01-28T00:28:00Z"/>
          <w:rFonts w:ascii="Times New Roman" w:hAnsi="Times New Roman" w:eastAsia="Times New Roman" w:cs="Times New Roman"/>
          <w:b/>
          <w:bCs/>
          <w:sz w:val="28"/>
          <w:szCs w:val="28"/>
          <w:lang w:eastAsia="zh"/>
          <w14:ligatures w14:val="standardContextual"/>
        </w:rPr>
        <w:pPrChange w:id="3656" w:author="几" w:date="2025-01-28T00:51:00Z">
          <w:pPr/>
        </w:pPrChange>
      </w:pPr>
    </w:p>
    <w:p w14:paraId="22E62FEA">
      <w:pPr>
        <w:keepNext/>
        <w:keepLines/>
        <w:outlineLvl w:val="2"/>
        <w:rPr>
          <w:ins w:id="3659" w:author="沐" w:date="2025-01-28T00:28:00Z"/>
          <w:rFonts w:ascii="Times New Roman" w:hAnsi="Times New Roman" w:eastAsia="Times New Roman" w:cs="Times New Roman"/>
          <w:b/>
          <w:bCs/>
          <w:sz w:val="24"/>
          <w:szCs w:val="32"/>
          <w:lang w:eastAsia="zh"/>
          <w:rPrChange w:id="3660" w:author="asus" w:date="2025-01-28T02:02:00Z">
            <w:rPr>
              <w:ins w:id="3661"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58" w:author="asus" w:date="2025-01-28T02:03:00Z">
          <w:pPr/>
        </w:pPrChange>
      </w:pPr>
      <w:ins w:id="3662" w:author="沐" w:date="2025-01-28T00:32:00Z">
        <w:bookmarkStart w:id="126" w:name="_Toc188922288"/>
        <w:r>
          <w:rPr>
            <w:rFonts w:hint="eastAsia" w:ascii="Times New Roman" w:hAnsi="Times New Roman" w:eastAsia="Times New Roman" w:cs="Times New Roman"/>
            <w:b/>
            <w:bCs/>
            <w:sz w:val="24"/>
            <w:szCs w:val="32"/>
            <w:lang w:eastAsia="zh"/>
            <w:rPrChange w:id="3663"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664" w:author="沐" w:date="2025-01-28T00:48:00Z">
        <w:r>
          <w:rPr>
            <w:rFonts w:hint="eastAsia" w:ascii="Times New Roman" w:hAnsi="Times New Roman" w:eastAsia="Times New Roman" w:cs="Times New Roman"/>
            <w:b/>
            <w:bCs/>
            <w:sz w:val="24"/>
            <w:szCs w:val="32"/>
            <w:lang w:eastAsia="zh"/>
            <w:rPrChange w:id="3665"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66" w:author="沐" w:date="2025-01-28T00:28:00Z">
        <w:r>
          <w:rPr>
            <w:rFonts w:hint="eastAsia" w:ascii="Times New Roman" w:hAnsi="Times New Roman" w:eastAsia="Times New Roman" w:cs="Times New Roman"/>
            <w:b/>
            <w:bCs/>
            <w:sz w:val="24"/>
            <w:szCs w:val="32"/>
            <w:lang w:eastAsia="zh"/>
            <w:rPrChange w:id="3667"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669" w:author="沐" w:date="2025-01-28T00:28:00Z"/>
          <w:rFonts w:ascii="Times New Roman" w:hAnsi="Times New Roman" w:eastAsia="Times New Roman" w:cs="Times New Roman"/>
          <w:sz w:val="24"/>
          <w:szCs w:val="24"/>
          <w:lang w:eastAsia="zh"/>
          <w14:ligatures w14:val="standardContextual"/>
        </w:rPr>
        <w:pPrChange w:id="3668" w:author="几" w:date="2025-01-28T00:46:00Z">
          <w:pPr>
            <w:ind w:firstLine="480" w:firstLineChars="200"/>
          </w:pPr>
        </w:pPrChange>
      </w:pPr>
      <w:ins w:id="3670" w:author="沐" w:date="2025-01-28T00:28:00Z">
        <w:r>
          <w:rPr>
            <w:rFonts w:hint="eastAsia" w:ascii="Times New Roman" w:hAnsi="Times New Roman" w:eastAsia="Times New Roman" w:cs="Times New Roman"/>
            <w:sz w:val="24"/>
            <w:szCs w:val="24"/>
            <w:lang w:eastAsia="zh"/>
            <w14:ligatures w14:val="standardContextual"/>
          </w:rPr>
          <w:t>A</w:t>
        </w:r>
      </w:ins>
      <w:ins w:id="3671" w:author="几" w:date="2025-01-28T00:46:00Z">
        <w:del w:id="3672" w:author="沐" w:date="2025-01-28T00:48:00Z">
          <w:r>
            <w:rPr>
              <w:rFonts w:hint="eastAsia" w:ascii="Times New Roman" w:hAnsi="Times New Roman" w:eastAsia="Times New Roman" w:cs="Times New Roman"/>
              <w:sz w:val="24"/>
              <w:szCs w:val="24"/>
              <w:lang w:eastAsia="zh"/>
              <w14:ligatures w14:val="standardContextual"/>
            </w:rPr>
            <w:tab/>
          </w:r>
        </w:del>
      </w:ins>
      <w:ins w:id="3673"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675" w:author="几" w:date="2025-01-28T00:46:00Z"/>
          <w:rFonts w:ascii="Times New Roman" w:hAnsi="Times New Roman" w:eastAsia="Times New Roman" w:cs="Times New Roman"/>
          <w:szCs w:val="21"/>
          <w:lang w:eastAsia="zh"/>
          <w14:ligatures w14:val="standardContextual"/>
        </w:rPr>
        <w:pPrChange w:id="3674" w:author="沐" w:date="2025-01-28T00:34:00Z">
          <w:pPr>
            <w:ind w:firstLine="480" w:firstLineChars="200"/>
            <w:jc w:val="center"/>
          </w:pPr>
        </w:pPrChange>
      </w:pPr>
      <w:ins w:id="3676"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2816" behindDoc="0" locked="0" layoutInCell="1" allowOverlap="1">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
                      <a:stretch>
                        <a:fillRect/>
                      </a:stretch>
                    </pic:blipFill>
                    <pic:spPr>
                      <a:xfrm>
                        <a:off x="0" y="0"/>
                        <a:ext cx="4199255" cy="1979295"/>
                      </a:xfrm>
                      <a:prstGeom prst="rect">
                        <a:avLst/>
                      </a:prstGeom>
                    </pic:spPr>
                  </pic:pic>
                </a:graphicData>
              </a:graphic>
            </wp:anchor>
          </w:drawing>
        </w:r>
      </w:ins>
    </w:p>
    <w:p w14:paraId="565E955B">
      <w:pPr>
        <w:ind w:firstLine="0" w:firstLineChars="0"/>
        <w:jc w:val="center"/>
        <w:rPr>
          <w:ins w:id="3679" w:author="沐" w:date="2025-01-28T00:49:00Z"/>
          <w:rFonts w:ascii="Times New Roman" w:hAnsi="Times New Roman" w:eastAsia="Times New Roman" w:cs="Times New Roman"/>
          <w:sz w:val="24"/>
          <w:szCs w:val="24"/>
          <w:lang w:eastAsia="zh"/>
          <w14:ligatures w14:val="standardContextual"/>
        </w:rPr>
        <w:pPrChange w:id="3678" w:author="沐" w:date="2025-01-28T00:34:00Z">
          <w:pPr>
            <w:ind w:firstLine="420" w:firstLineChars="200"/>
            <w:jc w:val="center"/>
          </w:pPr>
        </w:pPrChange>
      </w:pPr>
      <w:ins w:id="3680" w:author="沐" w:date="2025-01-28T00:28:00Z">
        <w:r>
          <w:rPr>
            <w:rFonts w:hint="eastAsia" w:ascii="Times New Roman" w:hAnsi="Times New Roman" w:eastAsia="Times New Roman" w:cs="Times New Roman"/>
            <w:szCs w:val="21"/>
            <w:lang w:eastAsia="zh"/>
            <w14:ligatures w14:val="standardContextual"/>
          </w:rPr>
          <w:t xml:space="preserve">Figure </w:t>
        </w:r>
      </w:ins>
      <w:ins w:id="3681" w:author="沐" w:date="2025-01-28T00:28:00Z">
        <w:del w:id="3682" w:author="asus" w:date="2025-01-28T02:20:00Z">
          <w:r>
            <w:rPr>
              <w:rFonts w:hint="eastAsia" w:ascii="Times New Roman" w:hAnsi="Times New Roman" w:eastAsia="Times New Roman" w:cs="Times New Roman"/>
              <w:szCs w:val="21"/>
              <w:lang w:eastAsia="zh"/>
              <w14:ligatures w14:val="standardContextual"/>
            </w:rPr>
            <w:delText>10</w:delText>
          </w:r>
        </w:del>
      </w:ins>
      <w:ins w:id="3683" w:author="asus" w:date="2025-01-28T02:20:00Z">
        <w:r>
          <w:rPr>
            <w:rFonts w:ascii="Times New Roman" w:hAnsi="Times New Roman" w:eastAsia="Times New Roman" w:cs="Times New Roman"/>
            <w:szCs w:val="21"/>
            <w:lang w:eastAsia="zh"/>
            <w14:ligatures w14:val="standardContextual"/>
          </w:rPr>
          <w:t>9</w:t>
        </w:r>
      </w:ins>
      <w:ins w:id="3684" w:author="沐" w:date="2025-01-28T00:28:00Z">
        <w:r>
          <w:rPr>
            <w:rFonts w:hint="eastAsia" w:ascii="Times New Roman" w:hAnsi="Times New Roman" w:eastAsia="Times New Roman" w:cs="Times New Roman"/>
            <w:szCs w:val="21"/>
            <w:lang w:eastAsia="zh"/>
            <w14:ligatures w14:val="standardContextual"/>
          </w:rPr>
          <w:t xml:space="preserve"> </w:t>
        </w:r>
      </w:ins>
      <w:ins w:id="3685" w:author="沐" w:date="2025-01-28T00:28:00Z">
        <w:r>
          <w:rPr>
            <w:rFonts w:ascii="Times New Roman" w:hAnsi="Times New Roman" w:eastAsia="宋体" w:cs="Times New Roman"/>
            <w:szCs w:val="21"/>
          </w:rPr>
          <w:t xml:space="preserve">Comparison of ARIMA Forecast and Actual Performance of </w:t>
        </w:r>
      </w:ins>
      <w:ins w:id="3686" w:author="沐" w:date="2025-01-28T00:28:00Z">
        <w:r>
          <w:rPr>
            <w:rFonts w:hint="eastAsia" w:ascii="Times New Roman" w:hAnsi="Times New Roman" w:eastAsia="宋体" w:cs="Times New Roman"/>
            <w:szCs w:val="21"/>
            <w:lang w:eastAsia="zh"/>
          </w:rPr>
          <w:t xml:space="preserve">France </w:t>
        </w:r>
      </w:ins>
      <w:ins w:id="3687" w:author="沐" w:date="2025-01-28T00:28:00Z">
        <w:r>
          <w:rPr>
            <w:rFonts w:ascii="Times New Roman" w:hAnsi="Times New Roman" w:eastAsia="宋体" w:cs="Times New Roman"/>
            <w:szCs w:val="21"/>
          </w:rPr>
          <w:t xml:space="preserve">Women's </w:t>
        </w:r>
      </w:ins>
      <w:ins w:id="3688" w:author="沐" w:date="2025-01-28T00:28:00Z">
        <w:r>
          <w:rPr>
            <w:rFonts w:hint="eastAsia" w:ascii="Times New Roman" w:hAnsi="Times New Roman" w:eastAsia="宋体" w:cs="Times New Roman"/>
            <w:szCs w:val="21"/>
            <w:lang w:eastAsia="zh"/>
          </w:rPr>
          <w:t>Artostic Gymnastics</w:t>
        </w:r>
      </w:ins>
      <w:ins w:id="3689"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691" w:author="沐" w:date="2025-01-28T00:28:00Z"/>
          <w:rFonts w:ascii="Times New Roman" w:hAnsi="Times New Roman" w:eastAsia="Times New Roman" w:cs="Times New Roman"/>
          <w:sz w:val="24"/>
          <w:szCs w:val="24"/>
          <w:lang w:eastAsia="zh"/>
          <w14:ligatures w14:val="standardContextual"/>
        </w:rPr>
        <w:pPrChange w:id="3690" w:author="沐" w:date="2025-01-28T00:34:00Z">
          <w:pPr>
            <w:ind w:firstLine="480" w:firstLineChars="200"/>
            <w:jc w:val="center"/>
          </w:pPr>
        </w:pPrChange>
      </w:pPr>
    </w:p>
    <w:p w14:paraId="4228E512">
      <w:pPr>
        <w:keepNext/>
        <w:keepLines/>
        <w:outlineLvl w:val="2"/>
        <w:rPr>
          <w:ins w:id="3693" w:author="沐" w:date="2025-01-28T00:28:00Z"/>
          <w:rFonts w:ascii="Times New Roman" w:hAnsi="Times New Roman" w:eastAsia="Times New Roman" w:cs="Times New Roman"/>
          <w:b/>
          <w:bCs/>
          <w:sz w:val="24"/>
          <w:szCs w:val="32"/>
          <w:lang w:eastAsia="zh"/>
          <w:rPrChange w:id="3694" w:author="asus" w:date="2025-01-28T02:03:00Z">
            <w:rPr>
              <w:ins w:id="3695"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92" w:author="asus" w:date="2025-01-28T02:03:00Z">
          <w:pPr/>
        </w:pPrChange>
      </w:pPr>
      <w:ins w:id="3696" w:author="沐" w:date="2025-01-28T00:32:00Z">
        <w:bookmarkStart w:id="127" w:name="_Toc188922289"/>
        <w:r>
          <w:rPr>
            <w:rFonts w:hint="eastAsia" w:ascii="Times New Roman" w:hAnsi="Times New Roman" w:eastAsia="Times New Roman" w:cs="Times New Roman"/>
            <w:b/>
            <w:bCs/>
            <w:sz w:val="24"/>
            <w:szCs w:val="32"/>
            <w:lang w:eastAsia="zh"/>
            <w:rPrChange w:id="3697"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698" w:author="沐" w:date="2025-01-28T00:48:00Z">
        <w:r>
          <w:rPr>
            <w:rFonts w:hint="eastAsia" w:ascii="Times New Roman" w:hAnsi="Times New Roman" w:eastAsia="Times New Roman" w:cs="Times New Roman"/>
            <w:b/>
            <w:bCs/>
            <w:sz w:val="24"/>
            <w:szCs w:val="32"/>
            <w:lang w:eastAsia="zh"/>
            <w:rPrChange w:id="3699"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00" w:author="沐" w:date="2025-01-28T00:28:00Z">
        <w:r>
          <w:rPr>
            <w:rFonts w:hint="eastAsia" w:ascii="Times New Roman" w:hAnsi="Times New Roman" w:eastAsia="Times New Roman" w:cs="Times New Roman"/>
            <w:b/>
            <w:bCs/>
            <w:sz w:val="24"/>
            <w:szCs w:val="32"/>
            <w:lang w:eastAsia="zh"/>
            <w:rPrChange w:id="3701"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703" w:author="沐" w:date="2025-01-28T00:32:00Z"/>
          <w:rFonts w:hint="eastAsia" w:ascii="Times New Roman" w:hAnsi="Times New Roman" w:eastAsia="Times New Roman" w:cs="Times New Roman"/>
          <w:sz w:val="24"/>
          <w:szCs w:val="24"/>
          <w:lang w:eastAsia="zh"/>
          <w:rPrChange w:id="3704" w:author="asus" w:date="2025-01-28T02:13:00Z">
            <w:rPr>
              <w:ins w:id="3705" w:author="沐" w:date="2025-01-28T00:32:00Z"/>
              <w:rFonts w:ascii="Cambria Math" w:hAnsi="Times New Roman" w:eastAsia="Times New Roman" w:cs="Times New Roman"/>
              <w:sz w:val="24"/>
              <w14:ligatures w14:val="standardContextual"/>
            </w:rPr>
          </w:rPrChange>
          <w14:ligatures w14:val="standardContextual"/>
        </w:rPr>
        <w:pPrChange w:id="3702" w:author="asus" w:date="2025-01-28T02:13:00Z">
          <w:pPr>
            <w:ind w:firstLine="420"/>
          </w:pPr>
        </w:pPrChange>
      </w:pPr>
      <w:ins w:id="3706"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ins>
      <w:ins w:id="3707" w:author="沐" w:date="2025-01-28T00:28:00Z">
        <w:r>
          <w:rPr/>
          <w:drawing>
            <wp:anchor distT="0" distB="0" distL="114300" distR="114300" simplePos="0" relativeHeight="251680768" behindDoc="0" locked="0" layoutInCell="1" allowOverlap="1">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4"/>
                      <a:stretch>
                        <a:fillRect/>
                      </a:stretch>
                    </pic:blipFill>
                    <pic:spPr>
                      <a:xfrm>
                        <a:off x="0" y="0"/>
                        <a:ext cx="4159885" cy="1984375"/>
                      </a:xfrm>
                      <a:prstGeom prst="rect">
                        <a:avLst/>
                      </a:prstGeom>
                    </pic:spPr>
                  </pic:pic>
                </a:graphicData>
              </a:graphic>
            </wp:anchor>
          </w:drawing>
        </w:r>
      </w:ins>
      <w:ins w:id="3709" w:author="沐" w:date="2025-01-28T00:28:00Z">
        <w:r>
          <w:rPr>
            <w:rFonts w:hint="eastAsia" w:ascii="Times New Roman" w:hAnsi="Times New Roman" w:eastAsia="Times New Roman" w:cs="Times New Roman"/>
            <w:sz w:val="24"/>
            <w:szCs w:val="24"/>
            <w:lang w:eastAsia="zh"/>
            <w14:ligatures w14:val="standardContextual"/>
          </w:rPr>
          <w:t>using the aforementioned linear method: γ = 0.667.</w:t>
        </w:r>
        <w:bookmarkEnd w:id="128"/>
        <w:bookmarkEnd w:id="129"/>
      </w:ins>
    </w:p>
    <w:p w14:paraId="56DBEE54">
      <w:pPr>
        <w:ind w:firstLine="420"/>
        <w:rPr>
          <w:ins w:id="3710" w:author="沐" w:date="2025-01-28T01:00:00Z"/>
          <w:rFonts w:ascii="Times New Roman" w:hAnsi="Times New Roman" w:eastAsia="Times New Roman" w:cs="Times New Roman"/>
          <w:sz w:val="24"/>
          <w:szCs w:val="24"/>
          <w:lang w:eastAsia="zh"/>
          <w14:ligatures w14:val="standardContextual"/>
        </w:rPr>
      </w:pPr>
      <w:ins w:id="3711" w:author="沐" w:date="2025-01-28T00:34:00Z">
        <w:r>
          <w:rPr>
            <w:rFonts w:hint="eastAsia" w:ascii="Times New Roman" w:hAnsi="Times New Roman" w:eastAsia="Times New Roman" w:cs="Times New Roman"/>
            <w:szCs w:val="21"/>
            <w:lang w:eastAsia="zh"/>
            <w14:ligatures w14:val="standardContextual"/>
          </w:rPr>
          <w:t>Figure 1</w:t>
        </w:r>
      </w:ins>
      <w:ins w:id="3712" w:author="沐" w:date="2025-01-28T00:34:00Z">
        <w:del w:id="3713" w:author="asus" w:date="2025-01-28T02:21:00Z">
          <w:r>
            <w:rPr>
              <w:rFonts w:hint="eastAsia" w:ascii="Times New Roman" w:hAnsi="Times New Roman" w:eastAsia="Times New Roman" w:cs="Times New Roman"/>
              <w:szCs w:val="21"/>
              <w:lang w:eastAsia="zh"/>
              <w14:ligatures w14:val="standardContextual"/>
            </w:rPr>
            <w:delText>1</w:delText>
          </w:r>
        </w:del>
      </w:ins>
      <w:ins w:id="3714" w:author="asus" w:date="2025-01-28T02:21:00Z">
        <w:r>
          <w:rPr>
            <w:rFonts w:ascii="Times New Roman" w:hAnsi="Times New Roman" w:eastAsia="Times New Roman" w:cs="Times New Roman"/>
            <w:szCs w:val="21"/>
            <w:lang w:eastAsia="zh"/>
            <w14:ligatures w14:val="standardContextual"/>
          </w:rPr>
          <w:t>0</w:t>
        </w:r>
      </w:ins>
      <w:ins w:id="3715" w:author="沐" w:date="2025-01-28T00:34:00Z">
        <w:r>
          <w:rPr>
            <w:rFonts w:hint="eastAsia" w:ascii="Times New Roman" w:hAnsi="Times New Roman" w:eastAsia="Times New Roman" w:cs="Times New Roman"/>
            <w:szCs w:val="21"/>
            <w:lang w:eastAsia="zh"/>
            <w14:ligatures w14:val="standardContextual"/>
          </w:rPr>
          <w:t xml:space="preserve"> </w:t>
        </w:r>
      </w:ins>
      <w:ins w:id="3716" w:author="沐" w:date="2025-01-28T00:34:00Z">
        <w:r>
          <w:rPr>
            <w:rFonts w:ascii="Times New Roman" w:hAnsi="Times New Roman" w:eastAsia="宋体" w:cs="Times New Roman"/>
            <w:szCs w:val="21"/>
          </w:rPr>
          <w:t xml:space="preserve">Comparison of ARIMA Forecast and Actual Performance of </w:t>
        </w:r>
      </w:ins>
      <w:ins w:id="3717" w:author="沐" w:date="2025-01-28T00:34:00Z">
        <w:r>
          <w:rPr>
            <w:rFonts w:hint="eastAsia" w:ascii="Times New Roman" w:hAnsi="Times New Roman" w:eastAsia="宋体" w:cs="Times New Roman"/>
            <w:szCs w:val="21"/>
            <w:lang w:eastAsia="zh"/>
          </w:rPr>
          <w:t xml:space="preserve">Italy </w:t>
        </w:r>
      </w:ins>
      <w:ins w:id="3718" w:author="沐" w:date="2025-01-28T00:34:00Z">
        <w:r>
          <w:rPr>
            <w:rFonts w:ascii="Times New Roman" w:hAnsi="Times New Roman" w:eastAsia="宋体" w:cs="Times New Roman"/>
            <w:szCs w:val="21"/>
          </w:rPr>
          <w:t xml:space="preserve">Women's </w:t>
        </w:r>
      </w:ins>
      <w:ins w:id="3719" w:author="沐" w:date="2025-01-28T00:34:00Z">
        <w:r>
          <w:rPr>
            <w:rFonts w:hint="eastAsia" w:ascii="Times New Roman" w:hAnsi="Times New Roman" w:eastAsia="宋体" w:cs="Times New Roman"/>
            <w:szCs w:val="21"/>
            <w:lang w:eastAsia="zh"/>
          </w:rPr>
          <w:t xml:space="preserve">Artostic </w:t>
        </w:r>
      </w:ins>
      <w:ins w:id="3720" w:author="几" w:date="2025-01-28T00:53:00Z">
        <w:r>
          <w:rPr>
            <w:rFonts w:hint="eastAsia" w:ascii="Times New Roman" w:hAnsi="Times New Roman" w:eastAsia="宋体" w:cs="Times New Roman"/>
            <w:szCs w:val="21"/>
            <w:lang w:eastAsia="zh"/>
          </w:rPr>
          <w:tab/>
        </w:r>
      </w:ins>
      <w:ins w:id="3721" w:author="几" w:date="2025-01-28T00:53:00Z">
        <w:r>
          <w:rPr>
            <w:rFonts w:hint="eastAsia" w:ascii="Times New Roman" w:hAnsi="Times New Roman" w:eastAsia="宋体" w:cs="Times New Roman"/>
            <w:szCs w:val="21"/>
            <w:lang w:eastAsia="zh"/>
          </w:rPr>
          <w:tab/>
        </w:r>
      </w:ins>
      <w:ins w:id="3722" w:author="几" w:date="2025-01-28T00:53:00Z">
        <w:r>
          <w:rPr>
            <w:rFonts w:hint="eastAsia" w:ascii="Times New Roman" w:hAnsi="Times New Roman" w:eastAsia="宋体" w:cs="Times New Roman"/>
            <w:szCs w:val="21"/>
            <w:lang w:eastAsia="zh"/>
          </w:rPr>
          <w:tab/>
        </w:r>
      </w:ins>
      <w:ins w:id="3723" w:author="几" w:date="2025-01-28T00:53:00Z">
        <w:r>
          <w:rPr>
            <w:rFonts w:hint="eastAsia" w:ascii="Times New Roman" w:hAnsi="Times New Roman" w:eastAsia="宋体" w:cs="Times New Roman"/>
            <w:szCs w:val="21"/>
            <w:lang w:eastAsia="zh"/>
          </w:rPr>
          <w:tab/>
        </w:r>
      </w:ins>
      <w:ins w:id="3724" w:author="几" w:date="2025-01-28T00:53:00Z">
        <w:r>
          <w:rPr>
            <w:rFonts w:hint="eastAsia" w:ascii="Times New Roman" w:hAnsi="Times New Roman" w:eastAsia="宋体" w:cs="Times New Roman"/>
            <w:szCs w:val="21"/>
            <w:lang w:eastAsia="zh"/>
          </w:rPr>
          <w:tab/>
        </w:r>
      </w:ins>
      <w:ins w:id="3725" w:author="几" w:date="2025-01-28T00:53:00Z">
        <w:r>
          <w:rPr>
            <w:rFonts w:hint="eastAsia" w:ascii="Times New Roman" w:hAnsi="Times New Roman" w:eastAsia="宋体" w:cs="Times New Roman"/>
            <w:szCs w:val="21"/>
            <w:lang w:eastAsia="zh"/>
          </w:rPr>
          <w:tab/>
        </w:r>
      </w:ins>
      <w:ins w:id="3726" w:author="几" w:date="2025-01-28T00:53:00Z">
        <w:r>
          <w:rPr>
            <w:rFonts w:hint="eastAsia" w:ascii="Times New Roman" w:hAnsi="Times New Roman" w:eastAsia="宋体" w:cs="Times New Roman"/>
            <w:szCs w:val="21"/>
            <w:lang w:eastAsia="zh"/>
          </w:rPr>
          <w:tab/>
        </w:r>
      </w:ins>
      <w:ins w:id="3727" w:author="几" w:date="2025-01-28T00:53:00Z">
        <w:r>
          <w:rPr>
            <w:rFonts w:hint="eastAsia" w:ascii="Times New Roman" w:hAnsi="Times New Roman" w:eastAsia="宋体" w:cs="Times New Roman"/>
            <w:szCs w:val="21"/>
            <w:lang w:eastAsia="zh"/>
          </w:rPr>
          <w:tab/>
        </w:r>
      </w:ins>
      <w:ins w:id="3728" w:author="几" w:date="2025-01-28T00:53:00Z">
        <w:r>
          <w:rPr>
            <w:rFonts w:hint="eastAsia" w:ascii="Times New Roman" w:hAnsi="Times New Roman" w:eastAsia="宋体" w:cs="Times New Roman"/>
            <w:szCs w:val="21"/>
            <w:lang w:eastAsia="zh"/>
          </w:rPr>
          <w:tab/>
        </w:r>
      </w:ins>
      <w:ins w:id="3729" w:author="几" w:date="2025-01-28T00:53:00Z">
        <w:r>
          <w:rPr>
            <w:rFonts w:hint="eastAsia" w:ascii="Times New Roman" w:hAnsi="Times New Roman" w:eastAsia="宋体" w:cs="Times New Roman"/>
            <w:szCs w:val="21"/>
            <w:lang w:eastAsia="zh"/>
          </w:rPr>
          <w:tab/>
        </w:r>
      </w:ins>
      <w:ins w:id="3730" w:author="几" w:date="2025-01-28T00:53:00Z">
        <w:r>
          <w:rPr>
            <w:rFonts w:hint="eastAsia" w:ascii="Times New Roman" w:hAnsi="Times New Roman" w:eastAsia="宋体" w:cs="Times New Roman"/>
            <w:szCs w:val="21"/>
            <w:lang w:eastAsia="zh"/>
          </w:rPr>
          <w:tab/>
        </w:r>
      </w:ins>
      <w:ins w:id="3731" w:author="沐" w:date="2025-01-28T00:34:00Z">
        <w:r>
          <w:rPr>
            <w:rFonts w:hint="eastAsia" w:ascii="Times New Roman" w:hAnsi="Times New Roman" w:eastAsia="宋体" w:cs="Times New Roman"/>
            <w:szCs w:val="21"/>
            <w:lang w:eastAsia="zh"/>
          </w:rPr>
          <w:t>Gymnastics</w:t>
        </w:r>
      </w:ins>
      <w:ins w:id="3732"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734" w:author="几" w:date="2025-01-28T00:53:00Z"/>
          <w:rFonts w:ascii="Times New Roman" w:hAnsi="Times New Roman" w:eastAsia="Times New Roman" w:cs="Times New Roman"/>
          <w:sz w:val="24"/>
          <w:szCs w:val="24"/>
          <w:lang w:eastAsia="zh"/>
          <w14:ligatures w14:val="standardContextual"/>
        </w:rPr>
        <w:pPrChange w:id="3733" w:author="沐" w:date="2025-01-28T01:00:00Z">
          <w:pPr>
            <w:ind w:firstLine="420"/>
          </w:pPr>
        </w:pPrChange>
      </w:pPr>
    </w:p>
    <w:p w14:paraId="414C77F6">
      <w:pPr>
        <w:spacing w:before="0" w:after="0" w:line="240" w:lineRule="auto"/>
        <w:jc w:val="left"/>
        <w:outlineLvl w:val="9"/>
        <w:rPr>
          <w:del w:id="3736" w:author="几" w:date="2025-01-28T01:06:00Z"/>
          <w:rFonts w:ascii="Times New Roman" w:hAnsi="Times New Roman"/>
          <w:b/>
          <w:bCs/>
          <w:sz w:val="28"/>
          <w:szCs w:val="28"/>
        </w:rPr>
        <w:pPrChange w:id="3735" w:author="沐" w:date="2025-01-28T01:00:00Z">
          <w:pPr>
            <w:spacing w:before="240" w:after="60" w:line="312" w:lineRule="auto"/>
            <w:jc w:val="left"/>
            <w:outlineLvl w:val="1"/>
          </w:pPr>
        </w:pPrChange>
      </w:pPr>
      <w:del w:id="3737"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738" w:author="几" w:date="2025-01-28T01:06:00Z"/>
          <w:rFonts w:ascii="Times New Roman" w:hAnsi="Times New Roman"/>
          <w:b/>
          <w:bCs/>
          <w:sz w:val="28"/>
          <w:szCs w:val="28"/>
        </w:rPr>
      </w:pPr>
      <w:del w:id="3739"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740" w:author="几" w:date="2025-01-28T01:06:00Z">
                <w:rPr>
                  <w:rFonts w:ascii="Cambria Math" w:hAnsi="Cambria Math" w:eastAsia="宋体" w:cs="Times New Roman"/>
                  <w:sz w:val="24"/>
                  <w14:ligatures w14:val="standardContextual"/>
                </w:rPr>
              </w:del>
            </m:ctrlPr>
          </m:sSubPr>
          <m:e>
            <w:del w:id="3741" w:author="几" w:date="2025-01-28T01:06:00Z">
              <m:r>
                <m:rPr/>
                <w:rPr>
                  <w:rFonts w:hint="eastAsia" w:ascii="Cambria Math" w:hAnsi="Cambria Math" w:eastAsia="宋体" w:cs="Times New Roman"/>
                  <w:sz w:val="24"/>
                  <w14:ligatures w14:val="standardContextual"/>
                </w:rPr>
                <m:t>H</m:t>
              </m:r>
            </w:del>
            <m:ctrlPr>
              <w:del w:id="3742" w:author="几" w:date="2025-01-28T01:06:00Z">
                <w:rPr>
                  <w:rFonts w:ascii="Cambria Math" w:hAnsi="Cambria Math" w:eastAsia="宋体" w:cs="Times New Roman"/>
                  <w:sz w:val="24"/>
                  <w14:ligatures w14:val="standardContextual"/>
                </w:rPr>
              </w:del>
            </m:ctrlPr>
          </m:e>
          <m:sub>
            <w:del w:id="3743" w:author="几" w:date="2025-01-28T01:06:00Z">
              <m:r>
                <m:rPr>
                  <m:sty m:val="p"/>
                </m:rPr>
                <w:rPr>
                  <w:rFonts w:hint="eastAsia" w:ascii="Cambria Math" w:hAnsi="Cambria Math" w:eastAsia="宋体" w:cs="Times New Roman"/>
                  <w:sz w:val="24"/>
                  <w14:ligatures w14:val="standardContextual"/>
                </w:rPr>
                <m:t>0</m:t>
              </m:r>
            </w:del>
            <m:ctrlPr>
              <w:del w:id="3744" w:author="几" w:date="2025-01-28T01:06:00Z">
                <w:rPr>
                  <w:rFonts w:ascii="Cambria Math" w:hAnsi="Cambria Math" w:eastAsia="宋体" w:cs="Times New Roman"/>
                  <w:sz w:val="24"/>
                  <w14:ligatures w14:val="standardContextual"/>
                </w:rPr>
              </w:del>
            </m:ctrlPr>
          </m:sub>
        </m:sSub>
        <w:del w:id="3745" w:author="几" w:date="2025-01-28T01:06:00Z">
          <m:r>
            <m:rPr>
              <m:sty m:val="p"/>
            </m:rPr>
            <w:rPr>
              <w:rFonts w:hint="eastAsia" w:ascii="Cambria Math" w:hAnsi="Cambria Math" w:eastAsia="宋体" w:cs="Times New Roman"/>
              <w:sz w:val="24"/>
              <w14:ligatures w14:val="standardContextual"/>
            </w:rPr>
            <m:t>:</m:t>
          </m:r>
        </w:del>
        <m:sSub>
          <m:sSubPr>
            <m:ctrlPr>
              <w:del w:id="3746" w:author="几" w:date="2025-01-28T01:06:00Z">
                <w:rPr>
                  <w:rFonts w:ascii="Cambria Math" w:hAnsi="Cambria Math" w:eastAsia="宋体" w:cs="Times New Roman"/>
                  <w:sz w:val="24"/>
                  <w14:ligatures w14:val="standardContextual"/>
                </w:rPr>
              </w:del>
            </m:ctrlPr>
          </m:sSubPr>
          <m:e>
            <w:del w:id="3747" w:author="几" w:date="2025-01-28T01:06:00Z">
              <m:r>
                <m:rPr/>
                <w:rPr>
                  <w:rFonts w:hint="eastAsia" w:ascii="Cambria Math" w:hAnsi="Cambria Math" w:eastAsia="宋体" w:cs="Times New Roman"/>
                  <w:sz w:val="24"/>
                  <w14:ligatures w14:val="standardContextual"/>
                </w:rPr>
                <m:t>μ</m:t>
              </m:r>
            </w:del>
            <m:ctrlPr>
              <w:del w:id="3748" w:author="几" w:date="2025-01-28T01:06:00Z">
                <w:rPr>
                  <w:rFonts w:ascii="Cambria Math" w:hAnsi="Cambria Math" w:eastAsia="宋体" w:cs="Times New Roman"/>
                  <w:sz w:val="24"/>
                  <w14:ligatures w14:val="standardContextual"/>
                </w:rPr>
              </w:del>
            </m:ctrlPr>
          </m:e>
          <m:sub>
            <w:del w:id="3749" w:author="几" w:date="2025-01-28T01:06:00Z">
              <m:r>
                <m:rPr/>
                <w:rPr>
                  <w:rFonts w:hint="eastAsia" w:ascii="Cambria Math" w:hAnsi="Cambria Math" w:eastAsia="宋体" w:cs="Times New Roman"/>
                  <w:sz w:val="24"/>
                  <w14:ligatures w14:val="standardContextual"/>
                </w:rPr>
                <m:t>d</m:t>
              </m:r>
            </w:del>
            <m:ctrlPr>
              <w:del w:id="3750" w:author="几" w:date="2025-01-28T01:06:00Z">
                <w:rPr>
                  <w:rFonts w:ascii="Cambria Math" w:hAnsi="Cambria Math" w:eastAsia="宋体" w:cs="Times New Roman"/>
                  <w:sz w:val="24"/>
                  <w14:ligatures w14:val="standardContextual"/>
                </w:rPr>
              </w:del>
            </m:ctrlPr>
          </m:sub>
        </m:sSub>
        <w:del w:id="3751" w:author="几" w:date="2025-01-28T01:06:00Z">
          <m:r>
            <m:rPr>
              <m:sty m:val="p"/>
            </m:rPr>
            <w:rPr>
              <w:rFonts w:hint="eastAsia" w:ascii="Cambria Math" w:hAnsi="Cambria Math" w:eastAsia="宋体" w:cs="Times New Roman"/>
              <w:sz w:val="24"/>
              <w14:ligatures w14:val="standardContextual"/>
            </w:rPr>
            <m:t>=0</m:t>
          </m:r>
        </w:del>
        <m:sSub>
          <m:sSubPr>
            <m:ctrlPr>
              <w:del w:id="3752" w:author="几" w:date="2025-01-28T01:06:00Z">
                <w:rPr>
                  <w:rFonts w:ascii="Cambria Math" w:hAnsi="Cambria Math" w:eastAsia="宋体" w:cs="Times New Roman"/>
                  <w:sz w:val="24"/>
                  <w14:ligatures w14:val="standardContextual"/>
                </w:rPr>
              </w:del>
            </m:ctrlPr>
          </m:sSubPr>
          <m:e>
            <w:del w:id="3753" w:author="几" w:date="2025-01-28T01:06:00Z">
              <m:r>
                <m:rPr/>
                <w:rPr>
                  <w:rFonts w:hint="eastAsia" w:ascii="Cambria Math" w:hAnsi="Cambria Math" w:eastAsia="宋体" w:cs="Times New Roman"/>
                  <w:sz w:val="24"/>
                  <w14:ligatures w14:val="standardContextual"/>
                </w:rPr>
                <m:t>μ</m:t>
              </m:r>
            </w:del>
            <m:ctrlPr>
              <w:del w:id="3754" w:author="几" w:date="2025-01-28T01:06:00Z">
                <w:rPr>
                  <w:rFonts w:ascii="Cambria Math" w:hAnsi="Cambria Math" w:eastAsia="宋体" w:cs="Times New Roman"/>
                  <w:sz w:val="24"/>
                  <w14:ligatures w14:val="standardContextual"/>
                </w:rPr>
              </w:del>
            </m:ctrlPr>
          </m:e>
          <m:sub>
            <w:del w:id="3755" w:author="几" w:date="2025-01-28T01:06:00Z">
              <m:r>
                <m:rPr/>
                <w:rPr>
                  <w:rFonts w:hint="eastAsia" w:ascii="Cambria Math" w:hAnsi="Cambria Math" w:eastAsia="宋体" w:cs="Times New Roman"/>
                  <w:sz w:val="24"/>
                  <w14:ligatures w14:val="standardContextual"/>
                </w:rPr>
                <m:t>d</m:t>
              </m:r>
            </w:del>
            <m:ctrlPr>
              <w:del w:id="3756" w:author="几" w:date="2025-01-28T01:06:00Z">
                <w:rPr>
                  <w:rFonts w:ascii="Cambria Math" w:hAnsi="Cambria Math" w:eastAsia="宋体" w:cs="Times New Roman"/>
                  <w:sz w:val="24"/>
                  <w14:ligatures w14:val="standardContextual"/>
                </w:rPr>
              </w:del>
            </m:ctrlPr>
          </m:sub>
        </m:sSub>
      </m:oMath>
    </w:p>
    <w:p w14:paraId="71EC214A">
      <w:pPr>
        <w:ind w:firstLine="420"/>
        <w:rPr>
          <w:del w:id="3757" w:author="几" w:date="2025-01-28T01:06:00Z"/>
          <w:rFonts w:ascii="Cambria Math" w:hAnsi="Cambria Math" w:eastAsia="宋体" w:cs="Times New Roman"/>
          <w:sz w:val="24"/>
          <w14:ligatures w14:val="standardContextual"/>
        </w:rPr>
      </w:pPr>
      <w:del w:id="3758"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759" w:author="几" w:date="2025-01-28T01:06:00Z"/>
          <w:rFonts w:ascii="Cambria Math" w:hAnsi="Cambria Math" w:eastAsia="宋体" w:cs="Times New Roman"/>
          <w:sz w:val="24"/>
          <w14:ligatures w14:val="standardContextual"/>
        </w:rPr>
      </w:pPr>
      <w:del w:id="3760" w:author="几" w:date="2025-01-28T01:06:00Z">
        <w:r>
          <w:rPr>
            <w:rFonts w:ascii="Cambria Math" w:hAnsi="Times New Roman" w:eastAsia="Times New Roman" w:cs="Times New Roman"/>
            <w:sz w:val="24"/>
            <w14:ligatures w14:val="standardContextual"/>
          </w:rPr>
          <w:delText>Calculate the test statistic</w:delText>
        </w:r>
      </w:del>
      <w:del w:id="3761" w:author="几" w:date="2025-01-28T01:06:00Z">
        <w:r>
          <w:rPr>
            <w:rFonts w:hint="eastAsia" w:ascii="Cambria Math" w:hAnsi="Times New Roman" w:eastAsia="Times New Roman" w:cs="Times New Roman"/>
            <w:sz w:val="24"/>
            <w14:ligatures w14:val="standardContextual"/>
          </w:rPr>
          <w:br w:type="textWrapping"/>
        </w:r>
      </w:del>
      <w:del w:id="3762"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763" w:author="几" w:date="2025-01-28T01:06:00Z">
                <w:rPr>
                  <w:rFonts w:ascii="Cambria Math" w:hAnsi="Cambria Math" w:eastAsia="宋体" w:cs="Times New Roman"/>
                  <w:sz w:val="24"/>
                  <w14:ligatures w14:val="standardContextual"/>
                </w:rPr>
              </w:del>
            </m:ctrlPr>
          </m:sSubPr>
          <m:e>
            <w:del w:id="3764" w:author="几" w:date="2025-01-28T01:06:00Z">
              <m:r>
                <m:rPr/>
                <w:rPr>
                  <w:rFonts w:hint="eastAsia" w:ascii="Cambria Math" w:hAnsi="Cambria Math" w:eastAsia="宋体" w:cs="Times New Roman"/>
                  <w:sz w:val="24"/>
                  <w14:ligatures w14:val="standardContextual"/>
                </w:rPr>
                <m:t>d</m:t>
              </m:r>
            </w:del>
            <m:ctrlPr>
              <w:del w:id="3765" w:author="几" w:date="2025-01-28T01:06:00Z">
                <w:rPr>
                  <w:rFonts w:ascii="Cambria Math" w:hAnsi="Cambria Math" w:eastAsia="宋体" w:cs="Times New Roman"/>
                  <w:sz w:val="24"/>
                  <w14:ligatures w14:val="standardContextual"/>
                </w:rPr>
              </w:del>
            </m:ctrlPr>
          </m:e>
          <m:sub>
            <w:del w:id="3766" w:author="几" w:date="2025-01-28T01:06:00Z">
              <m:r>
                <m:rPr/>
                <w:rPr>
                  <w:rFonts w:hint="eastAsia" w:ascii="Cambria Math" w:hAnsi="Cambria Math" w:eastAsia="宋体" w:cs="Times New Roman"/>
                  <w:sz w:val="24"/>
                  <w14:ligatures w14:val="standardContextual"/>
                </w:rPr>
                <m:t>i</m:t>
              </m:r>
            </w:del>
            <m:ctrlPr>
              <w:del w:id="3767" w:author="几" w:date="2025-01-28T01:06:00Z">
                <w:rPr>
                  <w:rFonts w:ascii="Cambria Math" w:hAnsi="Cambria Math" w:eastAsia="宋体" w:cs="Times New Roman"/>
                  <w:sz w:val="24"/>
                  <w14:ligatures w14:val="standardContextual"/>
                </w:rPr>
              </w:del>
            </m:ctrlPr>
          </m:sub>
        </m:sSub>
        <w:del w:id="3768" w:author="几" w:date="2025-01-28T01:06:00Z">
          <m:r>
            <m:rPr>
              <m:sty m:val="p"/>
            </m:rPr>
            <w:rPr>
              <w:rFonts w:hint="eastAsia" w:ascii="Cambria Math" w:hAnsi="Cambria Math" w:eastAsia="宋体" w:cs="Times New Roman"/>
              <w:sz w:val="24"/>
              <w14:ligatures w14:val="standardContextual"/>
            </w:rPr>
            <m:t>=</m:t>
          </m:r>
        </w:del>
        <m:sSub>
          <m:sSubPr>
            <m:ctrlPr>
              <w:del w:id="3769" w:author="几" w:date="2025-01-28T01:06:00Z">
                <w:rPr>
                  <w:rFonts w:ascii="Cambria Math" w:hAnsi="Cambria Math" w:eastAsia="宋体" w:cs="Times New Roman"/>
                  <w:sz w:val="24"/>
                  <w14:ligatures w14:val="standardContextual"/>
                </w:rPr>
              </w:del>
            </m:ctrlPr>
          </m:sSubPr>
          <m:e>
            <w:del w:id="3770" w:author="几" w:date="2025-01-28T01:06:00Z">
              <m:r>
                <m:rPr/>
                <w:rPr>
                  <w:rFonts w:hint="eastAsia" w:ascii="Cambria Math" w:hAnsi="Cambria Math" w:eastAsia="宋体" w:cs="Times New Roman"/>
                  <w:sz w:val="24"/>
                  <w14:ligatures w14:val="standardContextual"/>
                </w:rPr>
                <m:t>X</m:t>
              </m:r>
            </w:del>
            <m:ctrlPr>
              <w:del w:id="3771" w:author="几" w:date="2025-01-28T01:06:00Z">
                <w:rPr>
                  <w:rFonts w:ascii="Cambria Math" w:hAnsi="Cambria Math" w:eastAsia="宋体" w:cs="Times New Roman"/>
                  <w:sz w:val="24"/>
                  <w14:ligatures w14:val="standardContextual"/>
                </w:rPr>
              </w:del>
            </m:ctrlPr>
          </m:e>
          <m:sub>
            <w:del w:id="3772" w:author="几" w:date="2025-01-28T01:06:00Z">
              <m:r>
                <m:rPr>
                  <m:sty m:val="p"/>
                </m:rPr>
                <w:rPr>
                  <w:rFonts w:hint="eastAsia" w:ascii="Cambria Math" w:hAnsi="Cambria Math" w:eastAsia="宋体" w:cs="Times New Roman"/>
                  <w:sz w:val="24"/>
                  <w14:ligatures w14:val="standardContextual"/>
                </w:rPr>
                <m:t>1</m:t>
              </m:r>
            </w:del>
            <w:del w:id="3773" w:author="几" w:date="2025-01-28T01:06:00Z">
              <m:r>
                <m:rPr/>
                <w:rPr>
                  <w:rFonts w:hint="eastAsia" w:ascii="Cambria Math" w:hAnsi="Cambria Math" w:eastAsia="宋体" w:cs="Times New Roman"/>
                  <w:sz w:val="24"/>
                  <w14:ligatures w14:val="standardContextual"/>
                </w:rPr>
                <m:t>i</m:t>
              </m:r>
            </w:del>
            <m:ctrlPr>
              <w:del w:id="3774" w:author="几" w:date="2025-01-28T01:06:00Z">
                <w:rPr>
                  <w:rFonts w:ascii="Cambria Math" w:hAnsi="Cambria Math" w:eastAsia="宋体" w:cs="Times New Roman"/>
                  <w:sz w:val="24"/>
                  <w14:ligatures w14:val="standardContextual"/>
                </w:rPr>
              </w:del>
            </m:ctrlPr>
          </m:sub>
        </m:sSub>
        <w:del w:id="3775" w:author="几" w:date="2025-01-28T01:06:00Z">
          <m:r>
            <m:rPr>
              <m:sty m:val="p"/>
            </m:rPr>
            <w:rPr>
              <w:rFonts w:ascii="Cambria Math" w:hAnsi="Cambria Math" w:eastAsia="宋体" w:cs="Times New Roman"/>
              <w:sz w:val="24"/>
              <w14:ligatures w14:val="standardContextual"/>
            </w:rPr>
            <m:t>−</m:t>
          </m:r>
        </w:del>
        <m:sSub>
          <m:sSubPr>
            <m:ctrlPr>
              <w:del w:id="3776" w:author="几" w:date="2025-01-28T01:06:00Z">
                <w:rPr>
                  <w:rFonts w:ascii="Cambria Math" w:hAnsi="Cambria Math" w:eastAsia="宋体" w:cs="Times New Roman"/>
                  <w:sz w:val="24"/>
                  <w14:ligatures w14:val="standardContextual"/>
                </w:rPr>
              </w:del>
            </m:ctrlPr>
          </m:sSubPr>
          <m:e>
            <w:del w:id="3777" w:author="几" w:date="2025-01-28T01:06:00Z">
              <m:r>
                <m:rPr/>
                <w:rPr>
                  <w:rFonts w:hint="eastAsia" w:ascii="Cambria Math" w:hAnsi="Cambria Math" w:eastAsia="宋体" w:cs="Times New Roman"/>
                  <w:sz w:val="24"/>
                  <w14:ligatures w14:val="standardContextual"/>
                </w:rPr>
                <m:t>X</m:t>
              </m:r>
            </w:del>
            <m:ctrlPr>
              <w:del w:id="3778" w:author="几" w:date="2025-01-28T01:06:00Z">
                <w:rPr>
                  <w:rFonts w:ascii="Cambria Math" w:hAnsi="Cambria Math" w:eastAsia="宋体" w:cs="Times New Roman"/>
                  <w:sz w:val="24"/>
                  <w14:ligatures w14:val="standardContextual"/>
                </w:rPr>
              </w:del>
            </m:ctrlPr>
          </m:e>
          <m:sub>
            <w:del w:id="3779" w:author="几" w:date="2025-01-28T01:06:00Z">
              <m:r>
                <m:rPr>
                  <m:sty m:val="p"/>
                </m:rPr>
                <w:rPr>
                  <w:rFonts w:hint="eastAsia" w:ascii="Cambria Math" w:hAnsi="Cambria Math" w:eastAsia="宋体" w:cs="Times New Roman"/>
                  <w:sz w:val="24"/>
                  <w14:ligatures w14:val="standardContextual"/>
                </w:rPr>
                <m:t>2</m:t>
              </m:r>
            </w:del>
            <w:del w:id="3780" w:author="几" w:date="2025-01-28T01:06:00Z">
              <m:r>
                <m:rPr/>
                <w:rPr>
                  <w:rFonts w:hint="eastAsia" w:ascii="Cambria Math" w:hAnsi="Cambria Math" w:eastAsia="宋体" w:cs="Times New Roman"/>
                  <w:sz w:val="24"/>
                  <w14:ligatures w14:val="standardContextual"/>
                </w:rPr>
                <m:t>i</m:t>
              </m:r>
            </w:del>
            <m:ctrlPr>
              <w:del w:id="3781" w:author="几" w:date="2025-01-28T01:06:00Z">
                <w:rPr>
                  <w:rFonts w:ascii="Cambria Math" w:hAnsi="Cambria Math" w:eastAsia="宋体" w:cs="Times New Roman"/>
                  <w:sz w:val="24"/>
                  <w14:ligatures w14:val="standardContextual"/>
                </w:rPr>
              </w:del>
            </m:ctrlPr>
          </m:sub>
        </m:sSub>
        <m:sSub>
          <m:sSubPr>
            <m:ctrlPr>
              <w:del w:id="3782" w:author="几" w:date="2025-01-28T01:06:00Z">
                <w:rPr>
                  <w:rFonts w:ascii="Cambria Math" w:hAnsi="Cambria Math" w:eastAsia="宋体" w:cs="Times New Roman"/>
                  <w:sz w:val="24"/>
                  <w14:ligatures w14:val="standardContextual"/>
                </w:rPr>
              </w:del>
            </m:ctrlPr>
          </m:sSubPr>
          <m:e>
            <w:del w:id="3783" w:author="几" w:date="2025-01-28T01:06:00Z">
              <m:r>
                <m:rPr/>
                <w:rPr>
                  <w:rFonts w:hint="eastAsia" w:ascii="Cambria Math" w:hAnsi="Cambria Math" w:eastAsia="宋体" w:cs="Times New Roman"/>
                  <w:sz w:val="24"/>
                  <w14:ligatures w14:val="standardContextual"/>
                </w:rPr>
                <m:t>X</m:t>
              </m:r>
            </w:del>
            <m:ctrlPr>
              <w:del w:id="3784" w:author="几" w:date="2025-01-28T01:06:00Z">
                <w:rPr>
                  <w:rFonts w:ascii="Cambria Math" w:hAnsi="Cambria Math" w:eastAsia="宋体" w:cs="Times New Roman"/>
                  <w:sz w:val="24"/>
                  <w14:ligatures w14:val="standardContextual"/>
                </w:rPr>
              </w:del>
            </m:ctrlPr>
          </m:e>
          <m:sub>
            <w:del w:id="3785" w:author="几" w:date="2025-01-28T01:06:00Z">
              <m:r>
                <m:rPr>
                  <m:sty m:val="p"/>
                </m:rPr>
                <w:rPr>
                  <w:rFonts w:hint="eastAsia" w:ascii="Cambria Math" w:hAnsi="Cambria Math" w:eastAsia="宋体" w:cs="Times New Roman"/>
                  <w:sz w:val="24"/>
                  <w14:ligatures w14:val="standardContextual"/>
                </w:rPr>
                <m:t>1</m:t>
              </m:r>
            </w:del>
            <w:del w:id="3786" w:author="几" w:date="2025-01-28T01:06:00Z">
              <m:r>
                <m:rPr/>
                <w:rPr>
                  <w:rFonts w:hint="eastAsia" w:ascii="Cambria Math" w:hAnsi="Cambria Math" w:eastAsia="宋体" w:cs="Times New Roman"/>
                  <w:sz w:val="24"/>
                  <w14:ligatures w14:val="standardContextual"/>
                </w:rPr>
                <m:t>i</m:t>
              </m:r>
            </w:del>
            <m:ctrlPr>
              <w:del w:id="3787" w:author="几" w:date="2025-01-28T01:06:00Z">
                <w:rPr>
                  <w:rFonts w:ascii="Cambria Math" w:hAnsi="Cambria Math" w:eastAsia="宋体" w:cs="Times New Roman"/>
                  <w:sz w:val="24"/>
                  <w14:ligatures w14:val="standardContextual"/>
                </w:rPr>
              </w:del>
            </m:ctrlPr>
          </m:sub>
        </m:sSub>
        <m:sSub>
          <m:sSubPr>
            <m:ctrlPr>
              <w:del w:id="3788" w:author="几" w:date="2025-01-28T01:06:00Z">
                <w:rPr>
                  <w:rFonts w:ascii="Cambria Math" w:hAnsi="Cambria Math" w:eastAsia="宋体" w:cs="Times New Roman"/>
                  <w:sz w:val="24"/>
                  <w14:ligatures w14:val="standardContextual"/>
                </w:rPr>
              </w:del>
            </m:ctrlPr>
          </m:sSubPr>
          <m:e>
            <w:del w:id="3789" w:author="几" w:date="2025-01-28T01:06:00Z">
              <m:r>
                <m:rPr/>
                <w:rPr>
                  <w:rFonts w:hint="eastAsia" w:ascii="Cambria Math" w:hAnsi="Cambria Math" w:eastAsia="宋体" w:cs="Times New Roman"/>
                  <w:sz w:val="24"/>
                  <w14:ligatures w14:val="standardContextual"/>
                </w:rPr>
                <m:t>X</m:t>
              </m:r>
            </w:del>
            <m:ctrlPr>
              <w:del w:id="3790" w:author="几" w:date="2025-01-28T01:06:00Z">
                <w:rPr>
                  <w:rFonts w:ascii="Cambria Math" w:hAnsi="Cambria Math" w:eastAsia="宋体" w:cs="Times New Roman"/>
                  <w:sz w:val="24"/>
                  <w14:ligatures w14:val="standardContextual"/>
                </w:rPr>
              </w:del>
            </m:ctrlPr>
          </m:e>
          <m:sub>
            <w:del w:id="3791" w:author="几" w:date="2025-01-28T01:06:00Z">
              <m:r>
                <m:rPr>
                  <m:sty m:val="p"/>
                </m:rPr>
                <w:rPr>
                  <w:rFonts w:hint="eastAsia" w:ascii="Cambria Math" w:hAnsi="Cambria Math" w:eastAsia="宋体" w:cs="Times New Roman"/>
                  <w:sz w:val="24"/>
                  <w14:ligatures w14:val="standardContextual"/>
                </w:rPr>
                <m:t>2</m:t>
              </m:r>
            </w:del>
            <w:del w:id="3792" w:author="几" w:date="2025-01-28T01:06:00Z">
              <m:r>
                <m:rPr/>
                <w:rPr>
                  <w:rFonts w:hint="eastAsia" w:ascii="Cambria Math" w:hAnsi="Cambria Math" w:eastAsia="宋体" w:cs="Times New Roman"/>
                  <w:sz w:val="24"/>
                  <w14:ligatures w14:val="standardContextual"/>
                </w:rPr>
                <m:t>i</m:t>
              </m:r>
            </w:del>
            <m:ctrlPr>
              <w:del w:id="3793" w:author="几" w:date="2025-01-28T01:06:00Z">
                <w:rPr>
                  <w:rFonts w:ascii="Cambria Math" w:hAnsi="Cambria Math" w:eastAsia="宋体" w:cs="Times New Roman"/>
                  <w:sz w:val="24"/>
                  <w14:ligatures w14:val="standardContextual"/>
                </w:rPr>
              </w:del>
            </m:ctrlPr>
          </m:sub>
        </m:sSub>
        <w:del w:id="3794" w:author="几" w:date="2025-01-28T01:06:00Z">
          <m:r>
            <m:rPr/>
            <w:rPr>
              <w:rFonts w:hint="eastAsia" w:ascii="Cambria Math" w:hAnsi="Cambria Math" w:eastAsia="宋体" w:cs="Times New Roman"/>
              <w:sz w:val="24"/>
              <w14:ligatures w14:val="standardContextual"/>
            </w:rPr>
            <m:t>i</m:t>
          </m:r>
        </w:del>
      </m:oMath>
      <w:del w:id="3795" w:author="几" w:date="2025-01-28T01:06:00Z">
        <w:r>
          <w:rPr>
            <w:rFonts w:hint="eastAsia" w:ascii="Cambria Math" w:hAnsi="Times New Roman" w:eastAsia="Times New Roman" w:cs="Times New Roman"/>
            <w:sz w:val="24"/>
            <w14:ligatures w14:val="standardContextual"/>
          </w:rPr>
          <w:br w:type="textWrapping"/>
        </w:r>
      </w:del>
      <w:del w:id="3796"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797" w:author="几" w:date="2025-01-28T01:06:00Z">
                <w:rPr>
                  <w:rFonts w:ascii="Cambria Math" w:hAnsi="Cambria Math" w:eastAsia="宋体" w:cs="Times New Roman"/>
                  <w:sz w:val="24"/>
                  <w14:ligatures w14:val="standardContextual"/>
                </w:rPr>
              </w:del>
            </m:ctrlPr>
          </m:accPr>
          <m:e>
            <w:del w:id="3798" w:author="几" w:date="2025-01-28T01:06:00Z">
              <m:r>
                <m:rPr/>
                <w:rPr>
                  <w:rFonts w:hint="eastAsia" w:ascii="Cambria Math" w:hAnsi="Cambria Math" w:eastAsia="宋体" w:cs="Times New Roman"/>
                  <w:sz w:val="24"/>
                  <w14:ligatures w14:val="standardContextual"/>
                </w:rPr>
                <m:t>d</m:t>
              </m:r>
            </w:del>
            <m:ctrlPr>
              <w:del w:id="3799" w:author="几" w:date="2025-01-28T01:06:00Z">
                <w:rPr>
                  <w:rFonts w:ascii="Cambria Math" w:hAnsi="Cambria Math" w:eastAsia="宋体" w:cs="Times New Roman"/>
                  <w:sz w:val="24"/>
                  <w14:ligatures w14:val="standardContextual"/>
                </w:rPr>
              </w:del>
            </m:ctrlPr>
          </m:e>
        </m:acc>
        <m:sSub>
          <m:sSubPr>
            <m:ctrlPr>
              <w:del w:id="3800" w:author="几" w:date="2025-01-28T01:06:00Z">
                <w:rPr>
                  <w:rFonts w:ascii="Cambria Math" w:hAnsi="Cambria Math" w:eastAsia="宋体" w:cs="Times New Roman"/>
                  <w:sz w:val="24"/>
                  <w14:ligatures w14:val="standardContextual"/>
                </w:rPr>
              </w:del>
            </m:ctrlPr>
          </m:sSubPr>
          <m:e>
            <w:del w:id="3801" w:author="几" w:date="2025-01-28T01:06:00Z">
              <m:r>
                <m:rPr/>
                <w:rPr>
                  <w:rFonts w:hint="eastAsia" w:ascii="Cambria Math" w:hAnsi="Cambria Math" w:eastAsia="宋体" w:cs="Times New Roman"/>
                  <w:sz w:val="24"/>
                  <w14:ligatures w14:val="standardContextual"/>
                </w:rPr>
                <m:t>s</m:t>
              </m:r>
            </w:del>
            <m:ctrlPr>
              <w:del w:id="3802" w:author="几" w:date="2025-01-28T01:06:00Z">
                <w:rPr>
                  <w:rFonts w:ascii="Cambria Math" w:hAnsi="Cambria Math" w:eastAsia="宋体" w:cs="Times New Roman"/>
                  <w:sz w:val="24"/>
                  <w14:ligatures w14:val="standardContextual"/>
                </w:rPr>
              </w:del>
            </m:ctrlPr>
          </m:e>
          <m:sub>
            <w:del w:id="3803" w:author="几" w:date="2025-01-28T01:06:00Z">
              <m:r>
                <m:rPr/>
                <w:rPr>
                  <w:rFonts w:hint="eastAsia" w:ascii="Cambria Math" w:hAnsi="Cambria Math" w:eastAsia="宋体" w:cs="Times New Roman"/>
                  <w:sz w:val="24"/>
                  <w14:ligatures w14:val="standardContextual"/>
                </w:rPr>
                <m:t>d</m:t>
              </m:r>
            </w:del>
            <m:ctrlPr>
              <w:del w:id="3804" w:author="几" w:date="2025-01-28T01:06:00Z">
                <w:rPr>
                  <w:rFonts w:ascii="Cambria Math" w:hAnsi="Cambria Math" w:eastAsia="宋体" w:cs="Times New Roman"/>
                  <w:sz w:val="24"/>
                  <w14:ligatures w14:val="standardContextual"/>
                </w:rPr>
              </w:del>
            </m:ctrlPr>
          </m:sub>
        </m:sSub>
      </m:oMath>
    </w:p>
    <w:p w14:paraId="353434B7">
      <w:pPr>
        <w:rPr>
          <w:del w:id="3805" w:author="几" w:date="2025-01-28T01:06:00Z"/>
          <w:rFonts w:ascii="Cambria Math" w:hAnsi="Cambria Math" w:eastAsia="宋体" w:cs="Times New Roman"/>
          <w:sz w:val="24"/>
          <w14:ligatures w14:val="standardContextual"/>
        </w:rPr>
      </w:pPr>
      <m:oMathPara>
        <m:oMath>
          <m:eqArr>
            <m:eqArrPr>
              <m:maxDist m:val="1"/>
              <m:ctrlPr>
                <w:del w:id="3806" w:author="几" w:date="2025-01-28T01:06:00Z">
                  <w:rPr>
                    <w:rFonts w:ascii="Cambria Math" w:hAnsi="Cambria Math" w:eastAsia="宋体" w:cs="Times New Roman"/>
                    <w:sz w:val="24"/>
                    <w14:ligatures w14:val="standardContextual"/>
                  </w:rPr>
                </w:del>
              </m:ctrlPr>
            </m:eqArrPr>
            <m:e>
              <m:acc>
                <m:accPr>
                  <m:chr m:val="‾"/>
                  <m:ctrlPr>
                    <w:del w:id="3807" w:author="几" w:date="2025-01-28T01:06:00Z">
                      <w:rPr>
                        <w:rFonts w:ascii="Cambria Math" w:hAnsi="Cambria Math" w:eastAsia="宋体" w:cs="Times New Roman"/>
                        <w:sz w:val="24"/>
                        <w14:ligatures w14:val="standardContextual"/>
                      </w:rPr>
                    </w:del>
                  </m:ctrlPr>
                </m:accPr>
                <m:e>
                  <w:del w:id="3808" w:author="几" w:date="2025-01-28T01:06:00Z">
                    <m:r>
                      <m:rPr/>
                      <w:rPr>
                        <w:rFonts w:hint="eastAsia" w:ascii="Cambria Math" w:hAnsi="Cambria Math" w:eastAsia="宋体" w:cs="Times New Roman"/>
                        <w:sz w:val="24"/>
                        <w14:ligatures w14:val="standardContextual"/>
                      </w:rPr>
                      <m:t>d</m:t>
                    </m:r>
                  </w:del>
                  <m:ctrlPr>
                    <w:del w:id="3809" w:author="几" w:date="2025-01-28T01:06:00Z">
                      <w:rPr>
                        <w:rFonts w:ascii="Cambria Math" w:hAnsi="Cambria Math" w:eastAsia="宋体" w:cs="Times New Roman"/>
                        <w:sz w:val="24"/>
                        <w14:ligatures w14:val="standardContextual"/>
                      </w:rPr>
                    </w:del>
                  </m:ctrlPr>
                </m:e>
              </m:acc>
              <w:del w:id="3810" w:author="几" w:date="2025-01-28T01:06:00Z">
                <m:r>
                  <m:rPr>
                    <m:sty m:val="p"/>
                  </m:rPr>
                  <w:rPr>
                    <w:rFonts w:hint="eastAsia" w:ascii="Cambria Math" w:hAnsi="Cambria Math" w:eastAsia="宋体" w:cs="Times New Roman"/>
                    <w:sz w:val="24"/>
                    <w14:ligatures w14:val="standardContextual"/>
                  </w:rPr>
                  <m:t>=</m:t>
                </m:r>
              </w:del>
              <m:f>
                <m:fPr>
                  <m:ctrlPr>
                    <w:del w:id="3811" w:author="几" w:date="2025-01-28T01:06:00Z">
                      <w:rPr>
                        <w:rFonts w:ascii="Cambria Math" w:hAnsi="Cambria Math" w:eastAsia="宋体" w:cs="Times New Roman"/>
                        <w:sz w:val="24"/>
                        <w14:ligatures w14:val="standardContextual"/>
                      </w:rPr>
                    </w:del>
                  </m:ctrlPr>
                </m:fPr>
                <m:num>
                  <w:del w:id="3812" w:author="几" w:date="2025-01-28T01:06:00Z">
                    <m:r>
                      <m:rPr>
                        <m:sty m:val="p"/>
                      </m:rPr>
                      <w:rPr>
                        <w:rFonts w:hint="eastAsia" w:ascii="Cambria Math" w:hAnsi="Cambria Math" w:eastAsia="宋体" w:cs="Times New Roman"/>
                        <w:sz w:val="24"/>
                        <w14:ligatures w14:val="standardContextual"/>
                      </w:rPr>
                      <m:t>1</m:t>
                    </m:r>
                  </w:del>
                  <m:ctrlPr>
                    <w:del w:id="3813" w:author="几" w:date="2025-01-28T01:06:00Z">
                      <w:rPr>
                        <w:rFonts w:ascii="Cambria Math" w:hAnsi="Cambria Math" w:eastAsia="宋体" w:cs="Times New Roman"/>
                        <w:sz w:val="24"/>
                        <w14:ligatures w14:val="standardContextual"/>
                      </w:rPr>
                    </w:del>
                  </m:ctrlPr>
                </m:num>
                <m:den>
                  <w:del w:id="3814" w:author="几" w:date="2025-01-28T01:06:00Z">
                    <m:r>
                      <m:rPr/>
                      <w:rPr>
                        <w:rFonts w:hint="eastAsia" w:ascii="Cambria Math" w:hAnsi="Cambria Math" w:eastAsia="宋体" w:cs="Times New Roman"/>
                        <w:sz w:val="24"/>
                        <w14:ligatures w14:val="standardContextual"/>
                      </w:rPr>
                      <m:t>n</m:t>
                    </m:r>
                  </w:del>
                  <m:ctrlPr>
                    <w:del w:id="3815" w:author="几" w:date="2025-01-28T01:06:00Z">
                      <w:rPr>
                        <w:rFonts w:ascii="Cambria Math" w:hAnsi="Cambria Math" w:eastAsia="宋体" w:cs="Times New Roman"/>
                        <w:sz w:val="24"/>
                        <w14:ligatures w14:val="standardContextual"/>
                      </w:rPr>
                    </w:del>
                  </m:ctrlPr>
                </m:den>
              </m:f>
              <m:nary>
                <m:naryPr>
                  <m:chr m:val="∑"/>
                  <m:grow m:val="1"/>
                  <m:limLoc m:val="undOvr"/>
                  <m:ctrlPr>
                    <w:del w:id="3816" w:author="几" w:date="2025-01-28T01:06:00Z">
                      <w:rPr>
                        <w:rFonts w:ascii="Cambria Math" w:hAnsi="Cambria Math" w:eastAsia="宋体" w:cs="Times New Roman"/>
                        <w:sz w:val="24"/>
                        <w14:ligatures w14:val="standardContextual"/>
                      </w:rPr>
                    </w:del>
                  </m:ctrlPr>
                </m:naryPr>
                <m:sub>
                  <w:del w:id="3817" w:author="几" w:date="2025-01-28T01:06:00Z">
                    <m:r>
                      <m:rPr/>
                      <w:rPr>
                        <w:rFonts w:hint="eastAsia" w:ascii="Cambria Math" w:hAnsi="Cambria Math" w:eastAsia="宋体" w:cs="Times New Roman"/>
                        <w:sz w:val="24"/>
                        <w14:ligatures w14:val="standardContextual"/>
                      </w:rPr>
                      <m:t>i</m:t>
                    </m:r>
                  </w:del>
                  <w:del w:id="3818" w:author="几" w:date="2025-01-28T01:06:00Z">
                    <m:r>
                      <m:rPr>
                        <m:sty m:val="p"/>
                      </m:rPr>
                      <w:rPr>
                        <w:rFonts w:hint="eastAsia" w:ascii="Cambria Math" w:hAnsi="Cambria Math" w:eastAsia="宋体" w:cs="Times New Roman"/>
                        <w:sz w:val="24"/>
                        <w14:ligatures w14:val="standardContextual"/>
                      </w:rPr>
                      <m:t>=1</m:t>
                    </m:r>
                  </w:del>
                  <m:ctrlPr>
                    <w:del w:id="3819" w:author="几" w:date="2025-01-28T01:06:00Z">
                      <w:rPr>
                        <w:rFonts w:ascii="Cambria Math" w:hAnsi="Cambria Math" w:eastAsia="宋体" w:cs="Times New Roman"/>
                        <w:sz w:val="24"/>
                        <w14:ligatures w14:val="standardContextual"/>
                      </w:rPr>
                    </w:del>
                  </m:ctrlPr>
                </m:sub>
                <m:sup>
                  <w:del w:id="3820" w:author="几" w:date="2025-01-28T01:06:00Z">
                    <m:r>
                      <m:rPr/>
                      <w:rPr>
                        <w:rFonts w:hint="eastAsia" w:ascii="Cambria Math" w:hAnsi="Cambria Math" w:eastAsia="宋体" w:cs="Times New Roman"/>
                        <w:sz w:val="24"/>
                        <w14:ligatures w14:val="standardContextual"/>
                      </w:rPr>
                      <m:t>n</m:t>
                    </m:r>
                  </w:del>
                  <m:ctrlPr>
                    <w:del w:id="3821" w:author="几" w:date="2025-01-28T01:06:00Z">
                      <w:rPr>
                        <w:rFonts w:ascii="Cambria Math" w:hAnsi="Cambria Math" w:eastAsia="宋体" w:cs="Times New Roman"/>
                        <w:sz w:val="24"/>
                        <w14:ligatures w14:val="standardContextual"/>
                      </w:rPr>
                    </w:del>
                  </m:ctrlPr>
                </m:sup>
                <m:e>
                  <w:del w:id="3822" w:author="几" w:date="2025-01-28T01:06:00Z">
                    <m:r>
                      <m:rPr>
                        <m:sty m:val="p"/>
                      </m:rPr>
                      <w:rPr>
                        <w:rFonts w:ascii="Cambria Math" w:hAnsi="Cambria Math" w:eastAsia="宋体" w:cs="Times New Roman"/>
                        <w:sz w:val="24"/>
                        <w14:ligatures w14:val="standardContextual"/>
                      </w:rPr>
                      <m:t> </m:t>
                    </m:r>
                  </w:del>
                  <m:ctrlPr>
                    <w:del w:id="3823" w:author="几" w:date="2025-01-28T01:06:00Z">
                      <w:rPr>
                        <w:rFonts w:ascii="Cambria Math" w:hAnsi="Cambria Math" w:eastAsia="宋体" w:cs="Times New Roman"/>
                        <w:sz w:val="24"/>
                        <w14:ligatures w14:val="standardContextual"/>
                      </w:rPr>
                    </w:del>
                  </m:ctrlPr>
                </m:e>
              </m:nary>
              <w:del w:id="3824" w:author="几" w:date="2025-01-28T01:06:00Z">
                <m:r>
                  <m:rPr>
                    <m:sty m:val="p"/>
                  </m:rPr>
                  <w:rPr>
                    <w:rFonts w:ascii="Cambria Math" w:hAnsi="Cambria Math" w:eastAsia="宋体" w:cs="Times New Roman"/>
                    <w:sz w:val="24"/>
                    <w14:ligatures w14:val="standardContextual"/>
                  </w:rPr>
                  <m:t> </m:t>
                </m:r>
              </w:del>
              <m:sSub>
                <m:sSubPr>
                  <m:ctrlPr>
                    <w:del w:id="3825" w:author="几" w:date="2025-01-28T01:06:00Z">
                      <w:rPr>
                        <w:rFonts w:ascii="Cambria Math" w:hAnsi="Cambria Math" w:eastAsia="宋体" w:cs="Times New Roman"/>
                        <w:sz w:val="24"/>
                        <w14:ligatures w14:val="standardContextual"/>
                      </w:rPr>
                    </w:del>
                  </m:ctrlPr>
                </m:sSubPr>
                <m:e>
                  <w:del w:id="3826" w:author="几" w:date="2025-01-28T01:06:00Z">
                    <m:r>
                      <m:rPr/>
                      <w:rPr>
                        <w:rFonts w:hint="eastAsia" w:ascii="Cambria Math" w:hAnsi="Cambria Math" w:eastAsia="宋体" w:cs="Times New Roman"/>
                        <w:sz w:val="24"/>
                        <w14:ligatures w14:val="standardContextual"/>
                      </w:rPr>
                      <m:t>d</m:t>
                    </m:r>
                  </w:del>
                  <m:ctrlPr>
                    <w:del w:id="3827" w:author="几" w:date="2025-01-28T01:06:00Z">
                      <w:rPr>
                        <w:rFonts w:ascii="Cambria Math" w:hAnsi="Cambria Math" w:eastAsia="宋体" w:cs="Times New Roman"/>
                        <w:sz w:val="24"/>
                        <w14:ligatures w14:val="standardContextual"/>
                      </w:rPr>
                    </w:del>
                  </m:ctrlPr>
                </m:e>
                <m:sub>
                  <w:del w:id="3828" w:author="几" w:date="2025-01-28T01:06:00Z">
                    <m:r>
                      <m:rPr/>
                      <w:rPr>
                        <w:rFonts w:hint="eastAsia" w:ascii="Cambria Math" w:hAnsi="Cambria Math" w:eastAsia="宋体" w:cs="Times New Roman"/>
                        <w:sz w:val="24"/>
                        <w14:ligatures w14:val="standardContextual"/>
                      </w:rPr>
                      <m:t>i</m:t>
                    </m:r>
                  </w:del>
                  <m:ctrlPr>
                    <w:del w:id="3829" w:author="几" w:date="2025-01-28T01:06:00Z">
                      <w:rPr>
                        <w:rFonts w:ascii="Cambria Math" w:hAnsi="Cambria Math" w:eastAsia="宋体" w:cs="Times New Roman"/>
                        <w:sz w:val="24"/>
                        <w14:ligatures w14:val="standardContextual"/>
                      </w:rPr>
                    </w:del>
                  </m:ctrlPr>
                </m:sub>
              </m:sSub>
              <w:del w:id="3830" w:author="几" w:date="2025-01-28T01:06:00Z">
                <m:r>
                  <m:rPr>
                    <m:sty m:val="p"/>
                  </m:rPr>
                  <w:rPr>
                    <w:rFonts w:hint="eastAsia" w:ascii="Cambria Math" w:hAnsi="Cambria Math" w:eastAsia="宋体" w:cs="Times New Roman"/>
                    <w:sz w:val="24"/>
                    <w14:ligatures w14:val="standardContextual"/>
                  </w:rPr>
                  <m:t>，</m:t>
                </m:r>
              </w:del>
              <m:sSub>
                <m:sSubPr>
                  <m:ctrlPr>
                    <w:del w:id="3831" w:author="几" w:date="2025-01-28T01:06:00Z">
                      <w:rPr>
                        <w:rFonts w:ascii="Cambria Math" w:hAnsi="Cambria Math" w:eastAsia="宋体" w:cs="Times New Roman"/>
                        <w:sz w:val="24"/>
                        <w14:ligatures w14:val="standardContextual"/>
                      </w:rPr>
                    </w:del>
                  </m:ctrlPr>
                </m:sSubPr>
                <m:e>
                  <w:del w:id="3832" w:author="几" w:date="2025-01-28T01:06:00Z">
                    <m:r>
                      <m:rPr/>
                      <w:rPr>
                        <w:rFonts w:hint="eastAsia" w:ascii="Cambria Math" w:hAnsi="Cambria Math" w:eastAsia="宋体" w:cs="Times New Roman"/>
                        <w:sz w:val="24"/>
                        <w14:ligatures w14:val="standardContextual"/>
                      </w:rPr>
                      <m:t>s</m:t>
                    </m:r>
                  </w:del>
                  <m:ctrlPr>
                    <w:del w:id="3833" w:author="几" w:date="2025-01-28T01:06:00Z">
                      <w:rPr>
                        <w:rFonts w:ascii="Cambria Math" w:hAnsi="Cambria Math" w:eastAsia="宋体" w:cs="Times New Roman"/>
                        <w:sz w:val="24"/>
                        <w14:ligatures w14:val="standardContextual"/>
                      </w:rPr>
                    </w:del>
                  </m:ctrlPr>
                </m:e>
                <m:sub>
                  <w:del w:id="3834" w:author="几" w:date="2025-01-28T01:06:00Z">
                    <m:r>
                      <m:rPr/>
                      <w:rPr>
                        <w:rFonts w:hint="eastAsia" w:ascii="Cambria Math" w:hAnsi="Cambria Math" w:eastAsia="宋体" w:cs="Times New Roman"/>
                        <w:sz w:val="24"/>
                        <w14:ligatures w14:val="standardContextual"/>
                      </w:rPr>
                      <m:t>d</m:t>
                    </m:r>
                  </w:del>
                  <m:ctrlPr>
                    <w:del w:id="3835" w:author="几" w:date="2025-01-28T01:06:00Z">
                      <w:rPr>
                        <w:rFonts w:ascii="Cambria Math" w:hAnsi="Cambria Math" w:eastAsia="宋体" w:cs="Times New Roman"/>
                        <w:sz w:val="24"/>
                        <w14:ligatures w14:val="standardContextual"/>
                      </w:rPr>
                    </w:del>
                  </m:ctrlPr>
                </m:sub>
              </m:sSub>
              <w:del w:id="3836" w:author="几" w:date="2025-01-28T01:06:00Z">
                <m:r>
                  <m:rPr>
                    <m:sty m:val="p"/>
                  </m:rPr>
                  <w:rPr>
                    <w:rFonts w:hint="eastAsia" w:ascii="Cambria Math" w:hAnsi="Cambria Math" w:eastAsia="宋体" w:cs="Times New Roman"/>
                    <w:sz w:val="24"/>
                    <w14:ligatures w14:val="standardContextual"/>
                  </w:rPr>
                  <m:t>=</m:t>
                </m:r>
              </w:del>
              <m:rad>
                <m:radPr>
                  <m:degHide m:val="1"/>
                  <m:ctrlPr>
                    <w:del w:id="3837" w:author="几" w:date="2025-01-28T01:06:00Z">
                      <w:rPr>
                        <w:rFonts w:ascii="Cambria Math" w:hAnsi="Cambria Math" w:eastAsia="宋体" w:cs="Times New Roman"/>
                        <w:sz w:val="24"/>
                        <w14:ligatures w14:val="standardContextual"/>
                      </w:rPr>
                    </w:del>
                  </m:ctrlPr>
                </m:radPr>
                <m:deg>
                  <m:ctrlPr>
                    <w:del w:id="3838" w:author="几" w:date="2025-01-28T01:06:00Z">
                      <w:rPr>
                        <w:rFonts w:ascii="Cambria Math" w:hAnsi="Cambria Math" w:eastAsia="宋体" w:cs="Times New Roman"/>
                        <w:sz w:val="24"/>
                        <w14:ligatures w14:val="standardContextual"/>
                      </w:rPr>
                    </w:del>
                  </m:ctrlPr>
                </m:deg>
                <m:e>
                  <m:f>
                    <m:fPr>
                      <m:ctrlPr>
                        <w:del w:id="3839" w:author="几" w:date="2025-01-28T01:06:00Z">
                          <w:rPr>
                            <w:rFonts w:ascii="Cambria Math" w:hAnsi="Cambria Math" w:eastAsia="宋体" w:cs="Times New Roman"/>
                            <w:sz w:val="24"/>
                            <w14:ligatures w14:val="standardContextual"/>
                          </w:rPr>
                        </w:del>
                      </m:ctrlPr>
                    </m:fPr>
                    <m:num>
                      <w:del w:id="3840" w:author="几" w:date="2025-01-28T01:06:00Z">
                        <m:r>
                          <m:rPr>
                            <m:sty m:val="p"/>
                          </m:rPr>
                          <w:rPr>
                            <w:rFonts w:hint="eastAsia" w:ascii="Cambria Math" w:hAnsi="Cambria Math" w:eastAsia="宋体" w:cs="Times New Roman"/>
                            <w:sz w:val="24"/>
                            <w14:ligatures w14:val="standardContextual"/>
                          </w:rPr>
                          <m:t>1</m:t>
                        </m:r>
                      </w:del>
                      <m:ctrlPr>
                        <w:del w:id="3841" w:author="几" w:date="2025-01-28T01:06:00Z">
                          <w:rPr>
                            <w:rFonts w:ascii="Cambria Math" w:hAnsi="Cambria Math" w:eastAsia="宋体" w:cs="Times New Roman"/>
                            <w:sz w:val="24"/>
                            <w14:ligatures w14:val="standardContextual"/>
                          </w:rPr>
                        </w:del>
                      </m:ctrlPr>
                    </m:num>
                    <m:den>
                      <w:del w:id="3842" w:author="几" w:date="2025-01-28T01:06:00Z">
                        <m:r>
                          <m:rPr/>
                          <w:rPr>
                            <w:rFonts w:hint="eastAsia" w:ascii="Cambria Math" w:hAnsi="Cambria Math" w:eastAsia="宋体" w:cs="Times New Roman"/>
                            <w:sz w:val="24"/>
                            <w14:ligatures w14:val="standardContextual"/>
                          </w:rPr>
                          <m:t>n</m:t>
                        </m:r>
                      </w:del>
                      <w:del w:id="3843" w:author="几" w:date="2025-01-28T01:06:00Z">
                        <m:r>
                          <m:rPr>
                            <m:sty m:val="p"/>
                          </m:rPr>
                          <w:rPr>
                            <w:rFonts w:ascii="Cambria Math" w:hAnsi="Cambria Math" w:eastAsia="宋体" w:cs="Times New Roman"/>
                            <w:sz w:val="24"/>
                            <w14:ligatures w14:val="standardContextual"/>
                          </w:rPr>
                          <m:t>−</m:t>
                        </m:r>
                      </w:del>
                      <w:del w:id="3844" w:author="几" w:date="2025-01-28T01:06:00Z">
                        <m:r>
                          <m:rPr>
                            <m:sty m:val="p"/>
                          </m:rPr>
                          <w:rPr>
                            <w:rFonts w:hint="eastAsia" w:ascii="Cambria Math" w:hAnsi="Cambria Math" w:eastAsia="宋体" w:cs="Times New Roman"/>
                            <w:sz w:val="24"/>
                            <w14:ligatures w14:val="standardContextual"/>
                          </w:rPr>
                          <m:t>1</m:t>
                        </m:r>
                      </w:del>
                      <m:ctrlPr>
                        <w:del w:id="3845" w:author="几" w:date="2025-01-28T01:06:00Z">
                          <w:rPr>
                            <w:rFonts w:ascii="Cambria Math" w:hAnsi="Cambria Math" w:eastAsia="宋体" w:cs="Times New Roman"/>
                            <w:sz w:val="24"/>
                            <w14:ligatures w14:val="standardContextual"/>
                          </w:rPr>
                        </w:del>
                      </m:ctrlPr>
                    </m:den>
                  </m:f>
                  <m:nary>
                    <m:naryPr>
                      <m:chr m:val="∑"/>
                      <m:grow m:val="1"/>
                      <m:limLoc m:val="undOvr"/>
                      <m:ctrlPr>
                        <w:del w:id="3846" w:author="几" w:date="2025-01-28T01:06:00Z">
                          <w:rPr>
                            <w:rFonts w:ascii="Cambria Math" w:hAnsi="Cambria Math" w:eastAsia="宋体" w:cs="Times New Roman"/>
                            <w:sz w:val="24"/>
                            <w14:ligatures w14:val="standardContextual"/>
                          </w:rPr>
                        </w:del>
                      </m:ctrlPr>
                    </m:naryPr>
                    <m:sub>
                      <w:del w:id="3847" w:author="几" w:date="2025-01-28T01:06:00Z">
                        <m:r>
                          <m:rPr/>
                          <w:rPr>
                            <w:rFonts w:hint="eastAsia" w:ascii="Cambria Math" w:hAnsi="Cambria Math" w:eastAsia="宋体" w:cs="Times New Roman"/>
                            <w:sz w:val="24"/>
                            <w14:ligatures w14:val="standardContextual"/>
                          </w:rPr>
                          <m:t>i</m:t>
                        </m:r>
                      </w:del>
                      <w:del w:id="3848" w:author="几" w:date="2025-01-28T01:06:00Z">
                        <m:r>
                          <m:rPr>
                            <m:sty m:val="p"/>
                          </m:rPr>
                          <w:rPr>
                            <w:rFonts w:hint="eastAsia" w:ascii="Cambria Math" w:hAnsi="Cambria Math" w:eastAsia="宋体" w:cs="Times New Roman"/>
                            <w:sz w:val="24"/>
                            <w14:ligatures w14:val="standardContextual"/>
                          </w:rPr>
                          <m:t>=1</m:t>
                        </m:r>
                      </w:del>
                      <m:ctrlPr>
                        <w:del w:id="3849" w:author="几" w:date="2025-01-28T01:06:00Z">
                          <w:rPr>
                            <w:rFonts w:ascii="Cambria Math" w:hAnsi="Cambria Math" w:eastAsia="宋体" w:cs="Times New Roman"/>
                            <w:sz w:val="24"/>
                            <w14:ligatures w14:val="standardContextual"/>
                          </w:rPr>
                        </w:del>
                      </m:ctrlPr>
                    </m:sub>
                    <m:sup>
                      <w:del w:id="3850" w:author="几" w:date="2025-01-28T01:06:00Z">
                        <m:r>
                          <m:rPr/>
                          <w:rPr>
                            <w:rFonts w:hint="eastAsia" w:ascii="Cambria Math" w:hAnsi="Cambria Math" w:eastAsia="宋体" w:cs="Times New Roman"/>
                            <w:sz w:val="24"/>
                            <w14:ligatures w14:val="standardContextual"/>
                          </w:rPr>
                          <m:t>n</m:t>
                        </m:r>
                      </w:del>
                      <m:ctrlPr>
                        <w:del w:id="3851" w:author="几" w:date="2025-01-28T01:06:00Z">
                          <w:rPr>
                            <w:rFonts w:ascii="Cambria Math" w:hAnsi="Cambria Math" w:eastAsia="宋体" w:cs="Times New Roman"/>
                            <w:sz w:val="24"/>
                            <w14:ligatures w14:val="standardContextual"/>
                          </w:rPr>
                        </w:del>
                      </m:ctrlPr>
                    </m:sup>
                    <m:e>
                      <w:del w:id="3852" w:author="几" w:date="2025-01-28T01:06:00Z">
                        <m:r>
                          <m:rPr>
                            <m:sty m:val="p"/>
                          </m:rPr>
                          <w:rPr>
                            <w:rFonts w:ascii="Cambria Math" w:hAnsi="Cambria Math" w:eastAsia="宋体" w:cs="Times New Roman"/>
                            <w:sz w:val="24"/>
                            <w14:ligatures w14:val="standardContextual"/>
                          </w:rPr>
                          <m:t> </m:t>
                        </m:r>
                      </w:del>
                      <m:ctrlPr>
                        <w:del w:id="3853" w:author="几" w:date="2025-01-28T01:06:00Z">
                          <w:rPr>
                            <w:rFonts w:ascii="Cambria Math" w:hAnsi="Cambria Math" w:eastAsia="宋体" w:cs="Times New Roman"/>
                            <w:sz w:val="24"/>
                            <w14:ligatures w14:val="standardContextual"/>
                          </w:rPr>
                        </w:del>
                      </m:ctrlPr>
                    </m:e>
                  </m:nary>
                  <w:del w:id="3854" w:author="几" w:date="2025-01-28T01:06:00Z">
                    <m:r>
                      <m:rPr>
                        <m:sty m:val="p"/>
                      </m:rPr>
                      <w:rPr>
                        <w:rFonts w:ascii="Cambria Math" w:hAnsi="Cambria Math" w:eastAsia="宋体" w:cs="Times New Roman"/>
                        <w:sz w:val="24"/>
                        <w14:ligatures w14:val="standardContextual"/>
                      </w:rPr>
                      <m:t> </m:t>
                    </m:r>
                  </w:del>
                  <m:sSup>
                    <m:sSupPr>
                      <m:ctrlPr>
                        <w:del w:id="3855" w:author="几" w:date="2025-01-28T01:06:00Z">
                          <w:rPr>
                            <w:rFonts w:ascii="Cambria Math" w:hAnsi="Cambria Math" w:eastAsia="宋体" w:cs="Times New Roman"/>
                            <w:sz w:val="24"/>
                            <w14:ligatures w14:val="standardContextual"/>
                          </w:rPr>
                        </w:del>
                      </m:ctrlPr>
                    </m:sSupPr>
                    <m:e>
                      <m:d>
                        <m:dPr>
                          <m:ctrlPr>
                            <w:del w:id="3856" w:author="几" w:date="2025-01-28T01:06:00Z">
                              <w:rPr>
                                <w:rFonts w:ascii="Cambria Math" w:hAnsi="Cambria Math" w:eastAsia="宋体" w:cs="Times New Roman"/>
                                <w:sz w:val="24"/>
                                <w14:ligatures w14:val="standardContextual"/>
                              </w:rPr>
                            </w:del>
                          </m:ctrlPr>
                        </m:dPr>
                        <m:e>
                          <m:sSub>
                            <m:sSubPr>
                              <m:ctrlPr>
                                <w:del w:id="3857" w:author="几" w:date="2025-01-28T01:06:00Z">
                                  <w:rPr>
                                    <w:rFonts w:ascii="Cambria Math" w:hAnsi="Cambria Math" w:eastAsia="宋体" w:cs="Times New Roman"/>
                                    <w:sz w:val="24"/>
                                    <w14:ligatures w14:val="standardContextual"/>
                                  </w:rPr>
                                </w:del>
                              </m:ctrlPr>
                            </m:sSubPr>
                            <m:e>
                              <w:del w:id="3858" w:author="几" w:date="2025-01-28T01:06:00Z">
                                <m:r>
                                  <m:rPr/>
                                  <w:rPr>
                                    <w:rFonts w:hint="eastAsia" w:ascii="Cambria Math" w:hAnsi="Cambria Math" w:eastAsia="宋体" w:cs="Times New Roman"/>
                                    <w:sz w:val="24"/>
                                    <w14:ligatures w14:val="standardContextual"/>
                                  </w:rPr>
                                  <m:t>d</m:t>
                                </m:r>
                              </w:del>
                              <m:ctrlPr>
                                <w:del w:id="3859" w:author="几" w:date="2025-01-28T01:06:00Z">
                                  <w:rPr>
                                    <w:rFonts w:ascii="Cambria Math" w:hAnsi="Cambria Math" w:eastAsia="宋体" w:cs="Times New Roman"/>
                                    <w:sz w:val="24"/>
                                    <w14:ligatures w14:val="standardContextual"/>
                                  </w:rPr>
                                </w:del>
                              </m:ctrlPr>
                            </m:e>
                            <m:sub>
                              <w:del w:id="3860" w:author="几" w:date="2025-01-28T01:06:00Z">
                                <m:r>
                                  <m:rPr/>
                                  <w:rPr>
                                    <w:rFonts w:hint="eastAsia" w:ascii="Cambria Math" w:hAnsi="Cambria Math" w:eastAsia="宋体" w:cs="Times New Roman"/>
                                    <w:sz w:val="24"/>
                                    <w14:ligatures w14:val="standardContextual"/>
                                  </w:rPr>
                                  <m:t>i</m:t>
                                </m:r>
                              </w:del>
                              <m:ctrlPr>
                                <w:del w:id="3861" w:author="几" w:date="2025-01-28T01:06:00Z">
                                  <w:rPr>
                                    <w:rFonts w:ascii="Cambria Math" w:hAnsi="Cambria Math" w:eastAsia="宋体" w:cs="Times New Roman"/>
                                    <w:sz w:val="24"/>
                                    <w14:ligatures w14:val="standardContextual"/>
                                  </w:rPr>
                                </w:del>
                              </m:ctrlPr>
                            </m:sub>
                          </m:sSub>
                          <w:del w:id="3862" w:author="几" w:date="2025-01-28T01:06:00Z">
                            <m:r>
                              <m:rPr>
                                <m:sty m:val="p"/>
                              </m:rPr>
                              <w:rPr>
                                <w:rFonts w:ascii="Cambria Math" w:hAnsi="Cambria Math" w:eastAsia="宋体" w:cs="Times New Roman"/>
                                <w:sz w:val="24"/>
                                <w14:ligatures w14:val="standardContextual"/>
                              </w:rPr>
                              <m:t>−</m:t>
                            </m:r>
                          </w:del>
                          <m:acc>
                            <m:accPr>
                              <m:chr m:val="‾"/>
                              <m:ctrlPr>
                                <w:del w:id="3863" w:author="几" w:date="2025-01-28T01:06:00Z">
                                  <w:rPr>
                                    <w:rFonts w:ascii="Cambria Math" w:hAnsi="Cambria Math" w:eastAsia="宋体" w:cs="Times New Roman"/>
                                    <w:sz w:val="24"/>
                                    <w14:ligatures w14:val="standardContextual"/>
                                  </w:rPr>
                                </w:del>
                              </m:ctrlPr>
                            </m:accPr>
                            <m:e>
                              <w:del w:id="3864" w:author="几" w:date="2025-01-28T01:06:00Z">
                                <m:r>
                                  <m:rPr/>
                                  <w:rPr>
                                    <w:rFonts w:hint="eastAsia" w:ascii="Cambria Math" w:hAnsi="Cambria Math" w:eastAsia="宋体" w:cs="Times New Roman"/>
                                    <w:sz w:val="24"/>
                                    <w14:ligatures w14:val="standardContextual"/>
                                  </w:rPr>
                                  <m:t>d</m:t>
                                </m:r>
                              </w:del>
                              <m:ctrlPr>
                                <w:del w:id="3865" w:author="几" w:date="2025-01-28T01:06:00Z">
                                  <w:rPr>
                                    <w:rFonts w:ascii="Cambria Math" w:hAnsi="Cambria Math" w:eastAsia="宋体" w:cs="Times New Roman"/>
                                    <w:sz w:val="24"/>
                                    <w14:ligatures w14:val="standardContextual"/>
                                  </w:rPr>
                                </w:del>
                              </m:ctrlPr>
                            </m:e>
                          </m:acc>
                          <m:ctrlPr>
                            <w:del w:id="3866" w:author="几" w:date="2025-01-28T01:06:00Z">
                              <w:rPr>
                                <w:rFonts w:ascii="Cambria Math" w:hAnsi="Cambria Math" w:eastAsia="宋体" w:cs="Times New Roman"/>
                                <w:sz w:val="24"/>
                                <w14:ligatures w14:val="standardContextual"/>
                              </w:rPr>
                            </w:del>
                          </m:ctrlPr>
                        </m:e>
                      </m:d>
                      <m:ctrlPr>
                        <w:del w:id="3867" w:author="几" w:date="2025-01-28T01:06:00Z">
                          <w:rPr>
                            <w:rFonts w:ascii="Cambria Math" w:hAnsi="Cambria Math" w:eastAsia="宋体" w:cs="Times New Roman"/>
                            <w:sz w:val="24"/>
                            <w14:ligatures w14:val="standardContextual"/>
                          </w:rPr>
                        </w:del>
                      </m:ctrlPr>
                    </m:e>
                    <m:sup>
                      <w:del w:id="3868" w:author="几" w:date="2025-01-28T01:06:00Z">
                        <m:r>
                          <m:rPr>
                            <m:sty m:val="p"/>
                          </m:rPr>
                          <w:rPr>
                            <w:rFonts w:hint="eastAsia" w:ascii="Cambria Math" w:hAnsi="Cambria Math" w:eastAsia="宋体" w:cs="Times New Roman"/>
                            <w:sz w:val="24"/>
                            <w14:ligatures w14:val="standardContextual"/>
                          </w:rPr>
                          <m:t>2</m:t>
                        </m:r>
                      </w:del>
                      <m:ctrlPr>
                        <w:del w:id="3869" w:author="几" w:date="2025-01-28T01:06:00Z">
                          <w:rPr>
                            <w:rFonts w:ascii="Cambria Math" w:hAnsi="Cambria Math" w:eastAsia="宋体" w:cs="Times New Roman"/>
                            <w:sz w:val="24"/>
                            <w14:ligatures w14:val="standardContextual"/>
                          </w:rPr>
                        </w:del>
                      </m:ctrlPr>
                    </m:sup>
                  </m:sSup>
                  <m:ctrlPr>
                    <w:del w:id="3870" w:author="几" w:date="2025-01-28T01:06:00Z">
                      <w:rPr>
                        <w:rFonts w:ascii="Cambria Math" w:hAnsi="Cambria Math" w:eastAsia="宋体" w:cs="Times New Roman"/>
                        <w:sz w:val="24"/>
                        <w14:ligatures w14:val="standardContextual"/>
                      </w:rPr>
                    </w:del>
                  </m:ctrlPr>
                </m:e>
              </m:rad>
              <m:d>
                <m:dPr>
                  <m:begChr m:val="（"/>
                  <m:endChr m:val="）"/>
                  <m:ctrlPr>
                    <w:del w:id="3871" w:author="几" w:date="2025-01-28T01:06:00Z">
                      <w:rPr>
                        <w:rFonts w:ascii="Cambria Math" w:hAnsi="Cambria Math" w:eastAsia="宋体" w:cs="Times New Roman"/>
                        <w:sz w:val="24"/>
                        <w14:ligatures w14:val="standardContextual"/>
                      </w:rPr>
                    </w:del>
                  </m:ctrlPr>
                </m:dPr>
                <m:e>
                  <w:del w:id="3872" w:author="几" w:date="2025-01-28T01:06:00Z">
                    <m:r>
                      <m:rPr>
                        <m:sty m:val="p"/>
                      </m:rPr>
                      <w:rPr>
                        <w:rFonts w:ascii="Cambria Math" w:hAnsi="Cambria Math" w:eastAsia="宋体" w:cs="Times New Roman"/>
                        <w:sz w:val="24"/>
                        <w14:ligatures w14:val="standardContextual"/>
                      </w:rPr>
                      <m:t>6.</m:t>
                    </m:r>
                  </w:del>
                  <w:del w:id="3873" w:author="几" w:date="2025-01-28T01:06:00Z">
                    <m:r>
                      <m:rPr>
                        <m:sty m:val="p"/>
                      </m:rPr>
                      <w:rPr>
                        <w:rFonts w:ascii="Cambria Math" w:hAnsi="Cambria Math" w:eastAsia="宋体" w:cs="Times New Roman"/>
                        <w:color w:val="000000"/>
                        <w:sz w:val="24"/>
                        <w:lang w:eastAsia="zh"/>
                        <w14:ligatures w14:val="standardContextual"/>
                      </w:rPr>
                      <m:t>5</m:t>
                    </m:r>
                  </w:del>
                  <m:ctrlPr>
                    <w:del w:id="3874" w:author="几" w:date="2025-01-28T01:06:00Z">
                      <w:rPr>
                        <w:rFonts w:ascii="Cambria Math" w:hAnsi="Cambria Math" w:eastAsia="宋体" w:cs="Times New Roman"/>
                        <w:sz w:val="24"/>
                        <w14:ligatures w14:val="standardContextual"/>
                      </w:rPr>
                    </w:del>
                  </m:ctrlPr>
                </m:e>
              </m:d>
              <m:ctrlPr>
                <w:del w:id="3875" w:author="几" w:date="2025-01-28T01:06:00Z">
                  <w:rPr>
                    <w:rFonts w:ascii="Cambria Math" w:hAnsi="Cambria Math" w:eastAsia="宋体" w:cs="Times New Roman"/>
                    <w:sz w:val="24"/>
                    <w14:ligatures w14:val="standardContextual"/>
                  </w:rPr>
                </w:del>
              </m:ctrlPr>
            </m:e>
          </m:eqArr>
        </m:oMath>
      </m:oMathPara>
    </w:p>
    <w:p w14:paraId="282589AB">
      <w:pPr>
        <w:ind w:firstLine="420"/>
        <w:rPr>
          <w:del w:id="3876" w:author="几" w:date="2025-01-28T01:06:00Z"/>
          <w:rFonts w:ascii="Cambria Math" w:hAnsi="Cambria Math" w:eastAsia="宋体" w:cs="Times New Roman"/>
          <w:sz w:val="24"/>
          <w14:ligatures w14:val="standardContextual"/>
        </w:rPr>
      </w:pPr>
      <w:del w:id="3877" w:author="几" w:date="2025-01-28T01:06:00Z">
        <w:r>
          <w:rPr>
            <w:rFonts w:ascii="Cambria Math" w:hAnsi="Times New Roman" w:eastAsia="Times New Roman" w:cs="Times New Roman"/>
            <w:sz w:val="24"/>
            <w14:ligatures w14:val="standardContextual"/>
          </w:rPr>
          <w:delText>Where, is the number of paired samples.</w:delText>
        </w:r>
      </w:del>
      <m:oMath>
        <w:del w:id="3878" w:author="几" w:date="2025-01-28T01:06:00Z">
          <m:r>
            <m:rPr/>
            <w:rPr>
              <w:rFonts w:hint="eastAsia" w:ascii="Cambria Math" w:hAnsi="Cambria Math" w:eastAsia="宋体" w:cs="Times New Roman"/>
              <w:sz w:val="24"/>
              <w14:ligatures w14:val="standardContextual"/>
            </w:rPr>
            <m:t>n</m:t>
          </m:r>
        </w:del>
      </m:oMath>
      <w:del w:id="3879" w:author="几" w:date="2025-01-28T01:06:00Z">
        <w:r>
          <w:rPr>
            <w:rFonts w:ascii="Cambria Math" w:hAnsi="Times New Roman" w:eastAsia="Times New Roman" w:cs="Times New Roman"/>
            <w:sz w:val="24"/>
            <w14:ligatures w14:val="standardContextual"/>
          </w:rPr>
          <w:delText xml:space="preserve"> </w:delText>
        </w:r>
      </w:del>
      <w:del w:id="3880" w:author="几" w:date="2025-01-28T01:06:00Z">
        <w:r>
          <w:rPr>
            <w:rFonts w:hint="eastAsia" w:ascii="Cambria Math" w:hAnsi="Times New Roman" w:eastAsia="Times New Roman" w:cs="Times New Roman"/>
            <w:sz w:val="24"/>
            <w14:ligatures w14:val="standardContextual"/>
          </w:rPr>
          <w:br w:type="textWrapping"/>
        </w:r>
      </w:del>
      <w:del w:id="3881"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882" w:author="几" w:date="2025-01-28T01:06:00Z">
        <w:r>
          <w:rPr>
            <w:rFonts w:hint="eastAsia" w:ascii="Cambria Math" w:hAnsi="Times New Roman" w:eastAsia="Times New Roman" w:cs="Times New Roman"/>
            <w:sz w:val="24"/>
            <w14:ligatures w14:val="standardContextual"/>
          </w:rPr>
          <w:delText>t</w:delText>
        </w:r>
      </w:del>
      <w:del w:id="3883"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884" w:author="几" w:date="2025-01-28T01:06:00Z"/>
          <w:rFonts w:ascii="Cambria Math" w:hAnsi="Cambria Math" w:eastAsia="宋体" w:cs="Times New Roman"/>
          <w:sz w:val="24"/>
          <w14:ligatures w14:val="standardContextual"/>
        </w:rPr>
      </w:pPr>
      <m:oMathPara>
        <m:oMath>
          <m:eqArr>
            <m:eqArrPr>
              <m:maxDist m:val="1"/>
              <m:ctrlPr>
                <w:del w:id="3885" w:author="几" w:date="2025-01-28T01:06:00Z">
                  <w:rPr>
                    <w:rFonts w:ascii="Cambria Math" w:hAnsi="Cambria Math" w:eastAsia="宋体" w:cs="Times New Roman"/>
                    <w:sz w:val="24"/>
                    <w14:ligatures w14:val="standardContextual"/>
                  </w:rPr>
                </w:del>
              </m:ctrlPr>
            </m:eqArrPr>
            <m:e>
              <w:del w:id="3886" w:author="几" w:date="2025-01-28T01:06:00Z">
                <m:r>
                  <m:rPr/>
                  <w:rPr>
                    <w:rFonts w:hint="eastAsia" w:ascii="Cambria Math" w:hAnsi="Cambria Math" w:eastAsia="宋体" w:cs="Times New Roman"/>
                    <w:sz w:val="24"/>
                    <w14:ligatures w14:val="standardContextual"/>
                  </w:rPr>
                  <m:t>t</m:t>
                </m:r>
              </w:del>
              <w:del w:id="3887" w:author="几" w:date="2025-01-28T01:06:00Z">
                <m:r>
                  <m:rPr>
                    <m:sty m:val="p"/>
                  </m:rPr>
                  <w:rPr>
                    <w:rFonts w:hint="eastAsia" w:ascii="Cambria Math" w:hAnsi="Cambria Math" w:eastAsia="宋体" w:cs="Times New Roman"/>
                    <w:sz w:val="24"/>
                    <w14:ligatures w14:val="standardContextual"/>
                  </w:rPr>
                  <m:t>=</m:t>
                </m:r>
              </w:del>
              <m:f>
                <m:fPr>
                  <m:ctrlPr>
                    <w:del w:id="3888" w:author="几" w:date="2025-01-28T01:06:00Z">
                      <w:rPr>
                        <w:rFonts w:ascii="Cambria Math" w:hAnsi="Cambria Math" w:eastAsia="宋体" w:cs="Times New Roman"/>
                        <w:sz w:val="24"/>
                        <w14:ligatures w14:val="standardContextual"/>
                      </w:rPr>
                    </w:del>
                  </m:ctrlPr>
                </m:fPr>
                <m:num>
                  <m:acc>
                    <m:accPr>
                      <m:chr m:val="‾"/>
                      <m:ctrlPr>
                        <w:del w:id="3889" w:author="几" w:date="2025-01-28T01:06:00Z">
                          <w:rPr>
                            <w:rFonts w:ascii="Cambria Math" w:hAnsi="Cambria Math" w:eastAsia="宋体" w:cs="Times New Roman"/>
                            <w:sz w:val="24"/>
                            <w14:ligatures w14:val="standardContextual"/>
                          </w:rPr>
                        </w:del>
                      </m:ctrlPr>
                    </m:accPr>
                    <m:e>
                      <w:del w:id="3890" w:author="几" w:date="2025-01-28T01:06:00Z">
                        <m:r>
                          <m:rPr/>
                          <w:rPr>
                            <w:rFonts w:hint="eastAsia" w:ascii="Cambria Math" w:hAnsi="Cambria Math" w:eastAsia="宋体" w:cs="Times New Roman"/>
                            <w:sz w:val="24"/>
                            <w14:ligatures w14:val="standardContextual"/>
                          </w:rPr>
                          <m:t>d</m:t>
                        </m:r>
                      </w:del>
                      <m:ctrlPr>
                        <w:del w:id="3891" w:author="几" w:date="2025-01-28T01:06:00Z">
                          <w:rPr>
                            <w:rFonts w:ascii="Cambria Math" w:hAnsi="Cambria Math" w:eastAsia="宋体" w:cs="Times New Roman"/>
                            <w:sz w:val="24"/>
                            <w14:ligatures w14:val="standardContextual"/>
                          </w:rPr>
                        </w:del>
                      </m:ctrlPr>
                    </m:e>
                  </m:acc>
                  <m:ctrlPr>
                    <w:del w:id="3892" w:author="几" w:date="2025-01-28T01:06:00Z">
                      <w:rPr>
                        <w:rFonts w:ascii="Cambria Math" w:hAnsi="Cambria Math" w:eastAsia="宋体" w:cs="Times New Roman"/>
                        <w:sz w:val="24"/>
                        <w14:ligatures w14:val="standardContextual"/>
                      </w:rPr>
                    </w:del>
                  </m:ctrlPr>
                </m:num>
                <m:den>
                  <m:sSub>
                    <m:sSubPr>
                      <m:ctrlPr>
                        <w:del w:id="3893" w:author="几" w:date="2025-01-28T01:06:00Z">
                          <w:rPr>
                            <w:rFonts w:ascii="Cambria Math" w:hAnsi="Cambria Math" w:eastAsia="宋体" w:cs="Times New Roman"/>
                            <w:sz w:val="24"/>
                            <w14:ligatures w14:val="standardContextual"/>
                          </w:rPr>
                        </w:del>
                      </m:ctrlPr>
                    </m:sSubPr>
                    <m:e>
                      <w:del w:id="3894" w:author="几" w:date="2025-01-28T01:06:00Z">
                        <m:r>
                          <m:rPr/>
                          <w:rPr>
                            <w:rFonts w:hint="eastAsia" w:ascii="Cambria Math" w:hAnsi="Cambria Math" w:eastAsia="宋体" w:cs="Times New Roman"/>
                            <w:sz w:val="24"/>
                            <w14:ligatures w14:val="standardContextual"/>
                          </w:rPr>
                          <m:t>s</m:t>
                        </m:r>
                      </w:del>
                      <m:ctrlPr>
                        <w:del w:id="3895" w:author="几" w:date="2025-01-28T01:06:00Z">
                          <w:rPr>
                            <w:rFonts w:ascii="Cambria Math" w:hAnsi="Cambria Math" w:eastAsia="宋体" w:cs="Times New Roman"/>
                            <w:sz w:val="24"/>
                            <w14:ligatures w14:val="standardContextual"/>
                          </w:rPr>
                        </w:del>
                      </m:ctrlPr>
                    </m:e>
                    <m:sub>
                      <w:del w:id="3896" w:author="几" w:date="2025-01-28T01:06:00Z">
                        <m:r>
                          <m:rPr/>
                          <w:rPr>
                            <w:rFonts w:hint="eastAsia" w:ascii="Cambria Math" w:hAnsi="Cambria Math" w:eastAsia="宋体" w:cs="Times New Roman"/>
                            <w:sz w:val="24"/>
                            <w14:ligatures w14:val="standardContextual"/>
                          </w:rPr>
                          <m:t>d</m:t>
                        </m:r>
                      </w:del>
                      <m:ctrlPr>
                        <w:del w:id="3897" w:author="几" w:date="2025-01-28T01:06:00Z">
                          <w:rPr>
                            <w:rFonts w:ascii="Cambria Math" w:hAnsi="Cambria Math" w:eastAsia="宋体" w:cs="Times New Roman"/>
                            <w:sz w:val="24"/>
                            <w14:ligatures w14:val="standardContextual"/>
                          </w:rPr>
                        </w:del>
                      </m:ctrlPr>
                    </m:sub>
                  </m:sSub>
                  <w:del w:id="3898" w:author="几" w:date="2025-01-28T01:06:00Z">
                    <m:r>
                      <m:rPr>
                        <m:sty m:val="p"/>
                      </m:rPr>
                      <w:rPr>
                        <w:rFonts w:hint="eastAsia" w:ascii="Cambria Math" w:hAnsi="Cambria Math" w:eastAsia="宋体" w:cs="Times New Roman"/>
                        <w:sz w:val="24"/>
                        <w14:ligatures w14:val="standardContextual"/>
                      </w:rPr>
                      <m:t>/</m:t>
                    </m:r>
                  </w:del>
                  <m:rad>
                    <m:radPr>
                      <m:degHide m:val="1"/>
                      <m:ctrlPr>
                        <w:del w:id="3899" w:author="几" w:date="2025-01-28T01:06:00Z">
                          <w:rPr>
                            <w:rFonts w:ascii="Cambria Math" w:hAnsi="Cambria Math" w:eastAsia="宋体" w:cs="Times New Roman"/>
                            <w:sz w:val="24"/>
                            <w14:ligatures w14:val="standardContextual"/>
                          </w:rPr>
                        </w:del>
                      </m:ctrlPr>
                    </m:radPr>
                    <m:deg>
                      <m:ctrlPr>
                        <w:del w:id="3900" w:author="几" w:date="2025-01-28T01:06:00Z">
                          <w:rPr>
                            <w:rFonts w:ascii="Cambria Math" w:hAnsi="Cambria Math" w:eastAsia="宋体" w:cs="Times New Roman"/>
                            <w:sz w:val="24"/>
                            <w14:ligatures w14:val="standardContextual"/>
                          </w:rPr>
                        </w:del>
                      </m:ctrlPr>
                    </m:deg>
                    <m:e>
                      <w:del w:id="3901" w:author="几" w:date="2025-01-28T01:06:00Z">
                        <m:r>
                          <m:rPr/>
                          <w:rPr>
                            <w:rFonts w:hint="eastAsia" w:ascii="Cambria Math" w:hAnsi="Cambria Math" w:eastAsia="宋体" w:cs="Times New Roman"/>
                            <w:sz w:val="24"/>
                            <w14:ligatures w14:val="standardContextual"/>
                          </w:rPr>
                          <m:t>n</m:t>
                        </m:r>
                      </w:del>
                      <m:ctrlPr>
                        <w:del w:id="3902" w:author="几" w:date="2025-01-28T01:06:00Z">
                          <w:rPr>
                            <w:rFonts w:ascii="Cambria Math" w:hAnsi="Cambria Math" w:eastAsia="宋体" w:cs="Times New Roman"/>
                            <w:sz w:val="24"/>
                            <w14:ligatures w14:val="standardContextual"/>
                          </w:rPr>
                        </w:del>
                      </m:ctrlPr>
                    </m:e>
                  </m:rad>
                  <m:ctrlPr>
                    <w:del w:id="3903" w:author="几" w:date="2025-01-28T01:06:00Z">
                      <w:rPr>
                        <w:rFonts w:ascii="Cambria Math" w:hAnsi="Cambria Math" w:eastAsia="宋体" w:cs="Times New Roman"/>
                        <w:sz w:val="24"/>
                        <w14:ligatures w14:val="standardContextual"/>
                      </w:rPr>
                    </w:del>
                  </m:ctrlPr>
                </m:den>
              </m:f>
              <m:d>
                <m:dPr>
                  <m:begChr m:val="（"/>
                  <m:endChr m:val="）"/>
                  <m:ctrlPr>
                    <w:del w:id="3904" w:author="几" w:date="2025-01-28T01:06:00Z">
                      <w:rPr>
                        <w:rFonts w:ascii="Cambria Math" w:hAnsi="Cambria Math" w:eastAsia="宋体" w:cs="Times New Roman"/>
                        <w:sz w:val="24"/>
                        <w14:ligatures w14:val="standardContextual"/>
                      </w:rPr>
                    </w:del>
                  </m:ctrlPr>
                </m:dPr>
                <m:e>
                  <w:del w:id="3905" w:author="几" w:date="2025-01-28T01:06:00Z">
                    <m:r>
                      <m:rPr>
                        <m:sty m:val="p"/>
                      </m:rPr>
                      <w:rPr>
                        <w:rFonts w:ascii="Cambria Math" w:hAnsi="Cambria Math" w:eastAsia="宋体" w:cs="Times New Roman"/>
                        <w:sz w:val="24"/>
                        <w14:ligatures w14:val="standardContextual"/>
                      </w:rPr>
                      <m:t>6.</m:t>
                    </m:r>
                  </w:del>
                  <w:del w:id="3906" w:author="几" w:date="2025-01-28T01:06:00Z">
                    <m:r>
                      <m:rPr>
                        <m:sty m:val="p"/>
                      </m:rPr>
                      <w:rPr>
                        <w:rFonts w:ascii="Cambria Math" w:hAnsi="Cambria Math" w:eastAsia="宋体" w:cs="Times New Roman"/>
                        <w:sz w:val="24"/>
                        <w:lang w:eastAsia="zh"/>
                        <w14:ligatures w14:val="standardContextual"/>
                      </w:rPr>
                      <m:t>6</m:t>
                    </m:r>
                  </w:del>
                  <m:ctrlPr>
                    <w:del w:id="3907" w:author="几" w:date="2025-01-28T01:06:00Z">
                      <w:rPr>
                        <w:rFonts w:ascii="Cambria Math" w:hAnsi="Cambria Math" w:eastAsia="宋体" w:cs="Times New Roman"/>
                        <w:sz w:val="24"/>
                        <w14:ligatures w14:val="standardContextual"/>
                      </w:rPr>
                    </w:del>
                  </m:ctrlPr>
                </m:e>
              </m:d>
              <m:ctrlPr>
                <w:del w:id="3908" w:author="几" w:date="2025-01-28T01:06:00Z">
                  <w:rPr>
                    <w:rFonts w:ascii="Cambria Math" w:hAnsi="Cambria Math" w:eastAsia="宋体" w:cs="Times New Roman"/>
                    <w:sz w:val="24"/>
                    <w14:ligatures w14:val="standardContextual"/>
                  </w:rPr>
                </w:del>
              </m:ctrlPr>
            </m:e>
          </m:eqArr>
        </m:oMath>
      </m:oMathPara>
    </w:p>
    <w:p w14:paraId="1EC54BCD">
      <w:pPr>
        <w:ind w:firstLine="420"/>
        <w:rPr>
          <w:del w:id="3909" w:author="几" w:date="2025-01-28T01:06:00Z"/>
          <w:rFonts w:ascii="Cambria Math" w:hAnsi="Cambria Math" w:eastAsia="宋体" w:cs="Times New Roman"/>
          <w:sz w:val="24"/>
          <w14:ligatures w14:val="standardContextual"/>
        </w:rPr>
      </w:pPr>
      <w:del w:id="3910" w:author="几" w:date="2025-01-28T01:06:00Z">
        <w:r>
          <w:rPr>
            <w:rFonts w:ascii="Cambria Math" w:hAnsi="Times New Roman" w:eastAsia="Times New Roman" w:cs="Times New Roman"/>
            <w:sz w:val="24"/>
            <w14:ligatures w14:val="standardContextual"/>
          </w:rPr>
          <w:delText>Determine significance level and degrees of freedom</w:delText>
        </w:r>
      </w:del>
      <w:del w:id="3911" w:author="几" w:date="2025-01-28T01:06:00Z">
        <w:r>
          <w:rPr>
            <w:rFonts w:hint="eastAsia" w:ascii="Cambria Math" w:hAnsi="Times New Roman" w:eastAsia="Times New Roman" w:cs="Times New Roman"/>
            <w:sz w:val="24"/>
            <w14:ligatures w14:val="standardContextual"/>
          </w:rPr>
          <w:br w:type="textWrapping"/>
        </w:r>
      </w:del>
      <w:del w:id="3912"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913" w:author="几" w:date="2025-01-28T01:06:00Z">
          <m:r>
            <m:rPr/>
            <w:rPr>
              <w:rFonts w:hint="eastAsia" w:ascii="Cambria Math" w:hAnsi="Cambria Math" w:eastAsia="宋体" w:cs="Times New Roman"/>
              <w:sz w:val="24"/>
              <w14:ligatures w14:val="standardContextual"/>
            </w:rPr>
            <m:t>α</m:t>
          </m:r>
        </w:del>
      </m:oMath>
      <w:del w:id="3914"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915" w:author="几" w:date="2025-01-28T01:06:00Z"/>
          <w:rFonts w:ascii="Cambria Math" w:hAnsi="Cambria Math" w:eastAsia="宋体" w:cs="Times New Roman"/>
          <w:sz w:val="24"/>
          <w14:ligatures w14:val="standardContextual"/>
        </w:rPr>
      </w:pPr>
      <w:del w:id="3916"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917" w:author="几" w:date="2025-01-28T01:06:00Z">
          <m:r>
            <m:rPr/>
            <w:rPr>
              <w:rFonts w:hint="eastAsia" w:ascii="Cambria Math" w:hAnsi="Cambria Math" w:eastAsia="宋体" w:cs="Times New Roman"/>
              <w:sz w:val="24"/>
              <w14:ligatures w14:val="standardContextual"/>
            </w:rPr>
            <m:t>df</m:t>
          </m:r>
        </w:del>
        <w:del w:id="3918" w:author="几" w:date="2025-01-28T01:06:00Z">
          <m:r>
            <m:rPr>
              <m:sty m:val="p"/>
            </m:rPr>
            <w:rPr>
              <w:rFonts w:hint="eastAsia" w:ascii="Cambria Math" w:hAnsi="Cambria Math" w:eastAsia="宋体" w:cs="Times New Roman"/>
              <w:sz w:val="24"/>
              <w14:ligatures w14:val="standardContextual"/>
            </w:rPr>
            <m:t>=</m:t>
          </m:r>
        </w:del>
        <w:del w:id="3919" w:author="几" w:date="2025-01-28T01:06:00Z">
          <m:r>
            <m:rPr/>
            <w:rPr>
              <w:rFonts w:hint="eastAsia" w:ascii="Cambria Math" w:hAnsi="Cambria Math" w:eastAsia="宋体" w:cs="Times New Roman"/>
              <w:sz w:val="24"/>
              <w14:ligatures w14:val="standardContextual"/>
            </w:rPr>
            <m:t>n</m:t>
          </m:r>
        </w:del>
        <w:del w:id="3920" w:author="几" w:date="2025-01-28T01:06:00Z">
          <m:r>
            <m:rPr>
              <m:sty m:val="p"/>
            </m:rPr>
            <w:rPr>
              <w:rFonts w:ascii="Cambria Math" w:hAnsi="Cambria Math" w:eastAsia="宋体" w:cs="Times New Roman"/>
              <w:sz w:val="24"/>
              <w14:ligatures w14:val="standardContextual"/>
            </w:rPr>
            <m:t>−</m:t>
          </m:r>
        </w:del>
        <w:del w:id="3921" w:author="几" w:date="2025-01-28T01:06:00Z">
          <m:r>
            <m:rPr>
              <m:sty m:val="p"/>
            </m:rPr>
            <w:rPr>
              <w:rFonts w:hint="eastAsia" w:ascii="Cambria Math" w:hAnsi="Cambria Math" w:eastAsia="宋体" w:cs="Times New Roman"/>
              <w:sz w:val="24"/>
              <w14:ligatures w14:val="standardContextual"/>
            </w:rPr>
            <m:t>1</m:t>
          </m:r>
        </w:del>
        <w:del w:id="3922" w:author="几" w:date="2025-01-28T01:06:00Z">
          <m:r>
            <m:rPr/>
            <w:rPr>
              <w:rFonts w:hint="eastAsia" w:ascii="Cambria Math" w:hAnsi="Cambria Math" w:eastAsia="宋体" w:cs="Times New Roman"/>
              <w:sz w:val="24"/>
              <w14:ligatures w14:val="standardContextual"/>
            </w:rPr>
            <m:t>n</m:t>
          </m:r>
        </w:del>
      </m:oMath>
      <w:del w:id="3923" w:author="几" w:date="2025-01-28T01:06:00Z">
        <w:r>
          <w:rPr>
            <w:rFonts w:hint="eastAsia" w:ascii="Cambria Math" w:hAnsi="Times New Roman" w:eastAsia="Times New Roman" w:cs="Times New Roman"/>
            <w:sz w:val="24"/>
            <w14:ligatures w14:val="standardContextual"/>
          </w:rPr>
          <w:br w:type="textWrapping"/>
        </w:r>
      </w:del>
      <w:del w:id="3924" w:author="几" w:date="2025-01-28T01:06:00Z">
        <w:r>
          <w:rPr>
            <w:rFonts w:ascii="Cambria Math" w:hAnsi="Times New Roman" w:eastAsia="Times New Roman" w:cs="Times New Roman"/>
            <w:sz w:val="24"/>
            <w14:ligatures w14:val="standardContextual"/>
          </w:rPr>
          <w:delText>Make a decision to</w:delText>
        </w:r>
      </w:del>
      <w:del w:id="3925" w:author="几" w:date="2025-01-28T01:06:00Z">
        <w:r>
          <w:rPr>
            <w:rFonts w:hint="eastAsia" w:ascii="Cambria Math" w:hAnsi="Times New Roman" w:eastAsia="Times New Roman" w:cs="Times New Roman"/>
            <w:sz w:val="24"/>
            <w14:ligatures w14:val="standardContextual"/>
          </w:rPr>
          <w:br w:type="textWrapping"/>
        </w:r>
      </w:del>
      <w:del w:id="3926"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927" w:author="几" w:date="2025-01-28T01:06:00Z">
          <m:r>
            <m:rPr/>
            <w:rPr>
              <w:rFonts w:hint="eastAsia" w:ascii="Cambria Math" w:hAnsi="Cambria Math" w:eastAsia="宋体" w:cs="Times New Roman"/>
              <w:sz w:val="24"/>
              <w14:ligatures w14:val="standardContextual"/>
            </w:rPr>
            <m:t>αdf</m:t>
          </m:r>
        </w:del>
        <m:sSub>
          <m:sSubPr>
            <m:ctrlPr>
              <w:del w:id="3928" w:author="几" w:date="2025-01-28T01:06:00Z">
                <w:rPr>
                  <w:rFonts w:ascii="Cambria Math" w:hAnsi="Cambria Math" w:eastAsia="宋体" w:cs="Times New Roman"/>
                  <w:sz w:val="24"/>
                  <w14:ligatures w14:val="standardContextual"/>
                </w:rPr>
              </w:del>
            </m:ctrlPr>
          </m:sSubPr>
          <m:e>
            <w:del w:id="3929" w:author="几" w:date="2025-01-28T01:06:00Z">
              <m:r>
                <m:rPr/>
                <w:rPr>
                  <w:rFonts w:hint="eastAsia" w:ascii="Cambria Math" w:hAnsi="Cambria Math" w:eastAsia="宋体" w:cs="Times New Roman"/>
                  <w:sz w:val="24"/>
                  <w14:ligatures w14:val="standardContextual"/>
                </w:rPr>
                <m:t>t</m:t>
              </m:r>
            </w:del>
            <m:ctrlPr>
              <w:del w:id="3930" w:author="几" w:date="2025-01-28T01:06:00Z">
                <w:rPr>
                  <w:rFonts w:ascii="Cambria Math" w:hAnsi="Cambria Math" w:eastAsia="宋体" w:cs="Times New Roman"/>
                  <w:sz w:val="24"/>
                  <w14:ligatures w14:val="standardContextual"/>
                </w:rPr>
              </w:del>
            </m:ctrlPr>
          </m:e>
          <m:sub>
            <w:del w:id="3931" w:author="几" w:date="2025-01-28T01:06:00Z">
              <m:r>
                <m:rPr/>
                <w:rPr>
                  <w:rFonts w:hint="eastAsia" w:ascii="Cambria Math" w:hAnsi="Cambria Math" w:eastAsia="宋体" w:cs="Times New Roman"/>
                  <w:sz w:val="24"/>
                  <w14:ligatures w14:val="standardContextual"/>
                </w:rPr>
                <m:t>α</m:t>
              </m:r>
            </w:del>
            <w:del w:id="3932" w:author="几" w:date="2025-01-28T01:06:00Z">
              <m:r>
                <m:rPr>
                  <m:sty m:val="p"/>
                </m:rPr>
                <w:rPr>
                  <w:rFonts w:hint="eastAsia" w:ascii="Cambria Math" w:hAnsi="Cambria Math" w:eastAsia="宋体" w:cs="Times New Roman"/>
                  <w:sz w:val="24"/>
                  <w14:ligatures w14:val="standardContextual"/>
                </w:rPr>
                <m:t>/2</m:t>
              </m:r>
            </w:del>
            <m:ctrlPr>
              <w:del w:id="3933" w:author="几" w:date="2025-01-28T01:06:00Z">
                <w:rPr>
                  <w:rFonts w:ascii="Cambria Math" w:hAnsi="Cambria Math" w:eastAsia="宋体" w:cs="Times New Roman"/>
                  <w:sz w:val="24"/>
                  <w14:ligatures w14:val="standardContextual"/>
                </w:rPr>
              </w:del>
            </m:ctrlPr>
          </m:sub>
        </m:sSub>
        <w:del w:id="3934" w:author="几" w:date="2025-01-28T01:06:00Z">
          <m:r>
            <m:rPr>
              <m:sty m:val="p"/>
            </m:rPr>
            <w:rPr>
              <w:rFonts w:hint="eastAsia" w:ascii="Cambria Math" w:hAnsi="Cambria Math" w:eastAsia="宋体" w:cs="Times New Roman"/>
              <w:sz w:val="24"/>
              <w14:ligatures w14:val="standardContextual"/>
            </w:rPr>
            <m:t>(</m:t>
          </m:r>
        </w:del>
        <w:del w:id="3935" w:author="几" w:date="2025-01-28T01:06:00Z">
          <m:r>
            <m:rPr/>
            <w:rPr>
              <w:rFonts w:hint="eastAsia" w:ascii="Cambria Math" w:hAnsi="Cambria Math" w:eastAsia="宋体" w:cs="Times New Roman"/>
              <w:sz w:val="24"/>
              <w14:ligatures w14:val="standardContextual"/>
            </w:rPr>
            <m:t>df</m:t>
          </m:r>
        </w:del>
        <w:del w:id="3936"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3937" w:author="几" w:date="2025-01-28T01:06:00Z"/>
          <w:rFonts w:ascii="Cambria Math" w:hAnsi="Times New Roman" w:cs="Times New Roman"/>
          <w:sz w:val="24"/>
          <w14:ligatures w14:val="standardContextual"/>
        </w:rPr>
      </w:pPr>
      <w:del w:id="3938"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3939" w:author="几" w:date="2025-01-28T01:06:00Z">
          <m:r>
            <m:rPr/>
            <w:rPr>
              <w:rFonts w:hint="eastAsia" w:ascii="Cambria Math" w:hAnsi="Cambria Math" w:eastAsia="宋体" w:cs="Times New Roman"/>
              <w:sz w:val="24"/>
              <w14:ligatures w14:val="standardContextual"/>
            </w:rPr>
            <m:t>t</m:t>
          </m:r>
        </w:del>
      </m:oMath>
      <w:del w:id="3940" w:author="几" w:date="2025-01-28T01:06:00Z">
        <w:r>
          <w:rPr>
            <w:rFonts w:ascii="Cambria Math" w:hAnsi="Times New Roman" w:eastAsia="Times New Roman" w:cs="Times New Roman"/>
            <w:sz w:val="24"/>
            <w14:ligatures w14:val="standardContextual"/>
          </w:rPr>
          <w:delText xml:space="preserve"> </w:delText>
        </w:r>
      </w:del>
      <m:oMath>
        <m:sSub>
          <m:sSubPr>
            <m:ctrlPr>
              <w:del w:id="3941" w:author="几" w:date="2025-01-28T01:06:00Z">
                <w:rPr>
                  <w:rFonts w:ascii="Cambria Math" w:hAnsi="Cambria Math" w:eastAsia="宋体" w:cs="Times New Roman"/>
                  <w:sz w:val="24"/>
                  <w14:ligatures w14:val="standardContextual"/>
                </w:rPr>
              </w:del>
            </m:ctrlPr>
          </m:sSubPr>
          <m:e>
            <w:del w:id="3942" w:author="几" w:date="2025-01-28T01:06:00Z">
              <m:r>
                <m:rPr/>
                <w:rPr>
                  <w:rFonts w:hint="eastAsia" w:ascii="Cambria Math" w:hAnsi="Cambria Math" w:eastAsia="宋体" w:cs="Times New Roman"/>
                  <w:sz w:val="24"/>
                  <w14:ligatures w14:val="standardContextual"/>
                </w:rPr>
                <m:t>t</m:t>
              </m:r>
            </w:del>
            <m:ctrlPr>
              <w:del w:id="3943" w:author="几" w:date="2025-01-28T01:06:00Z">
                <w:rPr>
                  <w:rFonts w:ascii="Cambria Math" w:hAnsi="Cambria Math" w:eastAsia="宋体" w:cs="Times New Roman"/>
                  <w:sz w:val="24"/>
                  <w14:ligatures w14:val="standardContextual"/>
                </w:rPr>
              </w:del>
            </m:ctrlPr>
          </m:e>
          <m:sub>
            <w:del w:id="3944" w:author="几" w:date="2025-01-28T01:06:00Z">
              <m:r>
                <m:rPr/>
                <w:rPr>
                  <w:rFonts w:hint="eastAsia" w:ascii="Cambria Math" w:hAnsi="Cambria Math" w:eastAsia="宋体" w:cs="Times New Roman"/>
                  <w:sz w:val="24"/>
                  <w14:ligatures w14:val="standardContextual"/>
                </w:rPr>
                <m:t>α</m:t>
              </m:r>
            </w:del>
            <w:del w:id="3945" w:author="几" w:date="2025-01-28T01:06:00Z">
              <m:r>
                <m:rPr>
                  <m:sty m:val="p"/>
                </m:rPr>
                <w:rPr>
                  <w:rFonts w:hint="eastAsia" w:ascii="Cambria Math" w:hAnsi="Cambria Math" w:eastAsia="宋体" w:cs="Times New Roman"/>
                  <w:sz w:val="24"/>
                  <w14:ligatures w14:val="standardContextual"/>
                </w:rPr>
                <m:t>/2</m:t>
              </m:r>
            </w:del>
            <m:ctrlPr>
              <w:del w:id="3946" w:author="几" w:date="2025-01-28T01:06:00Z">
                <w:rPr>
                  <w:rFonts w:ascii="Cambria Math" w:hAnsi="Cambria Math" w:eastAsia="宋体" w:cs="Times New Roman"/>
                  <w:sz w:val="24"/>
                  <w14:ligatures w14:val="standardContextual"/>
                </w:rPr>
              </w:del>
            </m:ctrlPr>
          </m:sub>
        </m:sSub>
        <w:del w:id="3947" w:author="几" w:date="2025-01-28T01:06:00Z">
          <m:r>
            <m:rPr>
              <m:sty m:val="p"/>
            </m:rPr>
            <w:rPr>
              <w:rFonts w:hint="eastAsia" w:ascii="Cambria Math" w:hAnsi="Cambria Math" w:eastAsia="宋体" w:cs="Times New Roman"/>
              <w:sz w:val="24"/>
              <w14:ligatures w14:val="standardContextual"/>
            </w:rPr>
            <m:t>(</m:t>
          </m:r>
        </w:del>
        <w:del w:id="3948" w:author="几" w:date="2025-01-28T01:06:00Z">
          <m:r>
            <m:rPr/>
            <w:rPr>
              <w:rFonts w:hint="eastAsia" w:ascii="Cambria Math" w:hAnsi="Cambria Math" w:eastAsia="宋体" w:cs="Times New Roman"/>
              <w:sz w:val="24"/>
              <w14:ligatures w14:val="standardContextual"/>
            </w:rPr>
            <m:t>df</m:t>
          </m:r>
        </w:del>
        <w:del w:id="3949"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3950" w:author="几" w:date="2025-01-28T01:06:00Z"/>
          <w:rFonts w:ascii="Times New Roman" w:hAnsi="Times New Roman" w:eastAsia="宋体"/>
          <w:sz w:val="24"/>
          <w14:ligatures w14:val="standardContextual"/>
        </w:rPr>
      </w:pPr>
      <w:del w:id="3951"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3952" w:author="几" w:date="2025-01-28T01:06:00Z">
                <w:rPr>
                  <w:rFonts w:ascii="Cambria Math" w:hAnsi="Cambria Math" w:eastAsia="宋体"/>
                  <w:sz w:val="24"/>
                  <w14:ligatures w14:val="standardContextual"/>
                </w:rPr>
              </w:del>
            </m:ctrlPr>
          </m:dPr>
          <m:e>
            <w:del w:id="3953" w:author="几" w:date="2025-01-28T01:06:00Z">
              <m:r>
                <m:rPr/>
                <w:rPr>
                  <w:rFonts w:ascii="Cambria Math" w:hAnsi="Cambria Math" w:eastAsia="宋体"/>
                  <w:sz w:val="24"/>
                  <w14:ligatures w14:val="standardContextual"/>
                </w:rPr>
                <m:t>Y</m:t>
              </m:r>
            </w:del>
            <m:ctrlPr>
              <w:del w:id="3954" w:author="几" w:date="2025-01-28T01:06:00Z">
                <w:rPr>
                  <w:rFonts w:ascii="Cambria Math" w:hAnsi="Cambria Math" w:eastAsia="宋体"/>
                  <w:sz w:val="24"/>
                  <w14:ligatures w14:val="standardContextual"/>
                </w:rPr>
              </w:del>
            </m:ctrlPr>
          </m:e>
        </m:d>
      </m:oMath>
      <w:del w:id="3955" w:author="几" w:date="2025-01-28T01:06:00Z">
        <w:r>
          <w:rPr>
            <w:rFonts w:hint="eastAsia" w:ascii="Times New Roman" w:hAnsi="Times New Roman" w:cs="Times New Roman"/>
            <w:sz w:val="24"/>
            <w14:ligatures w14:val="standardContextual"/>
          </w:rPr>
          <w:delText xml:space="preserve"> </w:delText>
        </w:r>
      </w:del>
      <w:del w:id="3956"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3957" w:author="几" w:date="2025-01-28T01:06:00Z">
        <w:r>
          <w:rPr>
            <w:rFonts w:hint="eastAsia" w:ascii="Times New Roman" w:hAnsi="Times New Roman" w:cs="Times New Roman"/>
            <w:sz w:val="24"/>
            <w14:ligatures w14:val="standardContextual"/>
          </w:rPr>
          <w:delText xml:space="preserve"> </w:delText>
        </w:r>
      </w:del>
      <m:oMath>
        <m:acc>
          <m:accPr>
            <m:ctrlPr>
              <w:del w:id="3958" w:author="几" w:date="2025-01-28T01:06:00Z">
                <w:rPr>
                  <w:rFonts w:ascii="Cambria Math" w:hAnsi="Cambria Math" w:eastAsia="宋体"/>
                  <w:sz w:val="24"/>
                  <w14:ligatures w14:val="standardContextual"/>
                </w:rPr>
              </w:del>
            </m:ctrlPr>
          </m:accPr>
          <m:e>
            <w:del w:id="3959" w:author="几" w:date="2025-01-28T01:06:00Z">
              <m:r>
                <m:rPr/>
                <w:rPr>
                  <w:rFonts w:ascii="Cambria Math" w:hAnsi="Cambria Math" w:eastAsia="宋体"/>
                  <w:sz w:val="24"/>
                  <w14:ligatures w14:val="standardContextual"/>
                </w:rPr>
                <m:t>Y</m:t>
              </m:r>
            </w:del>
            <m:ctrlPr>
              <w:del w:id="3960" w:author="几" w:date="2025-01-28T01:06:00Z">
                <w:rPr>
                  <w:rFonts w:ascii="Cambria Math" w:hAnsi="Cambria Math" w:eastAsia="宋体"/>
                  <w:sz w:val="24"/>
                  <w14:ligatures w14:val="standardContextual"/>
                </w:rPr>
              </w:del>
            </m:ctrlPr>
          </m:e>
        </m:acc>
      </m:oMath>
      <w:del w:id="3961"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3962" w:author="几" w:date="2025-01-28T01:06:00Z"/>
          <w:rFonts w:ascii="Cambria Math" w:hAnsi="Cambria Math" w:eastAsia="宋体" w:cs="Times New Roman"/>
          <w:sz w:val="24"/>
          <w14:ligatures w14:val="standardContextual"/>
        </w:rPr>
      </w:pPr>
      <m:oMathPara>
        <m:oMath>
          <m:eqArr>
            <m:eqArrPr>
              <m:maxDist m:val="1"/>
              <m:ctrlPr>
                <w:del w:id="3963" w:author="几" w:date="2025-01-28T01:06:00Z">
                  <w:rPr>
                    <w:rFonts w:ascii="Cambria Math" w:hAnsi="Cambria Math" w:eastAsia="宋体" w:cs="Times New Roman"/>
                    <w:sz w:val="24"/>
                    <w14:ligatures w14:val="standardContextual"/>
                  </w:rPr>
                </w:del>
              </m:ctrlPr>
            </m:eqArrPr>
            <m:e>
              <m:d>
                <m:dPr>
                  <m:begChr m:val="|"/>
                  <m:endChr m:val="|"/>
                  <m:ctrlPr>
                    <w:del w:id="3964" w:author="几" w:date="2025-01-28T01:06:00Z">
                      <w:rPr>
                        <w:rFonts w:ascii="Cambria Math" w:hAnsi="Cambria Math" w:eastAsia="宋体"/>
                        <w:sz w:val="24"/>
                        <w14:ligatures w14:val="standardContextual"/>
                      </w:rPr>
                    </w:del>
                  </m:ctrlPr>
                </m:dPr>
                <m:e>
                  <w:del w:id="3965" w:author="几" w:date="2025-01-28T01:06:00Z">
                    <m:r>
                      <m:rPr/>
                      <w:rPr>
                        <w:rFonts w:ascii="Cambria Math" w:hAnsi="Cambria Math" w:eastAsia="宋体"/>
                        <w:sz w:val="24"/>
                        <w14:ligatures w14:val="standardContextual"/>
                      </w:rPr>
                      <m:t>Y</m:t>
                    </m:r>
                  </w:del>
                  <m:ctrlPr>
                    <w:del w:id="3966" w:author="几" w:date="2025-01-28T01:06:00Z">
                      <w:rPr>
                        <w:rFonts w:ascii="Cambria Math" w:hAnsi="Cambria Math" w:eastAsia="宋体"/>
                        <w:sz w:val="24"/>
                        <w14:ligatures w14:val="standardContextual"/>
                      </w:rPr>
                    </w:del>
                  </m:ctrlPr>
                </m:e>
              </m:d>
              <w:del w:id="3967"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3968" w:author="几" w:date="2025-01-28T01:06:00Z">
                      <w:rPr>
                        <w:rFonts w:ascii="Cambria Math" w:hAnsi="Cambria Math" w:eastAsia="宋体"/>
                        <w:sz w:val="24"/>
                        <w14:ligatures w14:val="standardContextual"/>
                      </w:rPr>
                    </w:del>
                  </m:ctrlPr>
                </m:naryPr>
                <m:sub>
                  <w:del w:id="3969" w:author="几" w:date="2025-01-28T01:06:00Z">
                    <m:r>
                      <m:rPr/>
                      <w:rPr>
                        <w:rFonts w:ascii="Cambria Math" w:hAnsi="Cambria Math" w:eastAsia="宋体"/>
                        <w:sz w:val="24"/>
                        <w14:ligatures w14:val="standardContextual"/>
                      </w:rPr>
                      <m:t>i</m:t>
                    </m:r>
                  </w:del>
                  <w:del w:id="3970" w:author="几" w:date="2025-01-28T01:06:00Z">
                    <m:r>
                      <m:rPr>
                        <m:sty m:val="p"/>
                      </m:rPr>
                      <w:rPr>
                        <w:rFonts w:ascii="Cambria Math" w:hAnsi="Cambria Math" w:eastAsia="宋体"/>
                        <w:sz w:val="24"/>
                        <w14:ligatures w14:val="standardContextual"/>
                      </w:rPr>
                      <m:t>=1</m:t>
                    </m:r>
                  </w:del>
                  <m:ctrlPr>
                    <w:del w:id="3971" w:author="几" w:date="2025-01-28T01:06:00Z">
                      <w:rPr>
                        <w:rFonts w:ascii="Cambria Math" w:hAnsi="Cambria Math" w:eastAsia="宋体"/>
                        <w:sz w:val="24"/>
                        <w14:ligatures w14:val="standardContextual"/>
                      </w:rPr>
                    </w:del>
                  </m:ctrlPr>
                </m:sub>
                <m:sup>
                  <w:del w:id="3972" w:author="几" w:date="2025-01-28T01:06:00Z">
                    <m:r>
                      <m:rPr/>
                      <w:rPr>
                        <w:rFonts w:ascii="Cambria Math" w:hAnsi="Cambria Math" w:eastAsia="宋体"/>
                        <w:sz w:val="24"/>
                        <w14:ligatures w14:val="standardContextual"/>
                      </w:rPr>
                      <m:t>n</m:t>
                    </m:r>
                  </w:del>
                  <m:ctrlPr>
                    <w:del w:id="3973" w:author="几" w:date="2025-01-28T01:06:00Z">
                      <w:rPr>
                        <w:rFonts w:ascii="Cambria Math" w:hAnsi="Cambria Math" w:eastAsia="宋体"/>
                        <w:sz w:val="24"/>
                        <w14:ligatures w14:val="standardContextual"/>
                      </w:rPr>
                    </w:del>
                  </m:ctrlPr>
                </m:sup>
                <m:e>
                  <m:sSub>
                    <m:sSubPr>
                      <m:ctrlPr>
                        <w:del w:id="3974" w:author="几" w:date="2025-01-28T01:06:00Z">
                          <w:rPr>
                            <w:rFonts w:ascii="Cambria Math" w:hAnsi="Cambria Math" w:eastAsia="宋体"/>
                            <w:sz w:val="24"/>
                            <w14:ligatures w14:val="standardContextual"/>
                          </w:rPr>
                        </w:del>
                      </m:ctrlPr>
                    </m:sSubPr>
                    <m:e>
                      <w:del w:id="3975" w:author="几" w:date="2025-01-28T01:06:00Z">
                        <m:r>
                          <m:rPr/>
                          <w:rPr>
                            <w:rFonts w:ascii="Cambria Math" w:hAnsi="Cambria Math" w:eastAsia="宋体"/>
                            <w:sz w:val="24"/>
                            <w14:ligatures w14:val="standardContextual"/>
                          </w:rPr>
                          <m:t>y</m:t>
                        </m:r>
                      </w:del>
                      <m:ctrlPr>
                        <w:del w:id="3976" w:author="几" w:date="2025-01-28T01:06:00Z">
                          <w:rPr>
                            <w:rFonts w:ascii="Cambria Math" w:hAnsi="Cambria Math" w:eastAsia="宋体"/>
                            <w:sz w:val="24"/>
                            <w14:ligatures w14:val="standardContextual"/>
                          </w:rPr>
                        </w:del>
                      </m:ctrlPr>
                    </m:e>
                    <m:sub>
                      <w:del w:id="3977" w:author="几" w:date="2025-01-28T01:06:00Z">
                        <m:r>
                          <m:rPr/>
                          <w:rPr>
                            <w:rFonts w:ascii="Cambria Math" w:hAnsi="Cambria Math" w:eastAsia="宋体"/>
                            <w:sz w:val="24"/>
                            <w14:ligatures w14:val="standardContextual"/>
                          </w:rPr>
                          <m:t>i</m:t>
                        </m:r>
                      </w:del>
                      <m:ctrlPr>
                        <w:del w:id="3978" w:author="几" w:date="2025-01-28T01:06:00Z">
                          <w:rPr>
                            <w:rFonts w:ascii="Cambria Math" w:hAnsi="Cambria Math" w:eastAsia="宋体"/>
                            <w:sz w:val="24"/>
                            <w14:ligatures w14:val="standardContextual"/>
                          </w:rPr>
                        </w:del>
                      </m:ctrlPr>
                    </m:sub>
                  </m:sSub>
                  <m:ctrlPr>
                    <w:del w:id="3979" w:author="几" w:date="2025-01-28T01:06:00Z">
                      <w:rPr>
                        <w:rFonts w:ascii="Cambria Math" w:hAnsi="Cambria Math" w:eastAsia="宋体"/>
                        <w:sz w:val="24"/>
                        <w14:ligatures w14:val="standardContextual"/>
                      </w:rPr>
                    </w:del>
                  </m:ctrlPr>
                </m:e>
              </m:nary>
              <w:del w:id="3980" w:author="几" w:date="2025-01-28T01:06:00Z">
                <m:r>
                  <m:rPr>
                    <m:sty m:val="p"/>
                  </m:rPr>
                  <w:rPr>
                    <w:rFonts w:ascii="Cambria Math" w:hAnsi="Cambria Math" w:eastAsia="宋体" w:cs="Times New Roman"/>
                    <w:sz w:val="24"/>
                    <w14:ligatures w14:val="standardContextual"/>
                  </w:rPr>
                  <m:t>#</m:t>
                </m:r>
              </w:del>
              <m:d>
                <m:dPr>
                  <m:begChr m:val="（"/>
                  <m:endChr m:val="）"/>
                  <m:ctrlPr>
                    <w:del w:id="3981" w:author="几" w:date="2025-01-28T01:06:00Z">
                      <w:rPr>
                        <w:rFonts w:ascii="Cambria Math" w:hAnsi="Cambria Math" w:eastAsia="宋体" w:cs="Times New Roman"/>
                        <w:sz w:val="24"/>
                        <w14:ligatures w14:val="standardContextual"/>
                      </w:rPr>
                    </w:del>
                  </m:ctrlPr>
                </m:dPr>
                <m:e>
                  <w:del w:id="3982" w:author="几" w:date="2025-01-28T01:06:00Z">
                    <m:r>
                      <m:rPr>
                        <m:sty m:val="p"/>
                      </m:rPr>
                      <w:rPr>
                        <w:rFonts w:ascii="Cambria Math" w:hAnsi="Cambria Math" w:eastAsia="宋体" w:cs="Times New Roman"/>
                        <w:sz w:val="24"/>
                        <w14:ligatures w14:val="standardContextual"/>
                      </w:rPr>
                      <m:t>6.</m:t>
                    </m:r>
                  </w:del>
                  <w:del w:id="3983" w:author="几" w:date="2025-01-28T01:06:00Z">
                    <m:r>
                      <m:rPr>
                        <m:sty m:val="p"/>
                      </m:rPr>
                      <w:rPr>
                        <w:rFonts w:ascii="Cambria Math" w:hAnsi="Cambria Math" w:eastAsia="宋体" w:cs="Times New Roman"/>
                        <w:sz w:val="24"/>
                        <w:lang w:eastAsia="zh"/>
                        <w14:ligatures w14:val="standardContextual"/>
                      </w:rPr>
                      <m:t>7</m:t>
                    </m:r>
                  </w:del>
                  <m:ctrlPr>
                    <w:del w:id="3984" w:author="几" w:date="2025-01-28T01:06:00Z">
                      <w:rPr>
                        <w:rFonts w:ascii="Cambria Math" w:hAnsi="Cambria Math" w:eastAsia="宋体" w:cs="Times New Roman"/>
                        <w:sz w:val="24"/>
                        <w14:ligatures w14:val="standardContextual"/>
                      </w:rPr>
                    </w:del>
                  </m:ctrlPr>
                </m:e>
              </m:d>
              <m:ctrlPr>
                <w:del w:id="3985" w:author="几" w:date="2025-01-28T01:06:00Z">
                  <w:rPr>
                    <w:rFonts w:ascii="Cambria Math" w:hAnsi="Cambria Math" w:eastAsia="宋体" w:cs="Times New Roman"/>
                    <w:sz w:val="24"/>
                    <w14:ligatures w14:val="standardContextual"/>
                  </w:rPr>
                </w:del>
              </m:ctrlPr>
            </m:e>
          </m:eqArr>
        </m:oMath>
      </m:oMathPara>
    </w:p>
    <w:p w14:paraId="7DC82F61">
      <w:pPr>
        <w:rPr>
          <w:del w:id="3986" w:author="几" w:date="2025-01-28T01:06:00Z"/>
          <w:rFonts w:ascii="Cambria Math" w:hAnsi="Cambria Math" w:eastAsia="宋体" w:cs="Times New Roman"/>
          <w:sz w:val="24"/>
          <w14:ligatures w14:val="standardContextual"/>
        </w:rPr>
      </w:pPr>
      <m:oMathPara>
        <m:oMath>
          <m:eqArr>
            <m:eqArrPr>
              <m:maxDist m:val="1"/>
              <m:ctrlPr>
                <w:del w:id="3987" w:author="几" w:date="2025-01-28T01:06:00Z">
                  <w:rPr>
                    <w:rFonts w:ascii="Cambria Math" w:hAnsi="Cambria Math" w:eastAsia="宋体" w:cs="Times New Roman"/>
                    <w:sz w:val="24"/>
                    <w14:ligatures w14:val="standardContextual"/>
                  </w:rPr>
                </w:del>
              </m:ctrlPr>
            </m:eqArrPr>
            <m:e>
              <m:acc>
                <m:accPr>
                  <m:ctrlPr>
                    <w:del w:id="3988" w:author="几" w:date="2025-01-28T01:06:00Z">
                      <w:rPr>
                        <w:rFonts w:ascii="Cambria Math" w:hAnsi="Cambria Math" w:eastAsia="宋体"/>
                        <w:sz w:val="24"/>
                        <w14:ligatures w14:val="standardContextual"/>
                      </w:rPr>
                    </w:del>
                  </m:ctrlPr>
                </m:accPr>
                <m:e>
                  <w:del w:id="3989" w:author="几" w:date="2025-01-28T01:06:00Z">
                    <m:r>
                      <m:rPr/>
                      <w:rPr>
                        <w:rFonts w:ascii="Cambria Math" w:hAnsi="Cambria Math" w:eastAsia="宋体"/>
                        <w:sz w:val="24"/>
                        <w14:ligatures w14:val="standardContextual"/>
                      </w:rPr>
                      <m:t>Y</m:t>
                    </m:r>
                  </w:del>
                  <m:ctrlPr>
                    <w:del w:id="3990" w:author="几" w:date="2025-01-28T01:06:00Z">
                      <w:rPr>
                        <w:rFonts w:ascii="Cambria Math" w:hAnsi="Cambria Math" w:eastAsia="宋体"/>
                        <w:sz w:val="24"/>
                        <w14:ligatures w14:val="standardContextual"/>
                      </w:rPr>
                    </w:del>
                  </m:ctrlPr>
                </m:e>
              </m:acc>
              <w:del w:id="3991" w:author="几" w:date="2025-01-28T01:06:00Z">
                <m:r>
                  <m:rPr>
                    <m:sty m:val="p"/>
                  </m:rPr>
                  <w:rPr>
                    <w:rFonts w:hint="eastAsia" w:ascii="Cambria Math" w:hAnsi="Cambria Math" w:eastAsia="宋体" w:cs="Times New Roman"/>
                    <w:sz w:val="24"/>
                    <w14:ligatures w14:val="standardContextual"/>
                  </w:rPr>
                  <m:t>=</m:t>
                </m:r>
              </w:del>
              <m:f>
                <m:fPr>
                  <m:ctrlPr>
                    <w:del w:id="3992" w:author="几" w:date="2025-01-28T01:06:00Z">
                      <w:rPr>
                        <w:rFonts w:ascii="Cambria Math" w:hAnsi="Cambria Math" w:eastAsia="宋体"/>
                        <w:sz w:val="24"/>
                        <w14:ligatures w14:val="standardContextual"/>
                      </w:rPr>
                    </w:del>
                  </m:ctrlPr>
                </m:fPr>
                <m:num>
                  <m:d>
                    <m:dPr>
                      <m:begChr m:val="|"/>
                      <m:endChr m:val="|"/>
                      <m:ctrlPr>
                        <w:del w:id="3993" w:author="几" w:date="2025-01-28T01:06:00Z">
                          <w:rPr>
                            <w:rFonts w:ascii="Cambria Math" w:hAnsi="Cambria Math" w:eastAsia="宋体"/>
                            <w:sz w:val="24"/>
                            <w14:ligatures w14:val="standardContextual"/>
                          </w:rPr>
                        </w:del>
                      </m:ctrlPr>
                    </m:dPr>
                    <m:e>
                      <m:sSub>
                        <m:sSubPr>
                          <m:ctrlPr>
                            <w:del w:id="3994" w:author="几" w:date="2025-01-28T01:06:00Z">
                              <w:rPr>
                                <w:rFonts w:ascii="Cambria Math" w:hAnsi="Cambria Math" w:eastAsia="宋体"/>
                                <w:sz w:val="24"/>
                                <w14:ligatures w14:val="standardContextual"/>
                              </w:rPr>
                            </w:del>
                          </m:ctrlPr>
                        </m:sSubPr>
                        <m:e>
                          <w:del w:id="3995" w:author="几" w:date="2025-01-28T01:06:00Z">
                            <m:r>
                              <m:rPr/>
                              <w:rPr>
                                <w:rFonts w:ascii="Cambria Math" w:hAnsi="Cambria Math" w:eastAsia="宋体"/>
                                <w:sz w:val="24"/>
                                <w14:ligatures w14:val="standardContextual"/>
                              </w:rPr>
                              <m:t>Y</m:t>
                            </m:r>
                          </w:del>
                          <m:ctrlPr>
                            <w:del w:id="3996" w:author="几" w:date="2025-01-28T01:06:00Z">
                              <w:rPr>
                                <w:rFonts w:ascii="Cambria Math" w:hAnsi="Cambria Math" w:eastAsia="宋体"/>
                                <w:sz w:val="24"/>
                                <w14:ligatures w14:val="standardContextual"/>
                              </w:rPr>
                            </w:del>
                          </m:ctrlPr>
                        </m:e>
                        <m:sub>
                          <w:del w:id="3997" w:author="几" w:date="2025-01-28T01:06:00Z">
                            <m:r>
                              <m:rPr>
                                <m:sty m:val="p"/>
                              </m:rPr>
                              <w:rPr>
                                <w:rFonts w:ascii="Cambria Math" w:hAnsi="Cambria Math" w:eastAsia="宋体"/>
                                <w:sz w:val="24"/>
                                <w14:ligatures w14:val="standardContextual"/>
                              </w:rPr>
                              <m:t>2</m:t>
                            </m:r>
                          </w:del>
                          <m:ctrlPr>
                            <w:del w:id="3998" w:author="几" w:date="2025-01-28T01:06:00Z">
                              <w:rPr>
                                <w:rFonts w:ascii="Cambria Math" w:hAnsi="Cambria Math" w:eastAsia="宋体"/>
                                <w:sz w:val="24"/>
                                <w14:ligatures w14:val="standardContextual"/>
                              </w:rPr>
                            </w:del>
                          </m:ctrlPr>
                        </m:sub>
                      </m:sSub>
                      <m:ctrlPr>
                        <w:del w:id="3999" w:author="几" w:date="2025-01-28T01:06:00Z">
                          <w:rPr>
                            <w:rFonts w:ascii="Cambria Math" w:hAnsi="Cambria Math" w:eastAsia="宋体"/>
                            <w:sz w:val="24"/>
                            <w14:ligatures w14:val="standardContextual"/>
                          </w:rPr>
                        </w:del>
                      </m:ctrlPr>
                    </m:e>
                  </m:d>
                  <w:del w:id="4000" w:author="几" w:date="2025-01-28T01:06:00Z">
                    <m:r>
                      <m:rPr>
                        <m:sty m:val="p"/>
                      </m:rPr>
                      <w:rPr>
                        <w:rFonts w:ascii="Cambria Math" w:hAnsi="Cambria Math" w:eastAsia="宋体"/>
                        <w:sz w:val="24"/>
                        <w14:ligatures w14:val="standardContextual"/>
                      </w:rPr>
                      <m:t>−</m:t>
                    </m:r>
                  </w:del>
                  <m:d>
                    <m:dPr>
                      <m:begChr m:val="|"/>
                      <m:endChr m:val="|"/>
                      <m:ctrlPr>
                        <w:del w:id="4001" w:author="几" w:date="2025-01-28T01:06:00Z">
                          <w:rPr>
                            <w:rFonts w:ascii="Cambria Math" w:hAnsi="Cambria Math" w:eastAsia="宋体"/>
                            <w:sz w:val="24"/>
                            <w14:ligatures w14:val="standardContextual"/>
                          </w:rPr>
                        </w:del>
                      </m:ctrlPr>
                    </m:dPr>
                    <m:e>
                      <m:sSub>
                        <m:sSubPr>
                          <m:ctrlPr>
                            <w:del w:id="4002" w:author="几" w:date="2025-01-28T01:06:00Z">
                              <w:rPr>
                                <w:rFonts w:ascii="Cambria Math" w:hAnsi="Cambria Math" w:eastAsia="宋体"/>
                                <w:sz w:val="24"/>
                                <w14:ligatures w14:val="standardContextual"/>
                              </w:rPr>
                            </w:del>
                          </m:ctrlPr>
                        </m:sSubPr>
                        <m:e>
                          <w:del w:id="4003" w:author="几" w:date="2025-01-28T01:06:00Z">
                            <m:r>
                              <m:rPr/>
                              <w:rPr>
                                <w:rFonts w:ascii="Cambria Math" w:hAnsi="Cambria Math" w:eastAsia="宋体"/>
                                <w:sz w:val="24"/>
                                <w14:ligatures w14:val="standardContextual"/>
                              </w:rPr>
                              <m:t>Y</m:t>
                            </m:r>
                          </w:del>
                          <m:ctrlPr>
                            <w:del w:id="4004" w:author="几" w:date="2025-01-28T01:06:00Z">
                              <w:rPr>
                                <w:rFonts w:ascii="Cambria Math" w:hAnsi="Cambria Math" w:eastAsia="宋体"/>
                                <w:sz w:val="24"/>
                                <w14:ligatures w14:val="standardContextual"/>
                              </w:rPr>
                            </w:del>
                          </m:ctrlPr>
                        </m:e>
                        <m:sub>
                          <w:del w:id="4005" w:author="几" w:date="2025-01-28T01:06:00Z">
                            <m:r>
                              <m:rPr>
                                <m:sty m:val="p"/>
                              </m:rPr>
                              <w:rPr>
                                <w:rFonts w:ascii="Cambria Math" w:hAnsi="Cambria Math" w:eastAsia="宋体"/>
                                <w:sz w:val="24"/>
                                <w14:ligatures w14:val="standardContextual"/>
                              </w:rPr>
                              <m:t>1</m:t>
                            </m:r>
                          </w:del>
                          <m:ctrlPr>
                            <w:del w:id="4006" w:author="几" w:date="2025-01-28T01:06:00Z">
                              <w:rPr>
                                <w:rFonts w:ascii="Cambria Math" w:hAnsi="Cambria Math" w:eastAsia="宋体"/>
                                <w:sz w:val="24"/>
                                <w14:ligatures w14:val="standardContextual"/>
                              </w:rPr>
                            </w:del>
                          </m:ctrlPr>
                        </m:sub>
                      </m:sSub>
                      <m:ctrlPr>
                        <w:del w:id="4007" w:author="几" w:date="2025-01-28T01:06:00Z">
                          <w:rPr>
                            <w:rFonts w:ascii="Cambria Math" w:hAnsi="Cambria Math" w:eastAsia="宋体"/>
                            <w:sz w:val="24"/>
                            <w14:ligatures w14:val="standardContextual"/>
                          </w:rPr>
                        </w:del>
                      </m:ctrlPr>
                    </m:e>
                  </m:d>
                  <m:ctrlPr>
                    <w:del w:id="4008" w:author="几" w:date="2025-01-28T01:06:00Z">
                      <w:rPr>
                        <w:rFonts w:ascii="Cambria Math" w:hAnsi="Cambria Math" w:eastAsia="宋体"/>
                        <w:sz w:val="24"/>
                        <w14:ligatures w14:val="standardContextual"/>
                      </w:rPr>
                    </w:del>
                  </m:ctrlPr>
                </m:num>
                <m:den>
                  <m:d>
                    <m:dPr>
                      <m:begChr m:val="|"/>
                      <m:endChr m:val="|"/>
                      <m:ctrlPr>
                        <w:del w:id="4009" w:author="几" w:date="2025-01-28T01:06:00Z">
                          <w:rPr>
                            <w:rFonts w:ascii="Cambria Math" w:hAnsi="Cambria Math" w:eastAsia="宋体"/>
                            <w:sz w:val="24"/>
                            <w14:ligatures w14:val="standardContextual"/>
                          </w:rPr>
                        </w:del>
                      </m:ctrlPr>
                    </m:dPr>
                    <m:e>
                      <m:sSub>
                        <m:sSubPr>
                          <m:ctrlPr>
                            <w:del w:id="4010" w:author="几" w:date="2025-01-28T01:06:00Z">
                              <w:rPr>
                                <w:rFonts w:ascii="Cambria Math" w:hAnsi="Cambria Math" w:eastAsia="宋体"/>
                                <w:sz w:val="24"/>
                                <w14:ligatures w14:val="standardContextual"/>
                              </w:rPr>
                            </w:del>
                          </m:ctrlPr>
                        </m:sSubPr>
                        <m:e>
                          <w:del w:id="4011" w:author="几" w:date="2025-01-28T01:06:00Z">
                            <m:r>
                              <m:rPr/>
                              <w:rPr>
                                <w:rFonts w:ascii="Cambria Math" w:hAnsi="Cambria Math" w:eastAsia="宋体"/>
                                <w:sz w:val="24"/>
                                <w14:ligatures w14:val="standardContextual"/>
                              </w:rPr>
                              <m:t>Y</m:t>
                            </m:r>
                          </w:del>
                          <m:ctrlPr>
                            <w:del w:id="4012" w:author="几" w:date="2025-01-28T01:06:00Z">
                              <w:rPr>
                                <w:rFonts w:ascii="Cambria Math" w:hAnsi="Cambria Math" w:eastAsia="宋体"/>
                                <w:sz w:val="24"/>
                                <w14:ligatures w14:val="standardContextual"/>
                              </w:rPr>
                            </w:del>
                          </m:ctrlPr>
                        </m:e>
                        <m:sub>
                          <w:del w:id="4013" w:author="几" w:date="2025-01-28T01:06:00Z">
                            <m:r>
                              <m:rPr>
                                <m:sty m:val="p"/>
                              </m:rPr>
                              <w:rPr>
                                <w:rFonts w:ascii="Cambria Math" w:hAnsi="Cambria Math" w:eastAsia="宋体"/>
                                <w:sz w:val="24"/>
                                <w14:ligatures w14:val="standardContextual"/>
                              </w:rPr>
                              <m:t>1</m:t>
                            </m:r>
                          </w:del>
                          <m:ctrlPr>
                            <w:del w:id="4014" w:author="几" w:date="2025-01-28T01:06:00Z">
                              <w:rPr>
                                <w:rFonts w:ascii="Cambria Math" w:hAnsi="Cambria Math" w:eastAsia="宋体"/>
                                <w:sz w:val="24"/>
                                <w14:ligatures w14:val="standardContextual"/>
                              </w:rPr>
                            </w:del>
                          </m:ctrlPr>
                        </m:sub>
                      </m:sSub>
                      <m:ctrlPr>
                        <w:del w:id="4015" w:author="几" w:date="2025-01-28T01:06:00Z">
                          <w:rPr>
                            <w:rFonts w:ascii="Cambria Math" w:hAnsi="Cambria Math" w:eastAsia="宋体"/>
                            <w:sz w:val="24"/>
                            <w14:ligatures w14:val="standardContextual"/>
                          </w:rPr>
                        </w:del>
                      </m:ctrlPr>
                    </m:e>
                  </m:d>
                  <m:ctrlPr>
                    <w:del w:id="4016" w:author="几" w:date="2025-01-28T01:06:00Z">
                      <w:rPr>
                        <w:rFonts w:ascii="Cambria Math" w:hAnsi="Cambria Math" w:eastAsia="宋体"/>
                        <w:sz w:val="24"/>
                        <w14:ligatures w14:val="standardContextual"/>
                      </w:rPr>
                    </w:del>
                  </m:ctrlPr>
                </m:den>
              </m:f>
              <w:del w:id="4017" w:author="几" w:date="2025-01-28T01:06:00Z">
                <m:r>
                  <m:rPr>
                    <m:sty m:val="p"/>
                  </m:rPr>
                  <w:rPr>
                    <w:rFonts w:hint="eastAsia" w:ascii="Cambria Math" w:hAnsi="Cambria Math" w:eastAsia="宋体"/>
                    <w:sz w:val="24"/>
                    <w14:ligatures w14:val="standardContextual"/>
                  </w:rPr>
                  <m:t>×</m:t>
                </m:r>
              </w:del>
              <w:del w:id="4018" w:author="几" w:date="2025-01-28T01:06:00Z">
                <m:r>
                  <m:rPr>
                    <m:sty m:val="p"/>
                  </m:rPr>
                  <w:rPr>
                    <w:rFonts w:ascii="Cambria Math" w:hAnsi="Cambria Math" w:eastAsia="宋体"/>
                    <w:sz w:val="24"/>
                    <w14:ligatures w14:val="standardContextual"/>
                  </w:rPr>
                  <m:t>100%</m:t>
                </m:r>
              </w:del>
              <m:d>
                <m:dPr>
                  <m:begChr m:val="（"/>
                  <m:endChr m:val="）"/>
                  <m:ctrlPr>
                    <w:del w:id="4019" w:author="几" w:date="2025-01-28T01:06:00Z">
                      <w:rPr>
                        <w:rFonts w:ascii="Cambria Math" w:hAnsi="Cambria Math" w:eastAsia="宋体" w:cs="Times New Roman"/>
                        <w:sz w:val="24"/>
                        <w14:ligatures w14:val="standardContextual"/>
                      </w:rPr>
                    </w:del>
                  </m:ctrlPr>
                </m:dPr>
                <m:e>
                  <w:del w:id="4020" w:author="几" w:date="2025-01-28T01:06:00Z">
                    <m:r>
                      <m:rPr>
                        <m:sty m:val="p"/>
                      </m:rPr>
                      <w:rPr>
                        <w:rFonts w:ascii="Cambria Math" w:hAnsi="Cambria Math" w:eastAsia="宋体" w:cs="Times New Roman"/>
                        <w:sz w:val="24"/>
                        <w14:ligatures w14:val="standardContextual"/>
                      </w:rPr>
                      <m:t>6.</m:t>
                    </m:r>
                  </w:del>
                  <w:del w:id="4021" w:author="几" w:date="2025-01-28T01:06:00Z">
                    <m:r>
                      <m:rPr>
                        <m:sty m:val="p"/>
                      </m:rPr>
                      <w:rPr>
                        <w:rFonts w:ascii="Cambria Math" w:hAnsi="Cambria Math" w:eastAsia="宋体" w:cs="Times New Roman"/>
                        <w:sz w:val="24"/>
                        <w:lang w:eastAsia="zh"/>
                        <w14:ligatures w14:val="standardContextual"/>
                      </w:rPr>
                      <m:t>8</m:t>
                    </m:r>
                  </w:del>
                  <m:ctrlPr>
                    <w:del w:id="4022" w:author="几" w:date="2025-01-28T01:06:00Z">
                      <w:rPr>
                        <w:rFonts w:ascii="Cambria Math" w:hAnsi="Cambria Math" w:eastAsia="宋体" w:cs="Times New Roman"/>
                        <w:sz w:val="24"/>
                        <w14:ligatures w14:val="standardContextual"/>
                      </w:rPr>
                    </w:del>
                  </m:ctrlPr>
                </m:e>
              </m:d>
              <m:ctrlPr>
                <w:del w:id="4023" w:author="几" w:date="2025-01-28T01:06:00Z">
                  <w:rPr>
                    <w:rFonts w:ascii="Cambria Math" w:hAnsi="Cambria Math" w:eastAsia="宋体" w:cs="Times New Roman"/>
                    <w:sz w:val="24"/>
                    <w14:ligatures w14:val="standardContextual"/>
                  </w:rPr>
                </w:del>
              </m:ctrlPr>
            </m:e>
          </m:eqArr>
        </m:oMath>
      </m:oMathPara>
    </w:p>
    <w:p w14:paraId="56BCCCF0">
      <w:pPr>
        <w:ind w:firstLine="420"/>
        <w:rPr>
          <w:del w:id="4024" w:author="几" w:date="2025-01-28T01:06:00Z"/>
          <w:rFonts w:ascii="Cambria Math" w:hAnsi="Times New Roman" w:cs="Times New Roman"/>
          <w:sz w:val="24"/>
          <w14:ligatures w14:val="standardContextual"/>
        </w:rPr>
      </w:pPr>
    </w:p>
    <w:p w14:paraId="71FF9D52">
      <w:pPr>
        <w:ind w:firstLine="0"/>
        <w:rPr>
          <w:del w:id="4026" w:author="几" w:date="2025-01-28T01:06:00Z"/>
          <w:rFonts w:ascii="Cambria Math" w:hAnsi="Times New Roman" w:cs="Times New Roman"/>
          <w:sz w:val="24"/>
          <w14:ligatures w14:val="standardContextual"/>
        </w:rPr>
        <w:pPrChange w:id="4025" w:author="几" w:date="2025-01-28T00:45:00Z">
          <w:pPr>
            <w:ind w:firstLine="420"/>
          </w:pPr>
        </w:pPrChange>
      </w:pPr>
      <w:del w:id="4027" w:author="几" w:date="2025-01-28T01:06:00Z">
        <w:r>
          <w:rPr>
            <w:rFonts w:ascii="Cambria Math" w:hAnsi="Times New Roman" w:cs="Times New Roman"/>
            <w:sz w:val="24"/>
            <w14:ligatures w14:val="standardContextual"/>
          </w:rPr>
          <w:delText>Momentum Metric</w:delText>
        </w:r>
      </w:del>
    </w:p>
    <w:p w14:paraId="764355E9">
      <w:pPr>
        <w:ind w:firstLine="0"/>
        <w:rPr>
          <w:del w:id="4029" w:author="几" w:date="2025-01-28T01:06:00Z"/>
          <w:rFonts w:ascii="Cambria Math" w:hAnsi="Times New Roman" w:cs="Times New Roman"/>
          <w:sz w:val="24"/>
          <w14:ligatures w14:val="standardContextual"/>
        </w:rPr>
        <w:pPrChange w:id="4028" w:author="几" w:date="2025-01-28T00:45:00Z">
          <w:pPr>
            <w:ind w:firstLine="420"/>
          </w:pPr>
        </w:pPrChange>
      </w:pPr>
      <w:del w:id="4030"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4032" w:author="几" w:date="2025-01-28T01:06:00Z"/>
          <w:rFonts w:ascii="Cambria Math" w:hAnsi="Times New Roman" w:cs="Times New Roman"/>
          <w:sz w:val="24"/>
          <w14:ligatures w14:val="standardContextual"/>
        </w:rPr>
        <w:pPrChange w:id="4031" w:author="几" w:date="2025-01-28T00:45:00Z">
          <w:pPr>
            <w:ind w:firstLine="420"/>
          </w:pPr>
        </w:pPrChange>
      </w:pPr>
      <m:oMathPara>
        <m:oMath>
          <m:eqArr>
            <m:eqArrPr>
              <m:maxDist m:val="1"/>
              <m:ctrlPr>
                <w:del w:id="4033" w:author="几" w:date="2025-01-28T01:06:00Z">
                  <w:rPr>
                    <w:rFonts w:ascii="Cambria Math" w:hAnsi="Cambria Math" w:cs="Times New Roman"/>
                    <w:i/>
                    <w:sz w:val="24"/>
                    <w14:ligatures w14:val="standardContextual"/>
                  </w:rPr>
                </w:del>
              </m:ctrlPr>
            </m:eqArrPr>
            <m:e>
              <w:del w:id="4034" w:author="几" w:date="2025-01-28T01:06:00Z">
                <m:r>
                  <m:rPr/>
                  <w:rPr>
                    <w:rFonts w:ascii="Cambria Math" w:hAnsi="Cambria Math" w:cs="Times New Roman"/>
                    <w:sz w:val="24"/>
                    <w14:ligatures w14:val="standardContextual"/>
                  </w:rPr>
                  <m:t>Impact= ∆Momentu</m:t>
                </m:r>
              </w:del>
              <m:sSub>
                <m:sSubPr>
                  <m:ctrlPr>
                    <w:del w:id="4035" w:author="几" w:date="2025-01-28T01:06:00Z">
                      <w:rPr>
                        <w:rFonts w:ascii="Cambria Math" w:hAnsi="Cambria Math" w:cs="Times New Roman"/>
                        <w:i/>
                        <w:sz w:val="24"/>
                        <w14:ligatures w14:val="standardContextual"/>
                      </w:rPr>
                    </w:del>
                  </m:ctrlPr>
                </m:sSubPr>
                <m:e>
                  <w:del w:id="4036" w:author="几" w:date="2025-01-28T01:06:00Z">
                    <m:r>
                      <m:rPr/>
                      <w:rPr>
                        <w:rFonts w:ascii="Cambria Math" w:hAnsi="Cambria Math" w:cs="Times New Roman"/>
                        <w:sz w:val="24"/>
                        <w14:ligatures w14:val="standardContextual"/>
                      </w:rPr>
                      <m:t>m</m:t>
                    </m:r>
                  </w:del>
                  <m:ctrlPr>
                    <w:del w:id="4037" w:author="几" w:date="2025-01-28T01:06:00Z">
                      <w:rPr>
                        <w:rFonts w:ascii="Cambria Math" w:hAnsi="Cambria Math" w:cs="Times New Roman"/>
                        <w:i/>
                        <w:sz w:val="24"/>
                        <w14:ligatures w14:val="standardContextual"/>
                      </w:rPr>
                    </w:del>
                  </m:ctrlPr>
                </m:e>
                <m:sub>
                  <w:del w:id="4038" w:author="几" w:date="2025-01-28T01:06:00Z">
                    <m:r>
                      <m:rPr/>
                      <w:rPr>
                        <w:rFonts w:ascii="Cambria Math" w:hAnsi="Cambria Math" w:cs="Times New Roman"/>
                        <w:sz w:val="24"/>
                        <w14:ligatures w14:val="standardContextual"/>
                      </w:rPr>
                      <m:t>in</m:t>
                    </m:r>
                  </w:del>
                  <m:ctrlPr>
                    <w:del w:id="4039" w:author="几" w:date="2025-01-28T01:06:00Z">
                      <w:rPr>
                        <w:rFonts w:ascii="Cambria Math" w:hAnsi="Cambria Math" w:cs="Times New Roman"/>
                        <w:i/>
                        <w:sz w:val="24"/>
                        <w14:ligatures w14:val="standardContextual"/>
                      </w:rPr>
                    </w:del>
                  </m:ctrlPr>
                </m:sub>
              </m:sSub>
              <w:del w:id="4040" w:author="几" w:date="2025-01-28T01:06:00Z">
                <m:r>
                  <m:rPr/>
                  <w:rPr>
                    <w:rFonts w:ascii="Cambria Math" w:hAnsi="Cambria Math" w:cs="Times New Roman"/>
                    <w:sz w:val="24"/>
                    <w14:ligatures w14:val="standardContextual"/>
                  </w:rPr>
                  <m:t>+ α∆Momentu</m:t>
                </m:r>
              </w:del>
              <m:sSub>
                <m:sSubPr>
                  <m:ctrlPr>
                    <w:del w:id="4041" w:author="几" w:date="2025-01-28T01:06:00Z">
                      <w:rPr>
                        <w:rFonts w:ascii="Cambria Math" w:hAnsi="Cambria Math" w:cs="Times New Roman"/>
                        <w:i/>
                        <w:sz w:val="24"/>
                        <w14:ligatures w14:val="standardContextual"/>
                      </w:rPr>
                    </w:del>
                  </m:ctrlPr>
                </m:sSubPr>
                <m:e>
                  <w:del w:id="4042" w:author="几" w:date="2025-01-28T01:06:00Z">
                    <m:r>
                      <m:rPr/>
                      <w:rPr>
                        <w:rFonts w:ascii="Cambria Math" w:hAnsi="Cambria Math" w:cs="Times New Roman"/>
                        <w:sz w:val="24"/>
                        <w14:ligatures w14:val="standardContextual"/>
                      </w:rPr>
                      <m:t>m</m:t>
                    </m:r>
                  </w:del>
                  <m:ctrlPr>
                    <w:del w:id="4043" w:author="几" w:date="2025-01-28T01:06:00Z">
                      <w:rPr>
                        <w:rFonts w:ascii="Cambria Math" w:hAnsi="Cambria Math" w:cs="Times New Roman"/>
                        <w:i/>
                        <w:sz w:val="24"/>
                        <w14:ligatures w14:val="standardContextual"/>
                      </w:rPr>
                    </w:del>
                  </m:ctrlPr>
                </m:e>
                <m:sub>
                  <w:del w:id="4044" w:author="几" w:date="2025-01-28T01:06:00Z">
                    <m:r>
                      <m:rPr/>
                      <w:rPr>
                        <w:rFonts w:ascii="Cambria Math" w:hAnsi="Cambria Math" w:cs="Times New Roman"/>
                        <w:sz w:val="24"/>
                        <w14:ligatures w14:val="standardContextual"/>
                      </w:rPr>
                      <m:t>after</m:t>
                    </m:r>
                  </w:del>
                  <m:ctrlPr>
                    <w:del w:id="4045" w:author="几" w:date="2025-01-28T01:06:00Z">
                      <w:rPr>
                        <w:rFonts w:ascii="Cambria Math" w:hAnsi="Cambria Math" w:cs="Times New Roman"/>
                        <w:i/>
                        <w:sz w:val="24"/>
                        <w14:ligatures w14:val="standardContextual"/>
                      </w:rPr>
                    </w:del>
                  </m:ctrlPr>
                </m:sub>
              </m:sSub>
              <w:del w:id="4046" w:author="几" w:date="2025-01-28T01:06:00Z">
                <m:r>
                  <m:rPr/>
                  <w:rPr>
                    <w:rFonts w:ascii="Cambria Math" w:hAnsi="Cambria Math" w:cs="Times New Roman"/>
                    <w:sz w:val="24"/>
                    <w14:ligatures w14:val="standardContextual"/>
                  </w:rPr>
                  <m:t>#</m:t>
                </m:r>
              </w:del>
              <m:d>
                <m:dPr>
                  <m:begChr m:val="（"/>
                  <m:endChr m:val="）"/>
                  <m:ctrlPr>
                    <w:del w:id="4047" w:author="几" w:date="2025-01-28T01:06:00Z">
                      <w:rPr>
                        <w:rFonts w:ascii="Cambria Math" w:hAnsi="Cambria Math" w:cs="Times New Roman"/>
                        <w:i/>
                        <w:sz w:val="24"/>
                        <w14:ligatures w14:val="standardContextual"/>
                      </w:rPr>
                    </w:del>
                  </m:ctrlPr>
                </m:dPr>
                <m:e>
                  <w:del w:id="4048" w:author="几" w:date="2025-01-28T01:06:00Z">
                    <m:r>
                      <m:rPr/>
                      <w:rPr>
                        <w:rFonts w:ascii="Cambria Math" w:hAnsi="Cambria Math" w:cs="Times New Roman"/>
                        <w:sz w:val="24"/>
                        <w14:ligatures w14:val="standardContextual"/>
                      </w:rPr>
                      <m:t>6.5</m:t>
                    </m:r>
                  </w:del>
                  <m:ctrlPr>
                    <w:del w:id="4049" w:author="几" w:date="2025-01-28T01:06:00Z">
                      <w:rPr>
                        <w:rFonts w:ascii="Cambria Math" w:hAnsi="Cambria Math" w:cs="Times New Roman"/>
                        <w:i/>
                        <w:sz w:val="24"/>
                        <w14:ligatures w14:val="standardContextual"/>
                      </w:rPr>
                    </w:del>
                  </m:ctrlPr>
                </m:e>
              </m:d>
              <m:ctrlPr>
                <w:del w:id="4050" w:author="几" w:date="2025-01-28T01:06:00Z">
                  <w:rPr>
                    <w:rFonts w:ascii="Cambria Math" w:hAnsi="Cambria Math" w:cs="Times New Roman"/>
                    <w:i/>
                    <w:sz w:val="24"/>
                    <w14:ligatures w14:val="standardContextual"/>
                  </w:rPr>
                </w:del>
              </m:ctrlPr>
            </m:e>
          </m:eqArr>
        </m:oMath>
      </m:oMathPara>
    </w:p>
    <w:p w14:paraId="0EA5DCE1">
      <w:pPr>
        <w:ind w:firstLine="0"/>
        <w:rPr>
          <w:del w:id="4052" w:author="几" w:date="2025-01-28T01:06:00Z"/>
          <w:rFonts w:ascii="Cambria Math" w:hAnsi="Times New Roman" w:cs="Times New Roman"/>
          <w:sz w:val="24"/>
          <w14:ligatures w14:val="standardContextual"/>
        </w:rPr>
        <w:pPrChange w:id="4051" w:author="几" w:date="2025-01-28T00:45:00Z">
          <w:pPr>
            <w:ind w:firstLine="420"/>
          </w:pPr>
        </w:pPrChange>
      </w:pPr>
      <w:del w:id="4053"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054" w:author="几" w:date="2025-01-28T01:06:00Z"/>
          <w:rFonts w:ascii="Times New Roman" w:hAnsi="Times New Roman" w:eastAsia="Times New Roman" w:cs="Times New Roman"/>
          <w:b/>
          <w:bCs/>
          <w:sz w:val="28"/>
          <w:szCs w:val="28"/>
          <w14:ligatures w14:val="standardContextual"/>
        </w:rPr>
      </w:pPr>
      <w:del w:id="4055" w:author="几" w:date="2025-01-28T01:06:00Z">
        <w:r>
          <w:rPr>
            <w:rFonts w:hint="eastAsia" w:ascii="Times New Roman" w:hAnsi="Times New Roman" w:eastAsia="Times New Roman" w:cs="Times New Roman"/>
            <w:b/>
            <w:bCs/>
            <w:sz w:val="28"/>
            <w:szCs w:val="28"/>
            <w14:ligatures w14:val="standardContextual"/>
          </w:rPr>
          <w:delText>6.3</w:delText>
        </w:r>
      </w:del>
      <w:del w:id="4056"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057" w:author="几" w:date="2025-01-28T01:06:00Z"/>
          <w:rFonts w:ascii="Cambria Math" w:hAnsi="Cambria Math" w:eastAsia="宋体" w:cs="Times New Roman"/>
          <w:sz w:val="24"/>
          <w14:ligatures w14:val="standardContextual"/>
        </w:rPr>
      </w:pPr>
      <w:del w:id="4058"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059" w:author="几" w:date="2025-01-28T01:06:00Z">
          <m:r>
            <m:rPr>
              <m:sty m:val="p"/>
            </m:rPr>
            <w:rPr>
              <w:rFonts w:hint="eastAsia" w:ascii="Cambria Math" w:hAnsi="Cambria Math" w:eastAsia="宋体" w:cs="Times New Roman"/>
              <w:sz w:val="24"/>
              <w14:ligatures w14:val="standardContextual"/>
            </w:rPr>
            <m:t>|</m:t>
          </m:r>
        </w:del>
        <w:del w:id="4060" w:author="几" w:date="2025-01-28T01:06:00Z">
          <m:r>
            <m:rPr/>
            <w:rPr>
              <w:rFonts w:hint="eastAsia" w:ascii="Cambria Math" w:hAnsi="Cambria Math" w:eastAsia="宋体" w:cs="Times New Roman"/>
              <w:sz w:val="24"/>
              <w14:ligatures w14:val="standardContextual"/>
            </w:rPr>
            <m:t>t</m:t>
          </m:r>
        </w:del>
        <w:del w:id="4061" w:author="几" w:date="2025-01-28T01:06:00Z">
          <m:r>
            <m:rPr>
              <m:sty m:val="p"/>
            </m:rPr>
            <w:rPr>
              <w:rFonts w:hint="eastAsia" w:ascii="Cambria Math" w:hAnsi="Cambria Math" w:eastAsia="宋体" w:cs="Times New Roman"/>
              <w:sz w:val="24"/>
              <w14:ligatures w14:val="standardContextual"/>
            </w:rPr>
            <m:t>|&gt;</m:t>
          </m:r>
        </w:del>
        <m:sSub>
          <m:sSubPr>
            <m:ctrlPr>
              <w:del w:id="4062" w:author="几" w:date="2025-01-28T01:06:00Z">
                <w:rPr>
                  <w:rFonts w:ascii="Cambria Math" w:hAnsi="Cambria Math" w:eastAsia="宋体" w:cs="Times New Roman"/>
                  <w:sz w:val="24"/>
                  <w14:ligatures w14:val="standardContextual"/>
                </w:rPr>
              </w:del>
            </m:ctrlPr>
          </m:sSubPr>
          <m:e>
            <w:del w:id="4063" w:author="几" w:date="2025-01-28T01:06:00Z">
              <m:r>
                <m:rPr/>
                <w:rPr>
                  <w:rFonts w:hint="eastAsia" w:ascii="Cambria Math" w:hAnsi="Cambria Math" w:eastAsia="宋体" w:cs="Times New Roman"/>
                  <w:sz w:val="24"/>
                  <w14:ligatures w14:val="standardContextual"/>
                </w:rPr>
                <m:t>t</m:t>
              </m:r>
            </w:del>
            <m:ctrlPr>
              <w:del w:id="4064" w:author="几" w:date="2025-01-28T01:06:00Z">
                <w:rPr>
                  <w:rFonts w:ascii="Cambria Math" w:hAnsi="Cambria Math" w:eastAsia="宋体" w:cs="Times New Roman"/>
                  <w:sz w:val="24"/>
                  <w14:ligatures w14:val="standardContextual"/>
                </w:rPr>
              </w:del>
            </m:ctrlPr>
          </m:e>
          <m:sub>
            <w:del w:id="4065" w:author="几" w:date="2025-01-28T01:06:00Z">
              <m:r>
                <m:rPr/>
                <w:rPr>
                  <w:rFonts w:hint="eastAsia" w:ascii="Cambria Math" w:hAnsi="Cambria Math" w:eastAsia="宋体" w:cs="Times New Roman"/>
                  <w:sz w:val="24"/>
                  <w14:ligatures w14:val="standardContextual"/>
                </w:rPr>
                <m:t>α</m:t>
              </m:r>
            </w:del>
            <w:del w:id="4066" w:author="几" w:date="2025-01-28T01:06:00Z">
              <m:r>
                <m:rPr>
                  <m:sty m:val="p"/>
                </m:rPr>
                <w:rPr>
                  <w:rFonts w:hint="eastAsia" w:ascii="Cambria Math" w:hAnsi="Cambria Math" w:eastAsia="宋体" w:cs="Times New Roman"/>
                  <w:sz w:val="24"/>
                  <w14:ligatures w14:val="standardContextual"/>
                </w:rPr>
                <m:t>/2</m:t>
              </m:r>
            </w:del>
            <m:ctrlPr>
              <w:del w:id="4067" w:author="几" w:date="2025-01-28T01:06:00Z">
                <w:rPr>
                  <w:rFonts w:ascii="Cambria Math" w:hAnsi="Cambria Math" w:eastAsia="宋体" w:cs="Times New Roman"/>
                  <w:sz w:val="24"/>
                  <w14:ligatures w14:val="standardContextual"/>
                </w:rPr>
              </w:del>
            </m:ctrlPr>
          </m:sub>
        </m:sSub>
        <w:del w:id="4068" w:author="几" w:date="2025-01-28T01:06:00Z">
          <m:r>
            <m:rPr>
              <m:sty m:val="p"/>
            </m:rPr>
            <w:rPr>
              <w:rFonts w:hint="eastAsia" w:ascii="Cambria Math" w:hAnsi="Cambria Math" w:eastAsia="宋体" w:cs="Times New Roman"/>
              <w:sz w:val="24"/>
              <w14:ligatures w14:val="standardContextual"/>
            </w:rPr>
            <m:t>(</m:t>
          </m:r>
        </w:del>
        <w:del w:id="4069" w:author="几" w:date="2025-01-28T01:06:00Z">
          <m:r>
            <m:rPr/>
            <w:rPr>
              <w:rFonts w:hint="eastAsia" w:ascii="Cambria Math" w:hAnsi="Cambria Math" w:eastAsia="宋体" w:cs="Times New Roman"/>
              <w:sz w:val="24"/>
              <w14:ligatures w14:val="standardContextual"/>
            </w:rPr>
            <m:t>df</m:t>
          </m:r>
        </w:del>
        <w:del w:id="4070"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071" w:author="几" w:date="2025-01-28T01:06:00Z"/>
          <w:rFonts w:ascii="Cambria Math" w:hAnsi="Cambria Math" w:eastAsia="宋体" w:cs="Times New Roman"/>
          <w:sz w:val="24"/>
          <w14:ligatures w14:val="standardContextual"/>
        </w:rPr>
      </w:pPr>
      <w:del w:id="4072"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073" w:author="几" w:date="2025-01-28T01:06:00Z">
          <m:r>
            <m:rPr>
              <m:sty m:val="p"/>
            </m:rPr>
            <w:rPr>
              <w:rFonts w:hint="eastAsia" w:ascii="Cambria Math" w:hAnsi="Cambria Math" w:eastAsia="宋体" w:cs="Times New Roman"/>
              <w:sz w:val="24"/>
              <w14:ligatures w14:val="standardContextual"/>
            </w:rPr>
            <m:t>|</m:t>
          </m:r>
        </w:del>
        <w:del w:id="4074" w:author="几" w:date="2025-01-28T01:06:00Z">
          <m:r>
            <m:rPr/>
            <w:rPr>
              <w:rFonts w:hint="eastAsia" w:ascii="Cambria Math" w:hAnsi="Cambria Math" w:eastAsia="宋体" w:cs="Times New Roman"/>
              <w:sz w:val="24"/>
              <w14:ligatures w14:val="standardContextual"/>
            </w:rPr>
            <m:t>t</m:t>
          </m:r>
        </w:del>
        <w:del w:id="4075" w:author="几" w:date="2025-01-28T01:06:00Z">
          <m:r>
            <m:rPr>
              <m:sty m:val="p"/>
            </m:rPr>
            <w:rPr>
              <w:rFonts w:hint="eastAsia" w:ascii="Cambria Math" w:hAnsi="Cambria Math" w:eastAsia="宋体" w:cs="Times New Roman"/>
              <w:sz w:val="24"/>
              <w14:ligatures w14:val="standardContextual"/>
            </w:rPr>
            <m:t>|≤</m:t>
          </m:r>
        </w:del>
        <m:sSub>
          <m:sSubPr>
            <m:ctrlPr>
              <w:del w:id="4076" w:author="几" w:date="2025-01-28T01:06:00Z">
                <w:rPr>
                  <w:rFonts w:ascii="Cambria Math" w:hAnsi="Cambria Math" w:eastAsia="宋体" w:cs="Times New Roman"/>
                  <w:sz w:val="24"/>
                  <w14:ligatures w14:val="standardContextual"/>
                </w:rPr>
              </w:del>
            </m:ctrlPr>
          </m:sSubPr>
          <m:e>
            <w:del w:id="4077" w:author="几" w:date="2025-01-28T01:06:00Z">
              <m:r>
                <m:rPr/>
                <w:rPr>
                  <w:rFonts w:hint="eastAsia" w:ascii="Cambria Math" w:hAnsi="Cambria Math" w:eastAsia="宋体" w:cs="Times New Roman"/>
                  <w:sz w:val="24"/>
                  <w14:ligatures w14:val="standardContextual"/>
                </w:rPr>
                <m:t>t</m:t>
              </m:r>
            </w:del>
            <m:ctrlPr>
              <w:del w:id="4078" w:author="几" w:date="2025-01-28T01:06:00Z">
                <w:rPr>
                  <w:rFonts w:ascii="Cambria Math" w:hAnsi="Cambria Math" w:eastAsia="宋体" w:cs="Times New Roman"/>
                  <w:sz w:val="24"/>
                  <w14:ligatures w14:val="standardContextual"/>
                </w:rPr>
              </w:del>
            </m:ctrlPr>
          </m:e>
          <m:sub>
            <w:del w:id="4079" w:author="几" w:date="2025-01-28T01:06:00Z">
              <m:r>
                <m:rPr/>
                <w:rPr>
                  <w:rFonts w:hint="eastAsia" w:ascii="Cambria Math" w:hAnsi="Cambria Math" w:eastAsia="宋体" w:cs="Times New Roman"/>
                  <w:sz w:val="24"/>
                  <w14:ligatures w14:val="standardContextual"/>
                </w:rPr>
                <m:t>α</m:t>
              </m:r>
            </w:del>
            <w:del w:id="4080" w:author="几" w:date="2025-01-28T01:06:00Z">
              <m:r>
                <m:rPr>
                  <m:sty m:val="p"/>
                </m:rPr>
                <w:rPr>
                  <w:rFonts w:hint="eastAsia" w:ascii="Cambria Math" w:hAnsi="Cambria Math" w:eastAsia="宋体" w:cs="Times New Roman"/>
                  <w:sz w:val="24"/>
                  <w14:ligatures w14:val="standardContextual"/>
                </w:rPr>
                <m:t>/2</m:t>
              </m:r>
            </w:del>
            <m:ctrlPr>
              <w:del w:id="4081" w:author="几" w:date="2025-01-28T01:06:00Z">
                <w:rPr>
                  <w:rFonts w:ascii="Cambria Math" w:hAnsi="Cambria Math" w:eastAsia="宋体" w:cs="Times New Roman"/>
                  <w:sz w:val="24"/>
                  <w14:ligatures w14:val="standardContextual"/>
                </w:rPr>
              </w:del>
            </m:ctrlPr>
          </m:sub>
        </m:sSub>
        <w:del w:id="4082" w:author="几" w:date="2025-01-28T01:06:00Z">
          <m:r>
            <m:rPr>
              <m:sty m:val="p"/>
            </m:rPr>
            <w:rPr>
              <w:rFonts w:hint="eastAsia" w:ascii="Cambria Math" w:hAnsi="Cambria Math" w:eastAsia="宋体" w:cs="Times New Roman"/>
              <w:sz w:val="24"/>
              <w14:ligatures w14:val="standardContextual"/>
            </w:rPr>
            <m:t>(</m:t>
          </m:r>
        </w:del>
        <w:del w:id="4083" w:author="几" w:date="2025-01-28T01:06:00Z">
          <m:r>
            <m:rPr/>
            <w:rPr>
              <w:rFonts w:hint="eastAsia" w:ascii="Cambria Math" w:hAnsi="Cambria Math" w:eastAsia="宋体" w:cs="Times New Roman"/>
              <w:sz w:val="24"/>
              <w14:ligatures w14:val="standardContextual"/>
            </w:rPr>
            <m:t>df</m:t>
          </m:r>
        </w:del>
        <w:del w:id="4084"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085" w:author="几" w:date="2025-01-28T01:06:00Z"/>
          <w:rFonts w:ascii="Cambria Math" w:hAnsi="Cambria Math" w:eastAsia="宋体" w:cs="Times New Roman"/>
          <w:sz w:val="24"/>
          <w14:ligatures w14:val="standardContextual"/>
        </w:rPr>
      </w:pPr>
      <w:del w:id="4086"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087" w:author="几" w:date="2025-01-28T01:06:00Z">
        <w:r>
          <w:rPr>
            <w:rFonts w:ascii="Cambria Math" w:hAnsi="Times New Roman" w:eastAsia="Times New Roman" w:cs="Times New Roman"/>
            <w:sz w:val="24"/>
            <w14:ligatures w14:val="standardContextual"/>
          </w:rPr>
          <w:delText>US women's volleyball players</w:delText>
        </w:r>
      </w:del>
      <w:del w:id="4088"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089" w:author="几" w:date="2025-01-28T01:06:00Z">
        <w:r>
          <w:rPr>
            <w:rFonts w:ascii="Cambria Math" w:hAnsi="Times New Roman" w:eastAsia="Times New Roman" w:cs="Times New Roman"/>
            <w:sz w:val="24"/>
            <w14:ligatures w14:val="standardContextual"/>
          </w:rPr>
          <w:delText>women's volleyball team</w:delText>
        </w:r>
      </w:del>
      <w:del w:id="4090"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091" w:author="几" w:date="2025-01-28T01:06:00Z"/>
          <w:rFonts w:ascii="Cambria Math" w:hAnsi="Cambria Math" w:eastAsia="宋体" w:cs="Times New Roman"/>
          <w:sz w:val="24"/>
          <w14:ligatures w14:val="standardContextual"/>
        </w:rPr>
      </w:pPr>
      <m:oMathPara>
        <m:oMath>
          <m:sSub>
            <m:sSubPr>
              <m:ctrlPr>
                <w:del w:id="4092" w:author="几" w:date="2025-01-28T01:06:00Z">
                  <w:rPr>
                    <w:rFonts w:ascii="Cambria Math" w:hAnsi="Cambria Math" w:eastAsia="宋体" w:cs="Times New Roman"/>
                    <w:sz w:val="24"/>
                    <w14:ligatures w14:val="standardContextual"/>
                  </w:rPr>
                </w:del>
              </m:ctrlPr>
            </m:sSubPr>
            <m:e>
              <w:del w:id="4093" w:author="几" w:date="2025-01-28T01:06:00Z">
                <m:r>
                  <m:rPr/>
                  <w:rPr>
                    <w:rFonts w:ascii="Cambria Math" w:hAnsi="Cambria Math" w:eastAsia="宋体" w:cs="Times New Roman"/>
                    <w:sz w:val="24"/>
                    <w14:ligatures w14:val="standardContextual"/>
                  </w:rPr>
                  <m:t>Y</m:t>
                </m:r>
              </w:del>
              <m:ctrlPr>
                <w:del w:id="4094" w:author="几" w:date="2025-01-28T01:06:00Z">
                  <w:rPr>
                    <w:rFonts w:ascii="Cambria Math" w:hAnsi="Cambria Math" w:eastAsia="宋体" w:cs="Times New Roman"/>
                    <w:sz w:val="24"/>
                    <w14:ligatures w14:val="standardContextual"/>
                  </w:rPr>
                </w:del>
              </m:ctrlPr>
            </m:e>
            <m:sub>
              <w:del w:id="4095" w:author="几" w:date="2025-01-28T01:06:00Z">
                <m:r>
                  <m:rPr>
                    <m:sty m:val="p"/>
                  </m:rPr>
                  <w:rPr>
                    <w:rFonts w:ascii="Cambria Math" w:hAnsi="Cambria Math" w:eastAsia="宋体" w:cs="Times New Roman"/>
                    <w:sz w:val="24"/>
                    <w14:ligatures w14:val="standardContextual"/>
                  </w:rPr>
                  <m:t>1</m:t>
                </m:r>
              </w:del>
              <m:ctrlPr>
                <w:del w:id="4096" w:author="几" w:date="2025-01-28T01:06:00Z">
                  <w:rPr>
                    <w:rFonts w:ascii="Cambria Math" w:hAnsi="Cambria Math" w:eastAsia="宋体" w:cs="Times New Roman"/>
                    <w:sz w:val="24"/>
                    <w14:ligatures w14:val="standardContextual"/>
                  </w:rPr>
                </w:del>
              </m:ctrlPr>
            </m:sub>
          </m:sSub>
          <w:del w:id="4097" w:author="几" w:date="2025-01-28T01:06:00Z">
            <m:r>
              <m:rPr>
                <m:sty m:val="p"/>
              </m:rPr>
              <w:rPr>
                <w:rFonts w:ascii="Cambria Math" w:hAnsi="Cambria Math" w:eastAsia="宋体" w:cs="Times New Roman"/>
                <w:sz w:val="24"/>
                <w14:ligatures w14:val="standardContextual"/>
              </w:rPr>
              <m:t>=</m:t>
            </m:r>
          </w:del>
          <m:d>
            <m:dPr>
              <m:begChr m:val="{"/>
              <m:endChr m:val="}"/>
              <m:ctrlPr>
                <w:del w:id="4098" w:author="几" w:date="2025-01-28T01:06:00Z">
                  <w:rPr>
                    <w:rFonts w:ascii="Cambria Math" w:hAnsi="Cambria Math" w:eastAsia="宋体" w:cs="Times New Roman"/>
                    <w:sz w:val="24"/>
                    <w14:ligatures w14:val="standardContextual"/>
                  </w:rPr>
                </w:del>
              </m:ctrlPr>
            </m:dPr>
            <m:e>
              <w:del w:id="4099" w:author="几" w:date="2025-01-28T01:06:00Z">
                <m:r>
                  <m:rPr>
                    <m:sty m:val="p"/>
                  </m:rPr>
                  <w:rPr>
                    <w:rFonts w:ascii="Cambria Math" w:hAnsi="Cambria Math" w:eastAsia="宋体" w:cs="Times New Roman"/>
                    <w:sz w:val="24"/>
                    <w14:ligatures w14:val="standardContextual"/>
                  </w:rPr>
                  <m:t>1,1,1,2,2,1,2,1</m:t>
                </m:r>
              </w:del>
              <m:ctrlPr>
                <w:del w:id="4100" w:author="几" w:date="2025-01-28T01:06:00Z">
                  <w:rPr>
                    <w:rFonts w:ascii="Cambria Math" w:hAnsi="Cambria Math" w:eastAsia="宋体" w:cs="Times New Roman"/>
                    <w:sz w:val="24"/>
                    <w14:ligatures w14:val="standardContextual"/>
                  </w:rPr>
                </w:del>
              </m:ctrlPr>
            </m:e>
          </m:d>
        </m:oMath>
      </m:oMathPara>
    </w:p>
    <w:p w14:paraId="6F7BD096">
      <w:pPr>
        <w:ind w:firstLine="420"/>
        <w:rPr>
          <w:del w:id="4101" w:author="几" w:date="2025-01-28T01:06:00Z"/>
          <w:rFonts w:ascii="Cambria Math" w:hAnsi="Cambria Math" w:eastAsia="宋体" w:cs="Times New Roman"/>
          <w:sz w:val="24"/>
          <w14:ligatures w14:val="standardContextual"/>
        </w:rPr>
      </w:pPr>
      <m:oMathPara>
        <m:oMath>
          <m:sSub>
            <m:sSubPr>
              <m:ctrlPr>
                <w:del w:id="4102" w:author="几" w:date="2025-01-28T01:06:00Z">
                  <w:rPr>
                    <w:rFonts w:ascii="Cambria Math" w:hAnsi="Cambria Math" w:eastAsia="宋体" w:cs="Times New Roman"/>
                    <w:sz w:val="24"/>
                    <w14:ligatures w14:val="standardContextual"/>
                  </w:rPr>
                </w:del>
              </m:ctrlPr>
            </m:sSubPr>
            <m:e>
              <w:del w:id="4103" w:author="几" w:date="2025-01-28T01:06:00Z">
                <m:r>
                  <m:rPr/>
                  <w:rPr>
                    <w:rFonts w:ascii="Cambria Math" w:hAnsi="Cambria Math" w:eastAsia="宋体" w:cs="Times New Roman"/>
                    <w:sz w:val="24"/>
                    <w14:ligatures w14:val="standardContextual"/>
                  </w:rPr>
                  <m:t>Y</m:t>
                </m:r>
              </w:del>
              <m:ctrlPr>
                <w:del w:id="4104" w:author="几" w:date="2025-01-28T01:06:00Z">
                  <w:rPr>
                    <w:rFonts w:ascii="Cambria Math" w:hAnsi="Cambria Math" w:eastAsia="宋体" w:cs="Times New Roman"/>
                    <w:sz w:val="24"/>
                    <w14:ligatures w14:val="standardContextual"/>
                  </w:rPr>
                </w:del>
              </m:ctrlPr>
            </m:e>
            <m:sub>
              <w:del w:id="4105" w:author="几" w:date="2025-01-28T01:06:00Z">
                <m:r>
                  <m:rPr>
                    <m:sty m:val="p"/>
                  </m:rPr>
                  <w:rPr>
                    <w:rFonts w:ascii="Cambria Math" w:hAnsi="Cambria Math" w:eastAsia="宋体" w:cs="Times New Roman"/>
                    <w:sz w:val="24"/>
                    <w14:ligatures w14:val="standardContextual"/>
                  </w:rPr>
                  <m:t>2</m:t>
                </m:r>
              </w:del>
              <m:ctrlPr>
                <w:del w:id="4106" w:author="几" w:date="2025-01-28T01:06:00Z">
                  <w:rPr>
                    <w:rFonts w:ascii="Cambria Math" w:hAnsi="Cambria Math" w:eastAsia="宋体" w:cs="Times New Roman"/>
                    <w:sz w:val="24"/>
                    <w14:ligatures w14:val="standardContextual"/>
                  </w:rPr>
                </w:del>
              </m:ctrlPr>
            </m:sub>
          </m:sSub>
          <w:del w:id="4107" w:author="几" w:date="2025-01-28T01:06:00Z">
            <m:r>
              <m:rPr>
                <m:sty m:val="p"/>
              </m:rPr>
              <w:rPr>
                <w:rFonts w:ascii="Cambria Math" w:hAnsi="Cambria Math" w:eastAsia="宋体" w:cs="Times New Roman"/>
                <w:sz w:val="24"/>
                <w14:ligatures w14:val="standardContextual"/>
              </w:rPr>
              <m:t>=</m:t>
            </m:r>
          </w:del>
          <m:d>
            <m:dPr>
              <m:begChr m:val="{"/>
              <m:endChr m:val="}"/>
              <m:ctrlPr>
                <w:del w:id="4108" w:author="几" w:date="2025-01-28T01:06:00Z">
                  <w:rPr>
                    <w:rFonts w:ascii="Cambria Math" w:hAnsi="Cambria Math" w:eastAsia="宋体" w:cs="Times New Roman"/>
                    <w:sz w:val="24"/>
                    <w14:ligatures w14:val="standardContextual"/>
                  </w:rPr>
                </w:del>
              </m:ctrlPr>
            </m:dPr>
            <m:e>
              <w:del w:id="4109" w:author="几" w:date="2025-01-28T01:06:00Z">
                <m:r>
                  <m:rPr>
                    <m:sty m:val="p"/>
                  </m:rPr>
                  <w:rPr>
                    <w:rFonts w:ascii="Cambria Math" w:hAnsi="Cambria Math" w:eastAsia="宋体" w:cs="Times New Roman"/>
                    <w:sz w:val="24"/>
                    <w14:ligatures w14:val="standardContextual"/>
                  </w:rPr>
                  <m:t>2,2,2,2,3,2,3,2</m:t>
                </m:r>
              </w:del>
              <m:ctrlPr>
                <w:del w:id="4110" w:author="几" w:date="2025-01-28T01:06:00Z">
                  <w:rPr>
                    <w:rFonts w:ascii="Cambria Math" w:hAnsi="Cambria Math" w:eastAsia="宋体" w:cs="Times New Roman"/>
                    <w:sz w:val="24"/>
                    <w14:ligatures w14:val="standardContextual"/>
                  </w:rPr>
                </w:del>
              </m:ctrlPr>
            </m:e>
          </m:d>
        </m:oMath>
      </m:oMathPara>
    </w:p>
    <w:p w14:paraId="7BFDF902">
      <w:pPr>
        <w:ind w:firstLine="420"/>
        <w:rPr>
          <w:del w:id="4111" w:author="几" w:date="2025-01-28T01:06:00Z"/>
          <w:rFonts w:ascii="Cambria Math" w:hAnsi="Cambria Math" w:eastAsia="宋体" w:cs="Times New Roman"/>
          <w:sz w:val="24"/>
          <w14:ligatures w14:val="standardContextual"/>
        </w:rPr>
      </w:pPr>
      <w:del w:id="4112" w:author="几" w:date="2025-01-28T01:06:00Z">
        <w:r>
          <w:rPr>
            <w:rFonts w:hint="eastAsia" w:ascii="Cambria Math" w:hAnsi="Times New Roman" w:eastAsia="Times New Roman" w:cs="Times New Roman"/>
            <w:sz w:val="24"/>
            <w14:ligatures w14:val="standardContextual"/>
          </w:rPr>
          <w:delText xml:space="preserve">The </w:delText>
        </w:r>
      </w:del>
      <w:del w:id="4113" w:author="几" w:date="2025-01-28T01:06:00Z">
        <w:r>
          <w:rPr>
            <w:rFonts w:ascii="Cambria Math" w:hAnsi="Times New Roman" w:eastAsia="Times New Roman" w:cs="Times New Roman"/>
            <w:sz w:val="24"/>
            <w14:ligatures w14:val="standardContextual"/>
          </w:rPr>
          <w:delText>p value</w:delText>
        </w:r>
      </w:del>
      <w:del w:id="4114" w:author="几" w:date="2025-01-28T01:06:00Z">
        <w:r>
          <w:rPr>
            <w:rFonts w:hint="eastAsia" w:ascii="Cambria Math" w:hAnsi="Times New Roman" w:eastAsia="Times New Roman" w:cs="Times New Roman"/>
            <w:sz w:val="24"/>
            <w14:ligatures w14:val="standardContextual"/>
          </w:rPr>
          <w:delText xml:space="preserve"> obtained by t test is </w:delText>
        </w:r>
      </w:del>
      <w:del w:id="4115" w:author="几" w:date="2025-01-28T01:06:00Z">
        <w:r>
          <w:rPr>
            <w:rFonts w:ascii="Cambria Math" w:hAnsi="Times New Roman" w:eastAsia="Times New Roman" w:cs="Times New Roman"/>
            <w:sz w:val="24"/>
            <w14:ligatures w14:val="standardContextual"/>
          </w:rPr>
          <w:delText>0.0011</w:delText>
        </w:r>
      </w:del>
      <w:del w:id="4116"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117" w:author="几" w:date="2025-01-28T01:06:00Z"/>
          <w:rFonts w:ascii="Cambria Math" w:hAnsi="Cambria Math" w:eastAsia="宋体" w:cs="Times New Roman"/>
          <w:sz w:val="24"/>
          <w14:ligatures w14:val="standardContextual"/>
        </w:rPr>
      </w:pPr>
      <w:del w:id="4118"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119" w:author="几" w:date="2025-01-28T01:06:00Z">
        <w:r>
          <w:rPr>
            <w:rFonts w:ascii="Cambria Math" w:hAnsi="Times New Roman" w:eastAsia="Times New Roman" w:cs="Times New Roman"/>
            <w:sz w:val="24"/>
            <w14:ligatures w14:val="standardContextual"/>
          </w:rPr>
          <w:delText>Chinese gymnastics team</w:delText>
        </w:r>
      </w:del>
      <w:del w:id="4120"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121" w:author="几" w:date="2025-01-28T01:06:00Z">
        <w:r>
          <w:rPr>
            <w:rFonts w:ascii="Cambria Math" w:hAnsi="Times New Roman" w:eastAsia="Times New Roman" w:cs="Times New Roman"/>
            <w:sz w:val="24"/>
            <w14:ligatures w14:val="standardContextual"/>
          </w:rPr>
          <w:delText>Nabieva</w:delText>
        </w:r>
      </w:del>
      <w:del w:id="4122" w:author="几" w:date="2025-01-28T01:06:00Z">
        <w:r>
          <w:rPr>
            <w:rFonts w:hint="eastAsia" w:ascii="Cambria Math" w:hAnsi="Times New Roman" w:eastAsia="Times New Roman" w:cs="Times New Roman"/>
            <w:sz w:val="24"/>
            <w14:ligatures w14:val="standardContextual"/>
          </w:rPr>
          <w:delText xml:space="preserve"> coached the </w:delText>
        </w:r>
      </w:del>
      <w:del w:id="4123" w:author="几" w:date="2025-01-28T01:06:00Z">
        <w:r>
          <w:rPr>
            <w:rFonts w:ascii="Cambria Math" w:hAnsi="Times New Roman" w:eastAsia="Times New Roman" w:cs="Times New Roman"/>
            <w:sz w:val="24"/>
            <w14:ligatures w14:val="standardContextual"/>
          </w:rPr>
          <w:delText>Chinese gymnastics team</w:delText>
        </w:r>
      </w:del>
      <w:del w:id="4124"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125" w:author="几" w:date="2025-01-28T01:06:00Z"/>
          <w:rFonts w:ascii="Cambria Math" w:hAnsi="Cambria Math" w:eastAsia="宋体" w:cs="Times New Roman"/>
          <w:sz w:val="24"/>
          <w14:ligatures w14:val="standardContextual"/>
        </w:rPr>
      </w:pPr>
      <m:oMathPara>
        <m:oMath>
          <m:sSub>
            <m:sSubPr>
              <m:ctrlPr>
                <w:del w:id="4126" w:author="几" w:date="2025-01-28T01:06:00Z">
                  <w:rPr>
                    <w:rFonts w:ascii="Cambria Math" w:hAnsi="Cambria Math" w:eastAsia="宋体" w:cs="Times New Roman"/>
                    <w:sz w:val="24"/>
                    <w14:ligatures w14:val="standardContextual"/>
                  </w:rPr>
                </w:del>
              </m:ctrlPr>
            </m:sSubPr>
            <m:e>
              <w:del w:id="4127" w:author="几" w:date="2025-01-28T01:06:00Z">
                <m:r>
                  <m:rPr/>
                  <w:rPr>
                    <w:rFonts w:ascii="Cambria Math" w:hAnsi="Cambria Math" w:eastAsia="宋体" w:cs="Times New Roman"/>
                    <w:sz w:val="24"/>
                    <w14:ligatures w14:val="standardContextual"/>
                  </w:rPr>
                  <m:t>Y</m:t>
                </m:r>
              </w:del>
              <m:ctrlPr>
                <w:del w:id="4128" w:author="几" w:date="2025-01-28T01:06:00Z">
                  <w:rPr>
                    <w:rFonts w:ascii="Cambria Math" w:hAnsi="Cambria Math" w:eastAsia="宋体" w:cs="Times New Roman"/>
                    <w:sz w:val="24"/>
                    <w14:ligatures w14:val="standardContextual"/>
                  </w:rPr>
                </w:del>
              </m:ctrlPr>
            </m:e>
            <m:sub>
              <w:del w:id="4129" w:author="几" w:date="2025-01-28T01:06:00Z">
                <m:r>
                  <m:rPr>
                    <m:sty m:val="p"/>
                  </m:rPr>
                  <w:rPr>
                    <w:rFonts w:ascii="Cambria Math" w:hAnsi="Cambria Math" w:eastAsia="宋体" w:cs="Times New Roman"/>
                    <w:sz w:val="24"/>
                    <w14:ligatures w14:val="standardContextual"/>
                  </w:rPr>
                  <m:t>1</m:t>
                </m:r>
              </w:del>
              <m:ctrlPr>
                <w:del w:id="4130" w:author="几" w:date="2025-01-28T01:06:00Z">
                  <w:rPr>
                    <w:rFonts w:ascii="Cambria Math" w:hAnsi="Cambria Math" w:eastAsia="宋体" w:cs="Times New Roman"/>
                    <w:sz w:val="24"/>
                    <w14:ligatures w14:val="standardContextual"/>
                  </w:rPr>
                </w:del>
              </m:ctrlPr>
            </m:sub>
          </m:sSub>
          <w:del w:id="4131" w:author="几" w:date="2025-01-28T01:06:00Z">
            <m:r>
              <m:rPr>
                <m:sty m:val="p"/>
              </m:rPr>
              <w:rPr>
                <w:rFonts w:ascii="Cambria Math" w:hAnsi="Cambria Math" w:eastAsia="宋体" w:cs="Times New Roman"/>
                <w:sz w:val="24"/>
                <w14:ligatures w14:val="standardContextual"/>
              </w:rPr>
              <m:t>=</m:t>
            </m:r>
          </w:del>
          <m:d>
            <m:dPr>
              <m:begChr m:val="{"/>
              <m:endChr m:val="}"/>
              <m:ctrlPr>
                <w:del w:id="4132" w:author="几" w:date="2025-01-28T01:06:00Z">
                  <w:rPr>
                    <w:rFonts w:ascii="Cambria Math" w:hAnsi="Cambria Math" w:eastAsia="宋体" w:cs="Times New Roman"/>
                    <w:sz w:val="24"/>
                    <w14:ligatures w14:val="standardContextual"/>
                  </w:rPr>
                </w:del>
              </m:ctrlPr>
            </m:dPr>
            <m:e>
              <w:del w:id="4133" w:author="几" w:date="2025-01-28T01:06:00Z">
                <m:r>
                  <m:rPr>
                    <m:sty m:val="p"/>
                  </m:rPr>
                  <w:rPr>
                    <w:rFonts w:ascii="Cambria Math" w:hAnsi="Cambria Math" w:eastAsia="宋体" w:cs="Times New Roman"/>
                    <w:sz w:val="24"/>
                    <w14:ligatures w14:val="standardContextual"/>
                  </w:rPr>
                  <m:t>1,1,1,1,1,1,1,1,1</m:t>
                </m:r>
              </w:del>
              <m:ctrlPr>
                <w:del w:id="4134" w:author="几" w:date="2025-01-28T01:06:00Z">
                  <w:rPr>
                    <w:rFonts w:ascii="Cambria Math" w:hAnsi="Cambria Math" w:eastAsia="宋体" w:cs="Times New Roman"/>
                    <w:sz w:val="24"/>
                    <w14:ligatures w14:val="standardContextual"/>
                  </w:rPr>
                </w:del>
              </m:ctrlPr>
            </m:e>
          </m:d>
        </m:oMath>
      </m:oMathPara>
    </w:p>
    <w:p w14:paraId="4723DAFC">
      <w:pPr>
        <w:ind w:firstLine="420"/>
        <w:rPr>
          <w:del w:id="4135" w:author="几" w:date="2025-01-28T01:06:00Z"/>
          <w:rFonts w:ascii="Cambria Math" w:hAnsi="Cambria Math" w:eastAsia="宋体" w:cs="Times New Roman"/>
          <w:sz w:val="24"/>
          <w14:ligatures w14:val="standardContextual"/>
        </w:rPr>
      </w:pPr>
      <m:oMathPara>
        <m:oMath>
          <m:sSub>
            <m:sSubPr>
              <m:ctrlPr>
                <w:del w:id="4136" w:author="几" w:date="2025-01-28T01:06:00Z">
                  <w:rPr>
                    <w:rFonts w:ascii="Cambria Math" w:hAnsi="Cambria Math" w:eastAsia="宋体" w:cs="Times New Roman"/>
                    <w:sz w:val="24"/>
                    <w14:ligatures w14:val="standardContextual"/>
                  </w:rPr>
                </w:del>
              </m:ctrlPr>
            </m:sSubPr>
            <m:e>
              <w:del w:id="4137" w:author="几" w:date="2025-01-28T01:06:00Z">
                <m:r>
                  <m:rPr/>
                  <w:rPr>
                    <w:rFonts w:ascii="Cambria Math" w:hAnsi="Cambria Math" w:eastAsia="宋体" w:cs="Times New Roman"/>
                    <w:sz w:val="24"/>
                    <w14:ligatures w14:val="standardContextual"/>
                  </w:rPr>
                  <m:t>Y</m:t>
                </m:r>
              </w:del>
              <m:ctrlPr>
                <w:del w:id="4138" w:author="几" w:date="2025-01-28T01:06:00Z">
                  <w:rPr>
                    <w:rFonts w:ascii="Cambria Math" w:hAnsi="Cambria Math" w:eastAsia="宋体" w:cs="Times New Roman"/>
                    <w:sz w:val="24"/>
                    <w14:ligatures w14:val="standardContextual"/>
                  </w:rPr>
                </w:del>
              </m:ctrlPr>
            </m:e>
            <m:sub>
              <w:del w:id="4139" w:author="几" w:date="2025-01-28T01:06:00Z">
                <m:r>
                  <m:rPr>
                    <m:sty m:val="p"/>
                  </m:rPr>
                  <w:rPr>
                    <w:rFonts w:ascii="Cambria Math" w:hAnsi="Cambria Math" w:eastAsia="宋体" w:cs="Times New Roman"/>
                    <w:sz w:val="24"/>
                    <w14:ligatures w14:val="standardContextual"/>
                  </w:rPr>
                  <m:t>2</m:t>
                </m:r>
              </w:del>
              <m:ctrlPr>
                <w:del w:id="4140" w:author="几" w:date="2025-01-28T01:06:00Z">
                  <w:rPr>
                    <w:rFonts w:ascii="Cambria Math" w:hAnsi="Cambria Math" w:eastAsia="宋体" w:cs="Times New Roman"/>
                    <w:sz w:val="24"/>
                    <w14:ligatures w14:val="standardContextual"/>
                  </w:rPr>
                </w:del>
              </m:ctrlPr>
            </m:sub>
          </m:sSub>
          <w:del w:id="4141" w:author="几" w:date="2025-01-28T01:06:00Z">
            <m:r>
              <m:rPr>
                <m:sty m:val="p"/>
              </m:rPr>
              <w:rPr>
                <w:rFonts w:ascii="Cambria Math" w:hAnsi="Cambria Math" w:eastAsia="宋体" w:cs="Times New Roman"/>
                <w:sz w:val="24"/>
                <w14:ligatures w14:val="standardContextual"/>
              </w:rPr>
              <m:t>=</m:t>
            </m:r>
          </w:del>
          <m:d>
            <m:dPr>
              <m:begChr m:val="{"/>
              <m:endChr m:val="}"/>
              <m:ctrlPr>
                <w:del w:id="4142" w:author="几" w:date="2025-01-28T01:06:00Z">
                  <w:rPr>
                    <w:rFonts w:ascii="Cambria Math" w:hAnsi="Cambria Math" w:eastAsia="宋体" w:cs="Times New Roman"/>
                    <w:sz w:val="24"/>
                    <w14:ligatures w14:val="standardContextual"/>
                  </w:rPr>
                </w:del>
              </m:ctrlPr>
            </m:dPr>
            <m:e>
              <w:del w:id="4143" w:author="几" w:date="2025-01-28T01:06:00Z">
                <m:r>
                  <m:rPr>
                    <m:sty m:val="p"/>
                  </m:rPr>
                  <w:rPr>
                    <w:rFonts w:ascii="Cambria Math" w:hAnsi="Cambria Math" w:eastAsia="宋体" w:cs="Times New Roman"/>
                    <w:sz w:val="24"/>
                    <w14:ligatures w14:val="standardContextual"/>
                  </w:rPr>
                  <m:t>2,3,2,3,2,2,2,2,2</m:t>
                </m:r>
              </w:del>
              <m:ctrlPr>
                <w:del w:id="4144" w:author="几" w:date="2025-01-28T01:06:00Z">
                  <w:rPr>
                    <w:rFonts w:ascii="Cambria Math" w:hAnsi="Cambria Math" w:eastAsia="宋体" w:cs="Times New Roman"/>
                    <w:sz w:val="24"/>
                    <w14:ligatures w14:val="standardContextual"/>
                  </w:rPr>
                </w:del>
              </m:ctrlPr>
            </m:e>
          </m:d>
        </m:oMath>
      </m:oMathPara>
    </w:p>
    <w:p w14:paraId="4594D707">
      <w:pPr>
        <w:ind w:firstLine="420"/>
        <w:rPr>
          <w:del w:id="4145" w:author="几" w:date="2025-01-28T01:06:00Z"/>
          <w:rFonts w:ascii="Cambria Math" w:hAnsi="Cambria Math" w:eastAsia="宋体" w:cs="Times New Roman"/>
          <w:sz w:val="24"/>
          <w14:ligatures w14:val="standardContextual"/>
        </w:rPr>
      </w:pPr>
      <w:del w:id="4146" w:author="几" w:date="2025-01-28T01:06:00Z">
        <w:r>
          <w:rPr>
            <w:rFonts w:ascii="Cambria Math" w:hAnsi="Times New Roman" w:eastAsia="Times New Roman" w:cs="Times New Roman"/>
            <w:sz w:val="24"/>
            <w14:ligatures w14:val="standardContextual"/>
          </w:rPr>
          <w:delText>p value</w:delText>
        </w:r>
      </w:del>
      <w:del w:id="4147" w:author="几" w:date="2025-01-28T01:06:00Z">
        <w:r>
          <w:rPr>
            <w:rFonts w:hint="eastAsia" w:ascii="Cambria Math" w:hAnsi="Times New Roman" w:eastAsia="Times New Roman" w:cs="Times New Roman"/>
            <w:sz w:val="24"/>
            <w14:ligatures w14:val="standardContextual"/>
          </w:rPr>
          <w:delText xml:space="preserve"> of t test</w:delText>
        </w:r>
      </w:del>
      <w:del w:id="4148" w:author="几" w:date="2025-01-28T01:06:00Z">
        <w:r>
          <w:rPr>
            <w:rFonts w:ascii="Cambria Math" w:hAnsi="Times New Roman" w:eastAsia="Times New Roman" w:cs="Times New Roman"/>
            <w:sz w:val="24"/>
            <w14:ligatures w14:val="standardContextual"/>
          </w:rPr>
          <w:delText>: 0.0000</w:delText>
        </w:r>
      </w:del>
      <w:del w:id="4149"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150" w:author="几" w:date="2025-01-28T01:06:00Z"/>
          <w:rFonts w:ascii="Cambria Math" w:hAnsi="Cambria Math" w:eastAsia="宋体" w:cs="Times New Roman"/>
          <w:sz w:val="24"/>
          <w14:ligatures w14:val="standardContextual"/>
        </w:rPr>
      </w:pPr>
      <w:del w:id="4151" w:author="几" w:date="2025-01-28T01:06:00Z">
        <w:r>
          <w:rPr>
            <w:rFonts w:hint="eastAsia" w:ascii="Cambria Math" w:hAnsi="Times New Roman" w:eastAsia="Times New Roman" w:cs="Times New Roman"/>
            <w:sz w:val="24"/>
            <w14:ligatures w14:val="standardContextual"/>
          </w:rPr>
          <w:delText xml:space="preserve">For </w:delText>
        </w:r>
      </w:del>
      <w:del w:id="4152" w:author="几" w:date="2025-01-28T01:06:00Z">
        <w:r>
          <w:rPr>
            <w:rFonts w:ascii="Cambria Math" w:hAnsi="Times New Roman" w:eastAsia="Times New Roman" w:cs="Times New Roman"/>
            <w:sz w:val="24"/>
            <w14:ligatures w14:val="standardContextual"/>
          </w:rPr>
          <w:delText>Bela Karolyi</w:delText>
        </w:r>
      </w:del>
      <w:del w:id="4153"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154" w:author="几" w:date="2025-01-28T01:06:00Z">
        <w:r>
          <w:rPr>
            <w:rFonts w:ascii="Cambria Math" w:hAnsi="Times New Roman" w:eastAsia="Times New Roman" w:cs="Times New Roman"/>
            <w:sz w:val="24"/>
            <w14:ligatures w14:val="standardContextual"/>
          </w:rPr>
          <w:delText>US women's gymnastics team</w:delText>
        </w:r>
      </w:del>
      <w:del w:id="4155"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156" w:author="几" w:date="2025-01-28T01:06:00Z">
        <w:r>
          <w:rPr>
            <w:rFonts w:ascii="Cambria Math" w:hAnsi="Times New Roman" w:eastAsia="Times New Roman" w:cs="Times New Roman"/>
            <w:sz w:val="24"/>
            <w14:ligatures w14:val="standardContextual"/>
          </w:rPr>
          <w:delText>US women's gymnastics team</w:delText>
        </w:r>
      </w:del>
      <w:del w:id="4157"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158" w:author="几" w:date="2025-01-28T01:06:00Z"/>
          <w:rFonts w:ascii="Cambria Math" w:hAnsi="Cambria Math" w:eastAsia="宋体" w:cs="Times New Roman"/>
          <w:sz w:val="24"/>
          <w14:ligatures w14:val="standardContextual"/>
        </w:rPr>
      </w:pPr>
      <m:oMathPara>
        <m:oMath>
          <m:sSub>
            <m:sSubPr>
              <m:ctrlPr>
                <w:del w:id="4159" w:author="几" w:date="2025-01-28T01:06:00Z">
                  <w:rPr>
                    <w:rFonts w:ascii="Cambria Math" w:hAnsi="Cambria Math" w:eastAsia="宋体" w:cs="Times New Roman"/>
                    <w:sz w:val="24"/>
                    <w14:ligatures w14:val="standardContextual"/>
                  </w:rPr>
                </w:del>
              </m:ctrlPr>
            </m:sSubPr>
            <m:e>
              <w:del w:id="4160" w:author="几" w:date="2025-01-28T01:06:00Z">
                <m:r>
                  <m:rPr/>
                  <w:rPr>
                    <w:rFonts w:ascii="Cambria Math" w:hAnsi="Cambria Math" w:eastAsia="宋体" w:cs="Times New Roman"/>
                    <w:sz w:val="24"/>
                    <w14:ligatures w14:val="standardContextual"/>
                  </w:rPr>
                  <m:t>Y</m:t>
                </m:r>
              </w:del>
              <m:ctrlPr>
                <w:del w:id="4161" w:author="几" w:date="2025-01-28T01:06:00Z">
                  <w:rPr>
                    <w:rFonts w:ascii="Cambria Math" w:hAnsi="Cambria Math" w:eastAsia="宋体" w:cs="Times New Roman"/>
                    <w:sz w:val="24"/>
                    <w14:ligatures w14:val="standardContextual"/>
                  </w:rPr>
                </w:del>
              </m:ctrlPr>
            </m:e>
            <m:sub>
              <w:del w:id="4162" w:author="几" w:date="2025-01-28T01:06:00Z">
                <m:r>
                  <m:rPr>
                    <m:sty m:val="p"/>
                  </m:rPr>
                  <w:rPr>
                    <w:rFonts w:ascii="Cambria Math" w:hAnsi="Cambria Math" w:eastAsia="宋体" w:cs="Times New Roman"/>
                    <w:sz w:val="24"/>
                    <w14:ligatures w14:val="standardContextual"/>
                  </w:rPr>
                  <m:t>1</m:t>
                </m:r>
              </w:del>
              <m:ctrlPr>
                <w:del w:id="4163" w:author="几" w:date="2025-01-28T01:06:00Z">
                  <w:rPr>
                    <w:rFonts w:ascii="Cambria Math" w:hAnsi="Cambria Math" w:eastAsia="宋体" w:cs="Times New Roman"/>
                    <w:sz w:val="24"/>
                    <w14:ligatures w14:val="standardContextual"/>
                  </w:rPr>
                </w:del>
              </m:ctrlPr>
            </m:sub>
          </m:sSub>
          <w:del w:id="4164" w:author="几" w:date="2025-01-28T01:06:00Z">
            <m:r>
              <m:rPr>
                <m:sty m:val="p"/>
              </m:rPr>
              <w:rPr>
                <w:rFonts w:ascii="Cambria Math" w:hAnsi="Cambria Math" w:eastAsia="宋体" w:cs="Times New Roman"/>
                <w:sz w:val="24"/>
                <w14:ligatures w14:val="standardContextual"/>
              </w:rPr>
              <m:t>=</m:t>
            </m:r>
          </w:del>
          <m:d>
            <m:dPr>
              <m:begChr m:val="{"/>
              <m:endChr m:val="}"/>
              <m:ctrlPr>
                <w:del w:id="4165" w:author="几" w:date="2025-01-28T01:06:00Z">
                  <w:rPr>
                    <w:rFonts w:ascii="Cambria Math" w:hAnsi="Cambria Math" w:eastAsia="宋体" w:cs="Times New Roman"/>
                    <w:sz w:val="24"/>
                    <w14:ligatures w14:val="standardContextual"/>
                  </w:rPr>
                </w:del>
              </m:ctrlPr>
            </m:dPr>
            <m:e>
              <w:del w:id="4166" w:author="几" w:date="2025-01-28T01:06:00Z">
                <m:r>
                  <m:rPr>
                    <m:sty m:val="p"/>
                  </m:rPr>
                  <w:rPr>
                    <w:rFonts w:ascii="Cambria Math" w:hAnsi="Cambria Math" w:eastAsia="宋体" w:cs="Times New Roman"/>
                    <w:sz w:val="24"/>
                    <w14:ligatures w14:val="standardContextual"/>
                  </w:rPr>
                  <m:t>1,1,1,1,1,1</m:t>
                </m:r>
              </w:del>
              <m:ctrlPr>
                <w:del w:id="4167" w:author="几" w:date="2025-01-28T01:06:00Z">
                  <w:rPr>
                    <w:rFonts w:ascii="Cambria Math" w:hAnsi="Cambria Math" w:eastAsia="宋体" w:cs="Times New Roman"/>
                    <w:sz w:val="24"/>
                    <w14:ligatures w14:val="standardContextual"/>
                  </w:rPr>
                </w:del>
              </m:ctrlPr>
            </m:e>
          </m:d>
        </m:oMath>
      </m:oMathPara>
    </w:p>
    <w:p w14:paraId="571B954A">
      <w:pPr>
        <w:ind w:firstLine="420"/>
        <w:rPr>
          <w:del w:id="4168" w:author="几" w:date="2025-01-28T01:06:00Z"/>
          <w:rFonts w:ascii="Cambria Math" w:hAnsi="Cambria Math" w:eastAsia="宋体" w:cs="Times New Roman"/>
          <w:sz w:val="24"/>
          <w14:ligatures w14:val="standardContextual"/>
        </w:rPr>
      </w:pPr>
      <m:oMathPara>
        <m:oMath>
          <m:sSub>
            <m:sSubPr>
              <m:ctrlPr>
                <w:del w:id="4169" w:author="几" w:date="2025-01-28T01:06:00Z">
                  <w:rPr>
                    <w:rFonts w:ascii="Cambria Math" w:hAnsi="Cambria Math" w:eastAsia="宋体" w:cs="Times New Roman"/>
                    <w:sz w:val="24"/>
                    <w14:ligatures w14:val="standardContextual"/>
                  </w:rPr>
                </w:del>
              </m:ctrlPr>
            </m:sSubPr>
            <m:e>
              <w:del w:id="4170" w:author="几" w:date="2025-01-28T01:06:00Z">
                <m:r>
                  <m:rPr/>
                  <w:rPr>
                    <w:rFonts w:ascii="Cambria Math" w:hAnsi="Cambria Math" w:eastAsia="宋体" w:cs="Times New Roman"/>
                    <w:sz w:val="24"/>
                    <w14:ligatures w14:val="standardContextual"/>
                  </w:rPr>
                  <m:t>Y</m:t>
                </m:r>
              </w:del>
              <m:ctrlPr>
                <w:del w:id="4171" w:author="几" w:date="2025-01-28T01:06:00Z">
                  <w:rPr>
                    <w:rFonts w:ascii="Cambria Math" w:hAnsi="Cambria Math" w:eastAsia="宋体" w:cs="Times New Roman"/>
                    <w:sz w:val="24"/>
                    <w14:ligatures w14:val="standardContextual"/>
                  </w:rPr>
                </w:del>
              </m:ctrlPr>
            </m:e>
            <m:sub>
              <w:del w:id="4172" w:author="几" w:date="2025-01-28T01:06:00Z">
                <m:r>
                  <m:rPr>
                    <m:sty m:val="p"/>
                  </m:rPr>
                  <w:rPr>
                    <w:rFonts w:ascii="Cambria Math" w:hAnsi="Cambria Math" w:eastAsia="宋体" w:cs="Times New Roman"/>
                    <w:sz w:val="24"/>
                    <w14:ligatures w14:val="standardContextual"/>
                  </w:rPr>
                  <m:t>2</m:t>
                </m:r>
              </w:del>
              <m:ctrlPr>
                <w:del w:id="4173" w:author="几" w:date="2025-01-28T01:06:00Z">
                  <w:rPr>
                    <w:rFonts w:ascii="Cambria Math" w:hAnsi="Cambria Math" w:eastAsia="宋体" w:cs="Times New Roman"/>
                    <w:sz w:val="24"/>
                    <w14:ligatures w14:val="standardContextual"/>
                  </w:rPr>
                </w:del>
              </m:ctrlPr>
            </m:sub>
          </m:sSub>
          <w:del w:id="4174" w:author="几" w:date="2025-01-28T01:06:00Z">
            <m:r>
              <m:rPr>
                <m:sty m:val="p"/>
              </m:rPr>
              <w:rPr>
                <w:rFonts w:ascii="Cambria Math" w:hAnsi="Cambria Math" w:eastAsia="宋体" w:cs="Times New Roman"/>
                <w:sz w:val="24"/>
                <w14:ligatures w14:val="standardContextual"/>
              </w:rPr>
              <m:t>=</m:t>
            </m:r>
          </w:del>
          <m:d>
            <m:dPr>
              <m:begChr m:val="{"/>
              <m:endChr m:val="}"/>
              <m:ctrlPr>
                <w:del w:id="4175" w:author="几" w:date="2025-01-28T01:06:00Z">
                  <w:rPr>
                    <w:rFonts w:ascii="Cambria Math" w:hAnsi="Cambria Math" w:eastAsia="宋体" w:cs="Times New Roman"/>
                    <w:sz w:val="24"/>
                    <w14:ligatures w14:val="standardContextual"/>
                  </w:rPr>
                </w:del>
              </m:ctrlPr>
            </m:dPr>
            <m:e>
              <w:del w:id="4176" w:author="几" w:date="2025-01-28T01:06:00Z">
                <m:r>
                  <m:rPr>
                    <m:sty m:val="p"/>
                  </m:rPr>
                  <w:rPr>
                    <w:rFonts w:ascii="Cambria Math" w:hAnsi="Cambria Math" w:eastAsia="宋体" w:cs="Times New Roman"/>
                    <w:sz w:val="24"/>
                    <w14:ligatures w14:val="standardContextual"/>
                  </w:rPr>
                  <m:t>3,2,2,2,3,3</m:t>
                </m:r>
              </w:del>
              <m:ctrlPr>
                <w:del w:id="4177"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179" w:author="几" w:date="2025-01-28T01:06:00Z"/>
          <w:rFonts w:ascii="Cambria Math" w:hAnsi="Cambria Math" w:eastAsia="宋体" w:cs="Times New Roman"/>
          <w:sz w:val="24"/>
          <w14:ligatures w14:val="standardContextual"/>
        </w:rPr>
        <w:pPrChange w:id="4178" w:author="几" w:date="2025-01-28T00:41:00Z">
          <w:pPr>
            <w:ind w:firstLine="420"/>
          </w:pPr>
        </w:pPrChange>
      </w:pPr>
      <w:del w:id="4180" w:author="几" w:date="2025-01-28T01:06:00Z">
        <w:r>
          <w:rPr>
            <w:rFonts w:hint="eastAsia" w:ascii="Cambria Math" w:hAnsi="Times New Roman" w:eastAsia="Times New Roman" w:cs="Times New Roman"/>
            <w:sz w:val="24"/>
            <w14:ligatures w14:val="standardContextual"/>
          </w:rPr>
          <w:delText xml:space="preserve">The </w:delText>
        </w:r>
      </w:del>
      <w:del w:id="4181" w:author="几" w:date="2025-01-28T01:06:00Z">
        <w:r>
          <w:rPr>
            <w:rFonts w:ascii="Cambria Math" w:hAnsi="Times New Roman" w:eastAsia="Times New Roman" w:cs="Times New Roman"/>
            <w:sz w:val="24"/>
            <w14:ligatures w14:val="standardContextual"/>
          </w:rPr>
          <w:delText>p value</w:delText>
        </w:r>
      </w:del>
      <w:del w:id="4182" w:author="几" w:date="2025-01-28T01:06:00Z">
        <w:r>
          <w:rPr>
            <w:rFonts w:hint="eastAsia" w:ascii="Cambria Math" w:hAnsi="Times New Roman" w:eastAsia="Times New Roman" w:cs="Times New Roman"/>
            <w:sz w:val="24"/>
            <w14:ligatures w14:val="standardContextual"/>
          </w:rPr>
          <w:delText xml:space="preserve"> of t test was </w:delText>
        </w:r>
      </w:del>
      <w:del w:id="4183" w:author="几" w:date="2025-01-28T01:06:00Z">
        <w:r>
          <w:rPr>
            <w:rFonts w:ascii="Cambria Math" w:hAnsi="Times New Roman" w:eastAsia="Times New Roman" w:cs="Times New Roman"/>
            <w:sz w:val="24"/>
            <w14:ligatures w14:val="standardContextual"/>
          </w:rPr>
          <w:delText>0.0002</w:delText>
        </w:r>
      </w:del>
      <w:del w:id="4184"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185" w:author="几" w:date="2025-01-28T01:06:00Z"/>
          <w:rFonts w:ascii="Times New Roman" w:hAnsi="Times New Roman" w:eastAsia="Times New Roman" w:cs="Times New Roman"/>
          <w:sz w:val="24"/>
          <w:rPrChange w:id="4186" w:author="几" w:date="2025-01-28T00:13:00Z">
            <w:rPr>
              <w:del w:id="4187" w:author="几" w:date="2025-01-28T01:06:00Z"/>
              <w:rFonts w:ascii="Times New Roman" w:hAnsi="Times New Roman" w:cs="Times New Roman"/>
              <w:sz w:val="24"/>
              <w14:ligatures w14:val="standardContextual"/>
            </w:rPr>
          </w:rPrChange>
          <w14:ligatures w14:val="standardContextual"/>
        </w:rPr>
      </w:pPr>
      <w:del w:id="4188"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189" w:author="几" w:date="2025-01-28T01:06:00Z">
                <w:rPr>
                  <w:rFonts w:hint="eastAsia" w:ascii="Cambria Math" w:hAnsi="Cambria Math" w:eastAsia="Times New Roman" w:cs="Times New Roman"/>
                  <w:sz w:val="24"/>
                  <w14:ligatures w14:val="standardContextual"/>
                </w:rPr>
              </w:del>
            </m:ctrlPr>
          </m:accPr>
          <m:e>
            <w:del w:id="4190" w:author="几" w:date="2025-01-28T01:06:00Z">
              <m:r>
                <m:rPr>
                  <m:sty m:val="p"/>
                </m:rPr>
                <w:rPr>
                  <w:rFonts w:ascii="Cambria Math" w:hAnsi="Cambria Math" w:eastAsia="Times New Roman" w:cs="Times New Roman"/>
                  <w:sz w:val="24"/>
                  <w:rPrChange w:id="4191" w:author="几" w:date="2025-01-28T00:13:00Z">
                    <w:rPr>
                      <w:rFonts w:ascii="Cambria Math" w:hAnsi="Cambria Math" w:eastAsia="宋体"/>
                      <w:sz w:val="24"/>
                      <w14:ligatures w14:val="standardContextual"/>
                    </w:rPr>
                  </w:rPrChange>
                  <w14:ligatures w14:val="standardContextual"/>
                </w:rPr>
                <m:t>Y</m:t>
              </m:r>
            </w:del>
            <m:ctrlPr>
              <w:del w:id="4192" w:author="几" w:date="2025-01-28T01:06:00Z">
                <w:rPr>
                  <w:rFonts w:hint="eastAsia" w:ascii="Cambria Math" w:hAnsi="Cambria Math" w:eastAsia="Times New Roman" w:cs="Times New Roman"/>
                  <w:sz w:val="24"/>
                  <w14:ligatures w14:val="standardContextual"/>
                </w:rPr>
              </w:del>
            </m:ctrlPr>
          </m:e>
        </m:acc>
        <w:del w:id="4193" w:author="几" w:date="2025-01-28T01:06:00Z">
          <m:r>
            <m:rPr>
              <m:sty m:val="p"/>
            </m:rPr>
            <w:rPr>
              <w:rFonts w:ascii="Cambria Math" w:hAnsi="Cambria Math" w:eastAsia="Times New Roman" w:cs="Times New Roman"/>
              <w:sz w:val="24"/>
              <w:rPrChange w:id="4194" w:author="几" w:date="2025-01-28T00:13:00Z">
                <w:rPr>
                  <w:rFonts w:ascii="Cambria Math" w:hAnsi="Cambria Math" w:eastAsia="宋体"/>
                  <w:sz w:val="24"/>
                  <w14:ligatures w14:val="standardContextual"/>
                </w:rPr>
              </w:rPrChange>
              <w14:ligatures w14:val="standardContextual"/>
            </w:rPr>
            <m:t>100%</m:t>
          </m:r>
        </w:del>
      </m:oMath>
      <w:del w:id="4195"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196" w:author="几" w:date="2025-01-28T01:06:00Z">
                <w:rPr>
                  <w:rFonts w:hint="eastAsia" w:ascii="Cambria Math" w:hAnsi="Cambria Math" w:eastAsia="Times New Roman" w:cs="Times New Roman"/>
                  <w:sz w:val="24"/>
                  <w14:ligatures w14:val="standardContextual"/>
                </w:rPr>
              </w:del>
            </m:ctrlPr>
          </m:accPr>
          <m:e>
            <w:del w:id="4197" w:author="几" w:date="2025-01-28T01:06:00Z">
              <m:r>
                <m:rPr>
                  <m:sty m:val="p"/>
                </m:rPr>
                <w:rPr>
                  <w:rFonts w:ascii="Cambria Math" w:hAnsi="Cambria Math" w:eastAsia="Times New Roman" w:cs="Times New Roman"/>
                  <w:sz w:val="24"/>
                  <w:rPrChange w:id="4198" w:author="几" w:date="2025-01-28T00:13:00Z">
                    <w:rPr>
                      <w:rFonts w:ascii="Cambria Math" w:hAnsi="Cambria Math" w:eastAsia="宋体"/>
                      <w:sz w:val="24"/>
                      <w14:ligatures w14:val="standardContextual"/>
                    </w:rPr>
                  </w:rPrChange>
                  <w14:ligatures w14:val="standardContextual"/>
                </w:rPr>
                <m:t>Y</m:t>
              </m:r>
            </w:del>
            <m:ctrlPr>
              <w:del w:id="4199" w:author="几" w:date="2025-01-28T01:06:00Z">
                <w:rPr>
                  <w:rFonts w:hint="eastAsia" w:ascii="Cambria Math" w:hAnsi="Cambria Math" w:eastAsia="Times New Roman" w:cs="Times New Roman"/>
                  <w:sz w:val="24"/>
                  <w14:ligatures w14:val="standardContextual"/>
                </w:rPr>
              </w:del>
            </m:ctrlPr>
          </m:e>
        </m:acc>
        <w:del w:id="4200" w:author="几" w:date="2025-01-28T01:06:00Z">
          <m:r>
            <m:rPr>
              <m:sty m:val="p"/>
            </m:rPr>
            <w:rPr>
              <w:rFonts w:ascii="Cambria Math" w:hAnsi="Cambria Math" w:eastAsia="Times New Roman" w:cs="Times New Roman"/>
              <w:sz w:val="24"/>
              <w:rPrChange w:id="4201" w:author="几" w:date="2025-01-28T00:13:00Z">
                <w:rPr>
                  <w:rFonts w:ascii="Cambria Math" w:hAnsi="Cambria Math" w:eastAsia="宋体"/>
                  <w:sz w:val="24"/>
                  <w14:ligatures w14:val="standardContextual"/>
                </w:rPr>
              </w:rPrChange>
              <w14:ligatures w14:val="standardContextual"/>
            </w:rPr>
            <m:t>122.22%</m:t>
          </m:r>
        </w:del>
      </m:oMath>
      <w:del w:id="4202"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203" w:author="几" w:date="2025-01-28T01:06:00Z">
                <w:rPr>
                  <w:rFonts w:hint="eastAsia" w:ascii="Cambria Math" w:hAnsi="Cambria Math" w:eastAsia="Times New Roman" w:cs="Times New Roman"/>
                  <w:sz w:val="24"/>
                  <w14:ligatures w14:val="standardContextual"/>
                </w:rPr>
              </w:del>
            </m:ctrlPr>
          </m:accPr>
          <m:e>
            <w:del w:id="4204" w:author="几" w:date="2025-01-28T01:06:00Z">
              <m:r>
                <m:rPr>
                  <m:sty m:val="p"/>
                </m:rPr>
                <w:rPr>
                  <w:rFonts w:ascii="Cambria Math" w:hAnsi="Cambria Math" w:eastAsia="Times New Roman" w:cs="Times New Roman"/>
                  <w:sz w:val="24"/>
                  <w:rPrChange w:id="4205" w:author="几" w:date="2025-01-28T00:13:00Z">
                    <w:rPr>
                      <w:rFonts w:ascii="Cambria Math" w:hAnsi="Cambria Math" w:eastAsia="宋体"/>
                      <w:sz w:val="24"/>
                      <w14:ligatures w14:val="standardContextual"/>
                    </w:rPr>
                  </w:rPrChange>
                  <w14:ligatures w14:val="standardContextual"/>
                </w:rPr>
                <m:t>Y</m:t>
              </m:r>
            </w:del>
            <m:ctrlPr>
              <w:del w:id="4206" w:author="几" w:date="2025-01-28T01:06:00Z">
                <w:rPr>
                  <w:rFonts w:hint="eastAsia" w:ascii="Cambria Math" w:hAnsi="Cambria Math" w:eastAsia="Times New Roman" w:cs="Times New Roman"/>
                  <w:sz w:val="24"/>
                  <w14:ligatures w14:val="standardContextual"/>
                </w:rPr>
              </w:del>
            </m:ctrlPr>
          </m:e>
        </m:acc>
        <w:del w:id="4207" w:author="几" w:date="2025-01-28T01:06:00Z">
          <m:r>
            <m:rPr>
              <m:sty m:val="p"/>
            </m:rPr>
            <w:rPr>
              <w:rFonts w:ascii="Cambria Math" w:hAnsi="Cambria Math" w:eastAsia="Times New Roman" w:cs="Times New Roman"/>
              <w:sz w:val="24"/>
              <w:rPrChange w:id="4208"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209" w:author="几" w:date="2025-01-28T01:06:00Z"/>
          <w:rFonts w:ascii="Times New Roman" w:hAnsi="Times New Roman" w:eastAsia="Times New Roman" w:cs="Times New Roman"/>
          <w:sz w:val="24"/>
          <w14:ligatures w14:val="standardContextual"/>
        </w:rPr>
      </w:pPr>
      <w:del w:id="4210"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2"/>
                      <a:stretch>
                        <a:fillRect/>
                      </a:stretch>
                    </pic:blipFill>
                    <pic:spPr>
                      <a:xfrm>
                        <a:off x="0" y="0"/>
                        <a:ext cx="4503420" cy="2122805"/>
                      </a:xfrm>
                      <a:prstGeom prst="rect">
                        <a:avLst/>
                      </a:prstGeom>
                    </pic:spPr>
                  </pic:pic>
                </a:graphicData>
              </a:graphic>
            </wp:anchor>
          </w:drawing>
        </w:r>
      </w:del>
      <w:del w:id="4212" w:author="几" w:date="2025-01-28T01:06:00Z">
        <w:r>
          <w:rPr>
            <w:rFonts w:ascii="Times New Roman" w:hAnsi="Times New Roman" w:eastAsia="Times New Roman" w:cs="Times New Roman"/>
            <w:sz w:val="24"/>
            <w14:ligatures w14:val="standardContextual"/>
          </w:rPr>
          <w:drawing>
            <wp:anchor distT="0" distB="0" distL="114300" distR="114300" simplePos="0" relativeHeight="251663360"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54"/>
                      <a:stretch>
                        <a:fillRect/>
                      </a:stretch>
                    </pic:blipFill>
                    <pic:spPr>
                      <a:xfrm>
                        <a:off x="0" y="0"/>
                        <a:ext cx="4107815" cy="1959610"/>
                      </a:xfrm>
                      <a:prstGeom prst="rect">
                        <a:avLst/>
                      </a:prstGeom>
                    </pic:spPr>
                  </pic:pic>
                </a:graphicData>
              </a:graphic>
            </wp:anchor>
          </w:drawing>
        </w:r>
      </w:del>
      <w:del w:id="4214"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216" w:author="几" w:date="2025-01-28T01:06:00Z"/>
          <w:rFonts w:ascii="Times New Roman" w:hAnsi="Times New Roman" w:eastAsia="Times New Roman" w:cs="Times New Roman"/>
          <w:szCs w:val="21"/>
          <w14:ligatures w14:val="standardContextual"/>
        </w:rPr>
        <w:pPrChange w:id="4215" w:author="沐" w:date="2025-01-28T00:53:00Z">
          <w:pPr>
            <w:ind w:firstLine="480" w:firstLineChars="200"/>
            <w:jc w:val="center"/>
          </w:pPr>
        </w:pPrChange>
      </w:pPr>
      <w:del w:id="4217"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2"/>
                      <a:stretch>
                        <a:fillRect/>
                      </a:stretch>
                    </pic:blipFill>
                    <pic:spPr>
                      <a:xfrm>
                        <a:off x="0" y="0"/>
                        <a:ext cx="4346575" cy="2048510"/>
                      </a:xfrm>
                      <a:prstGeom prst="rect">
                        <a:avLst/>
                      </a:prstGeom>
                    </pic:spPr>
                  </pic:pic>
                </a:graphicData>
              </a:graphic>
            </wp:anchor>
          </w:drawing>
        </w:r>
      </w:del>
      <w:del w:id="4219"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221" w:author="沐" w:date="2025-01-28T00:07:00Z"/>
          <w:del w:id="4222" w:author="几" w:date="2025-01-28T00:42:00Z"/>
          <w:rFonts w:ascii="Times New Roman" w:hAnsi="Times New Roman" w:eastAsia="Times New Roman" w:cs="Times New Roman"/>
          <w:sz w:val="24"/>
          <w14:ligatures w14:val="standardContextual"/>
        </w:rPr>
        <w:pPrChange w:id="4220" w:author="几" w:date="2025-01-28T00:41:00Z">
          <w:pPr>
            <w:ind w:firstLine="480" w:firstLineChars="200"/>
          </w:pPr>
        </w:pPrChange>
      </w:pPr>
      <w:del w:id="4223"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225" w:author="沐" w:date="2025-01-28T00:06:00Z"/>
          <w:del w:id="4226" w:author="几" w:date="2025-01-28T00:42:00Z"/>
          <w:rFonts w:ascii="Times New Roman" w:hAnsi="Times New Roman" w:eastAsia="Times New Roman" w:cs="Times New Roman"/>
          <w:sz w:val="24"/>
          <w14:ligatures w14:val="standardContextual"/>
        </w:rPr>
        <w:pPrChange w:id="4224" w:author="几" w:date="2025-01-28T00:41:00Z">
          <w:pPr>
            <w:ind w:firstLine="480" w:firstLineChars="200"/>
          </w:pPr>
        </w:pPrChange>
      </w:pPr>
    </w:p>
    <w:p w14:paraId="7D8CB286">
      <w:pPr>
        <w:ind w:firstLine="0" w:firstLineChars="0"/>
        <w:jc w:val="center"/>
        <w:rPr>
          <w:del w:id="4228" w:author="几" w:date="2025-01-28T00:42:00Z"/>
          <w:rFonts w:ascii="Times New Roman" w:hAnsi="Times New Roman" w:eastAsia="Times New Roman" w:cs="Times New Roman"/>
          <w:b w:val="0"/>
          <w:bCs w:val="0"/>
          <w:sz w:val="24"/>
          <w:szCs w:val="24"/>
          <w:lang w:eastAsia="zh"/>
          <w:rPrChange w:id="4229" w:author="沐" w:date="2025-01-28T00:23:00Z">
            <w:rPr>
              <w:del w:id="4230"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27" w:author="几" w:date="2025-01-28T00:41:00Z">
          <w:pPr>
            <w:ind w:firstLine="562" w:firstLineChars="200"/>
          </w:pPr>
        </w:pPrChange>
      </w:pPr>
    </w:p>
    <w:p w14:paraId="0AD6EC8D">
      <w:pPr>
        <w:pStyle w:val="41"/>
        <w:numPr>
          <w:ilvl w:val="0"/>
          <w:numId w:val="0"/>
        </w:numPr>
        <w:spacing w:before="240" w:after="60"/>
        <w:ind w:left="0" w:firstLine="0"/>
        <w:outlineLvl w:val="0"/>
        <w:rPr>
          <w:ins w:id="4232" w:author="沐" w:date="2025-01-28T00:28:00Z"/>
          <w:del w:id="4233" w:author="几" w:date="2025-01-28T00:42:00Z"/>
          <w:rFonts w:ascii="Times New Roman" w:hAnsi="Times New Roman" w:eastAsia="Times New Roman" w:cs="Times New Roman"/>
          <w:sz w:val="24"/>
          <w:szCs w:val="24"/>
          <w:lang w:eastAsia="zh"/>
          <w14:ligatures w14:val="standardContextual"/>
        </w:rPr>
        <w:pPrChange w:id="4231"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235" w:author="沐" w:date="2025-01-28T00:28:00Z"/>
          <w:del w:id="4236" w:author="几" w:date="2025-01-28T00:42:00Z"/>
          <w:rFonts w:ascii="Times New Roman" w:hAnsi="Times New Roman" w:eastAsia="Times New Roman" w:cs="Times New Roman"/>
          <w:sz w:val="24"/>
          <w:szCs w:val="24"/>
          <w:lang w:eastAsia="zh"/>
          <w14:ligatures w14:val="standardContextual"/>
        </w:rPr>
        <w:pPrChange w:id="4234"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238" w:author="沐" w:date="2025-01-28T00:28:00Z"/>
          <w:del w:id="4239" w:author="几" w:date="2025-01-28T00:42:00Z"/>
          <w:rFonts w:ascii="Times New Roman" w:hAnsi="Times New Roman" w:eastAsia="Times New Roman" w:cs="Times New Roman"/>
          <w:sz w:val="24"/>
          <w:szCs w:val="24"/>
          <w:lang w:eastAsia="zh"/>
          <w14:ligatures w14:val="standardContextual"/>
        </w:rPr>
        <w:pPrChange w:id="4237"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241" w:author="沐" w:date="2025-01-28T00:28:00Z"/>
          <w:del w:id="4242" w:author="几" w:date="2025-01-28T00:42:00Z"/>
          <w:rFonts w:ascii="Times New Roman" w:hAnsi="Times New Roman" w:eastAsia="Times New Roman" w:cs="Times New Roman"/>
          <w:sz w:val="24"/>
          <w:szCs w:val="24"/>
          <w:lang w:eastAsia="zh"/>
          <w14:ligatures w14:val="standardContextual"/>
        </w:rPr>
        <w:pPrChange w:id="4240"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244" w:author="沐" w:date="2025-01-28T00:24:00Z"/>
          <w:del w:id="4245" w:author="几" w:date="2025-01-28T00:42:00Z"/>
          <w:rFonts w:ascii="Times New Roman" w:hAnsi="Times New Roman" w:eastAsia="Times New Roman" w:cs="Times New Roman"/>
          <w:b w:val="0"/>
          <w:bCs w:val="0"/>
          <w:sz w:val="24"/>
          <w:szCs w:val="24"/>
          <w:lang w:eastAsia="zh"/>
          <w:rPrChange w:id="4246" w:author="沐" w:date="2025-01-28T00:27:00Z">
            <w:rPr>
              <w:ins w:id="4247" w:author="沐" w:date="2025-01-28T00:24:00Z"/>
              <w:del w:id="4248"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43"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249" w:author="几" w:date="2025-01-28T00:42:00Z">
          <w:pPr>
            <w:pStyle w:val="41"/>
            <w:numPr>
              <w:ilvl w:val="0"/>
              <w:numId w:val="3"/>
            </w:numPr>
            <w:spacing w:before="240" w:after="60"/>
            <w:ind w:left="360" w:hanging="360"/>
            <w:outlineLvl w:val="0"/>
          </w:pPr>
        </w:pPrChange>
      </w:pPr>
      <w:ins w:id="4250"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251"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252"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253" w:author="沐" w:date="2025-01-27T19:40:00Z"/>
          <w:rFonts w:ascii="Times New Roman" w:hAnsi="Times New Roman" w:eastAsia="Times New Roman" w:cs="Times New Roman"/>
          <w:b/>
          <w:bCs/>
          <w:sz w:val="28"/>
          <w:szCs w:val="28"/>
          <w:lang w:eastAsia="zh"/>
          <w14:ligatures w14:val="standardContextual"/>
        </w:rPr>
      </w:pPr>
      <w:ins w:id="4254"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255" w:author="沐" w:date="2025-01-27T19:20:00Z">
        <w:r>
          <w:rPr>
            <w:rFonts w:ascii="Times New Roman" w:hAnsi="Times New Roman" w:eastAsia="Times New Roman" w:cs="Times New Roman"/>
            <w:b/>
            <w:bCs/>
            <w:sz w:val="28"/>
            <w:szCs w:val="28"/>
            <w14:ligatures w14:val="standardContextual"/>
          </w:rPr>
          <w:t>.1</w:t>
        </w:r>
      </w:ins>
      <w:ins w:id="4256"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257"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258" w:author="沐" w:date="2025-01-27T20:19:00Z">
        <w:r>
          <w:rPr>
            <w:rFonts w:hint="eastAsia" w:ascii="Times New Roman" w:hAnsi="Times New Roman" w:eastAsia="Times New Roman" w:cs="Times New Roman"/>
            <w:b/>
            <w:bCs/>
            <w:sz w:val="28"/>
            <w:szCs w:val="28"/>
            <w:lang w:eastAsia="zh"/>
            <w14:ligatures w14:val="standardContextual"/>
          </w:rPr>
          <w:t>in</w:t>
        </w:r>
      </w:ins>
      <w:ins w:id="4259"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spacing w:before="30" w:after="60" w:line="312" w:lineRule="auto"/>
        <w:ind w:left="720" w:firstLine="560" w:firstLineChars="200"/>
        <w:jc w:val="left"/>
        <w:outlineLvl w:val="1"/>
        <w:rPr>
          <w:ins w:id="4261" w:author="沐" w:date="2025-01-27T19:20:00Z"/>
          <w:rFonts w:ascii="Times New Roman" w:hAnsi="Times New Roman" w:eastAsia="Times New Roman" w:cs="Times New Roman"/>
          <w:b/>
          <w:bCs/>
          <w:sz w:val="28"/>
          <w:szCs w:val="28"/>
          <w:lang w:eastAsia="zh"/>
          <w14:ligatures w14:val="standardContextual"/>
        </w:rPr>
        <w:pPrChange w:id="4260" w:author="几" w:date="2025-01-28T00:44:00Z">
          <w:pPr>
            <w:pStyle w:val="41"/>
            <w:numPr>
              <w:ilvl w:val="1"/>
              <w:numId w:val="0"/>
            </w:numPr>
            <w:spacing w:before="240" w:after="60" w:line="312" w:lineRule="auto"/>
            <w:ind w:left="492" w:hanging="492"/>
            <w:jc w:val="left"/>
            <w:outlineLvl w:val="1"/>
          </w:pPr>
        </w:pPrChange>
      </w:pPr>
      <w:bookmarkStart w:id="132" w:name="_Toc188922293"/>
      <w:bookmarkStart w:id="133" w:name="_Toc1517788944"/>
      <w:r>
        <w:rPr>
          <w:sz w:val="28"/>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55"/>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56"/>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1552;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55"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56" o:title=""/>
                  <o:lock v:ext="edit" aspectratio="t"/>
                </v:shape>
                <w10:wrap type="topAndBottom"/>
              </v:group>
            </w:pict>
          </mc:Fallback>
        </mc:AlternateContent>
      </w:r>
      <w:ins w:id="4262" w:author="沐" w:date="2025-01-27T19:51:00Z">
        <w:r>
          <w:rPr>
            <w:rFonts w:ascii="Times New Roman" w:hAnsi="Times New Roman" w:eastAsia="Times New Roman" w:cs="Times New Roman"/>
            <w:b w:val="0"/>
            <w:bCs w:val="0"/>
            <w:sz w:val="24"/>
            <w:szCs w:val="24"/>
            <w:lang w:eastAsia="zh"/>
            <w:rPrChange w:id="4263"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264" w:author="沐" w:date="2025-01-27T20:13:00Z">
        <w:r>
          <w:rPr>
            <w:rFonts w:hint="eastAsia" w:ascii="Times New Roman" w:hAnsi="Times New Roman" w:eastAsia="Times New Roman" w:cs="Times New Roman"/>
            <w:sz w:val="24"/>
            <w:szCs w:val="24"/>
            <w:lang w:eastAsia="zh"/>
            <w14:ligatures w14:val="standardContextual"/>
          </w:rPr>
          <w:t>our</w:t>
        </w:r>
      </w:ins>
      <w:ins w:id="4265" w:author="沐" w:date="2025-01-27T19:51:00Z">
        <w:r>
          <w:rPr>
            <w:rFonts w:ascii="Times New Roman" w:hAnsi="Times New Roman" w:eastAsia="Times New Roman" w:cs="Times New Roman"/>
            <w:b w:val="0"/>
            <w:bCs w:val="0"/>
            <w:sz w:val="24"/>
            <w:szCs w:val="24"/>
            <w:lang w:eastAsia="zh"/>
            <w:rPrChange w:id="4266"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267" w:author="沐" w:date="2025-01-27T19:52:00Z">
        <w:r>
          <w:rPr>
            <w:rFonts w:hint="eastAsia" w:ascii="Times New Roman" w:hAnsi="Times New Roman" w:eastAsia="Times New Roman" w:cs="Times New Roman"/>
            <w:sz w:val="24"/>
            <w:szCs w:val="24"/>
            <w:lang w:eastAsia="zh"/>
            <w14:ligatures w14:val="standardContextual"/>
          </w:rPr>
          <w:t xml:space="preserve">regression </w:t>
        </w:r>
      </w:ins>
      <w:ins w:id="4268" w:author="沐" w:date="2025-01-27T19:51:00Z">
        <w:r>
          <w:rPr>
            <w:rFonts w:ascii="Times New Roman" w:hAnsi="Times New Roman" w:eastAsia="Times New Roman" w:cs="Times New Roman"/>
            <w:b w:val="0"/>
            <w:bCs w:val="0"/>
            <w:sz w:val="24"/>
            <w:szCs w:val="24"/>
            <w:lang w:eastAsia="zh"/>
            <w:rPrChange w:id="4269"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p w14:paraId="2D66E1FD">
      <w:pPr>
        <w:spacing w:before="30"/>
        <w:ind w:firstLine="420"/>
        <w:rPr>
          <w:del w:id="4271" w:author="沐" w:date="2025-01-28T00:51:00Z"/>
          <w:rFonts w:ascii="Times New Roman" w:hAnsi="Times New Roman" w:cs="Times New Roman"/>
          <w:sz w:val="24"/>
          <w:lang w:eastAsia="zh"/>
          <w14:ligatures w14:val="standardContextual"/>
        </w:rPr>
        <w:pPrChange w:id="4270" w:author="几" w:date="2025-01-28T00:44:00Z">
          <w:pPr>
            <w:ind w:firstLine="420"/>
          </w:pPr>
        </w:pPrChange>
      </w:pPr>
    </w:p>
    <w:p w14:paraId="1A694065">
      <w:pPr>
        <w:spacing w:before="30" w:after="60" w:line="312" w:lineRule="auto"/>
        <w:ind w:left="492" w:firstLine="420"/>
        <w:jc w:val="left"/>
        <w:outlineLvl w:val="1"/>
        <w:rPr>
          <w:del w:id="4273" w:author="沐" w:date="2025-01-27T19:42:00Z"/>
          <w:rFonts w:ascii="Times New Roman" w:hAnsi="Times New Roman" w:eastAsia="Times New Roman" w:cs="Times New Roman"/>
          <w:b/>
          <w:bCs/>
          <w:sz w:val="28"/>
          <w:szCs w:val="28"/>
          <w14:ligatures w14:val="standardContextual"/>
        </w:rPr>
        <w:pPrChange w:id="4272" w:author="沐" w:date="2025-01-28T00:51:00Z">
          <w:pPr>
            <w:pStyle w:val="41"/>
            <w:numPr>
              <w:ilvl w:val="1"/>
              <w:numId w:val="3"/>
            </w:numPr>
            <w:spacing w:before="240" w:after="60" w:line="312" w:lineRule="auto"/>
            <w:ind w:left="492" w:hanging="492"/>
            <w:jc w:val="left"/>
            <w:outlineLvl w:val="1"/>
          </w:pPr>
        </w:pPrChange>
      </w:pPr>
      <w:del w:id="4274" w:author="几" w:date="2025-01-28T00:44:00Z">
        <w:r>
          <w:rPr/>
          <w:drawing>
            <wp:anchor distT="0" distB="0" distL="114300" distR="114300" simplePos="0" relativeHeight="251666432"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276"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277" w:author="沐" w:date="2025-01-28T01:01:00Z">
          <w:pPr/>
        </w:pPrChange>
      </w:pPr>
    </w:p>
    <w:p w14:paraId="0BA64064">
      <w:pPr>
        <w:jc w:val="center"/>
        <w:rPr>
          <w:rFonts w:ascii="Times New Roman" w:hAnsi="Times New Roman" w:eastAsia="Times New Roman" w:cs="Times New Roman"/>
          <w:szCs w:val="21"/>
          <w14:ligatures w14:val="standardContextual"/>
        </w:rPr>
      </w:pPr>
      <w:ins w:id="4278" w:author="几" w:date="2025-01-28T00:54:00Z">
        <w:r>
          <w:rPr>
            <w:rFonts w:hint="eastAsia" w:ascii="Times New Roman" w:hAnsi="Times New Roman" w:eastAsia="Times New Roman" w:cs="Times New Roman"/>
            <w:szCs w:val="21"/>
            <w:lang w:eastAsia="zh"/>
            <w14:ligatures w14:val="standardContextual"/>
          </w:rPr>
          <w:tab/>
        </w:r>
      </w:ins>
      <w:ins w:id="4279" w:author="沐" w:date="2025-01-28T01:02:00Z">
        <w:r>
          <w:rPr>
            <w:rFonts w:hint="eastAsia" w:ascii="Times New Roman" w:hAnsi="Times New Roman" w:eastAsia="Times New Roman" w:cs="Times New Roman"/>
            <w:szCs w:val="21"/>
            <w:lang w:eastAsia="zh"/>
            <w14:ligatures w14:val="standardContextual"/>
          </w:rPr>
          <w:t>Figure 1</w:t>
        </w:r>
      </w:ins>
      <w:ins w:id="4280" w:author="沐" w:date="2025-01-28T01:02:00Z">
        <w:del w:id="4281" w:author="asus" w:date="2025-01-28T02:20:00Z">
          <w:r>
            <w:rPr>
              <w:rFonts w:hint="eastAsia" w:ascii="Times New Roman" w:hAnsi="Times New Roman" w:eastAsia="Times New Roman" w:cs="Times New Roman"/>
              <w:szCs w:val="21"/>
              <w:lang w:eastAsia="zh"/>
              <w14:ligatures w14:val="standardContextual"/>
            </w:rPr>
            <w:delText>2</w:delText>
          </w:r>
        </w:del>
      </w:ins>
      <w:ins w:id="4282" w:author="asus" w:date="2025-01-28T02:21:00Z">
        <w:r>
          <w:rPr>
            <w:rFonts w:ascii="Times New Roman" w:hAnsi="Times New Roman" w:eastAsia="Times New Roman" w:cs="Times New Roman"/>
            <w:szCs w:val="21"/>
            <w:lang w:eastAsia="zh"/>
            <w14:ligatures w14:val="standardContextual"/>
          </w:rPr>
          <w:t>1</w:t>
        </w:r>
      </w:ins>
      <w:ins w:id="4283"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720" w:firstLine="480" w:firstLineChars="200"/>
        <w:jc w:val="left"/>
        <w:outlineLvl w:val="1"/>
        <w:rPr>
          <w:ins w:id="4285" w:author="沐" w:date="2025-01-27T20:15:00Z"/>
          <w:rFonts w:ascii="Times New Roman" w:hAnsi="Times New Roman" w:cs="Times New Roman"/>
          <w:sz w:val="24"/>
          <w:szCs w:val="24"/>
          <w:lang w:eastAsia="zh"/>
          <w14:ligatures w14:val="standardContextual"/>
        </w:rPr>
        <w:pPrChange w:id="4284" w:author="几" w:date="2025-01-28T00:39:00Z">
          <w:pPr>
            <w:pStyle w:val="41"/>
            <w:numPr>
              <w:ilvl w:val="1"/>
              <w:numId w:val="3"/>
            </w:numPr>
            <w:tabs>
              <w:tab w:val="left" w:pos="1440"/>
            </w:tabs>
            <w:spacing w:before="240" w:after="60" w:line="312" w:lineRule="auto"/>
            <w:ind w:left="492" w:hanging="492"/>
            <w:jc w:val="left"/>
            <w:outlineLvl w:val="1"/>
          </w:pPr>
        </w:pPrChange>
      </w:pPr>
      <w:ins w:id="4286" w:author="沐" w:date="2025-01-27T20:15:00Z">
        <w:bookmarkStart w:id="134" w:name="_Toc188922294"/>
        <w:bookmarkStart w:id="135" w:name="_Toc363771419"/>
        <w:r>
          <w:rPr>
            <w:rFonts w:ascii="Times New Roman" w:hAnsi="Times New Roman" w:cs="Times New Roman"/>
            <w:b w:val="0"/>
            <w:bCs w:val="0"/>
            <w:sz w:val="24"/>
            <w:szCs w:val="24"/>
            <w:lang w:eastAsia="zh"/>
            <w:rPrChange w:id="4287"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720" w:firstLine="480" w:firstLineChars="200"/>
        <w:jc w:val="left"/>
        <w:outlineLvl w:val="1"/>
        <w:rPr>
          <w:ins w:id="4289" w:author="沐" w:date="2025-01-27T20:23:00Z"/>
          <w:rFonts w:ascii="Times New Roman" w:hAnsi="Times New Roman" w:cs="Times New Roman"/>
          <w:sz w:val="24"/>
          <w:szCs w:val="24"/>
          <w:lang w:eastAsia="zh"/>
          <w14:ligatures w14:val="standardContextual"/>
        </w:rPr>
        <w:pPrChange w:id="4288" w:author="几" w:date="2025-01-28T00:39:00Z">
          <w:pPr>
            <w:pStyle w:val="41"/>
            <w:numPr>
              <w:ilvl w:val="1"/>
              <w:numId w:val="3"/>
            </w:numPr>
            <w:tabs>
              <w:tab w:val="left" w:pos="1440"/>
            </w:tabs>
            <w:spacing w:before="240" w:after="60" w:line="312" w:lineRule="auto"/>
            <w:ind w:left="492" w:hanging="492"/>
            <w:jc w:val="left"/>
            <w:outlineLvl w:val="1"/>
          </w:pPr>
        </w:pPrChange>
      </w:pPr>
      <w:ins w:id="4290"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720" w:firstLine="480" w:firstLineChars="200"/>
        <w:jc w:val="left"/>
        <w:outlineLvl w:val="1"/>
        <w:rPr>
          <w:ins w:id="4292" w:author="沐" w:date="2025-01-27T20:13:00Z"/>
          <w:rFonts w:ascii="Times New Roman" w:hAnsi="Times New Roman" w:cs="Times New Roman"/>
          <w:sz w:val="24"/>
          <w:szCs w:val="24"/>
          <w:lang w:eastAsia="zh"/>
          <w14:ligatures w14:val="standardContextual"/>
        </w:rPr>
        <w:pPrChange w:id="4291" w:author="几" w:date="2025-01-28T00:39:00Z">
          <w:pPr>
            <w:pStyle w:val="41"/>
            <w:numPr>
              <w:ilvl w:val="1"/>
              <w:numId w:val="3"/>
            </w:numPr>
            <w:tabs>
              <w:tab w:val="left" w:pos="1440"/>
            </w:tabs>
            <w:spacing w:before="240" w:after="60" w:line="312" w:lineRule="auto"/>
            <w:ind w:left="492" w:hanging="492"/>
            <w:jc w:val="left"/>
            <w:outlineLvl w:val="1"/>
          </w:pPr>
        </w:pPrChange>
      </w:pPr>
      <w:ins w:id="4293"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294"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295"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296" w:author="沐" w:date="2025-01-27T20:18:00Z">
        <w:r>
          <w:rPr>
            <w:rFonts w:hint="eastAsia" w:ascii="Times New Roman" w:hAnsi="Times New Roman" w:cs="Times New Roman"/>
            <w:sz w:val="24"/>
            <w:szCs w:val="24"/>
            <w:lang w:eastAsia="zh"/>
            <w14:ligatures w14:val="standardContextual"/>
          </w:rPr>
          <w:br w:type="textWrapping"/>
        </w:r>
        <w:bookmarkEnd w:id="139"/>
      </w:ins>
      <w:ins w:id="4297"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720" w:firstLine="0"/>
        <w:jc w:val="left"/>
        <w:outlineLvl w:val="1"/>
        <w:rPr>
          <w:ins w:id="4299" w:author="沐" w:date="2025-01-27T20:33:00Z"/>
          <w:rFonts w:ascii="Times New Roman" w:hAnsi="Times New Roman" w:eastAsia="Times New Roman" w:cs="Times New Roman"/>
          <w:b/>
          <w:bCs/>
          <w:sz w:val="28"/>
          <w:szCs w:val="28"/>
          <w14:ligatures w14:val="standardContextual"/>
        </w:rPr>
        <w:pPrChange w:id="4298" w:author="几" w:date="2025-01-28T00:39:00Z">
          <w:pPr>
            <w:pStyle w:val="41"/>
            <w:numPr>
              <w:ilvl w:val="1"/>
              <w:numId w:val="3"/>
            </w:numPr>
            <w:tabs>
              <w:tab w:val="left" w:pos="1440"/>
            </w:tabs>
            <w:spacing w:before="240" w:after="60" w:line="312" w:lineRule="auto"/>
            <w:ind w:left="492" w:hanging="492"/>
            <w:jc w:val="left"/>
            <w:outlineLvl w:val="1"/>
          </w:pPr>
        </w:pPrChange>
      </w:pPr>
      <w:ins w:id="4300"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301" w:author="沐" w:date="2025-01-27T17:09:00Z">
        <w:r>
          <w:rPr>
            <w:rFonts w:ascii="Times New Roman" w:hAnsi="Times New Roman" w:cs="Times New Roman"/>
            <w:b/>
            <w:bCs/>
            <w:sz w:val="28"/>
            <w:szCs w:val="28"/>
            <w14:ligatures w14:val="standardContextual"/>
          </w:rPr>
          <w:t>.2</w:t>
        </w:r>
      </w:ins>
      <w:ins w:id="4302"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303"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304"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306" w:author="沐" w:date="2025-01-27T20:37:00Z"/>
          <w:rFonts w:ascii="Times New Roman" w:hAnsi="Times New Roman" w:eastAsia="Times New Roman" w:cs="Times New Roman"/>
          <w:sz w:val="24"/>
          <w:szCs w:val="24"/>
          <w:lang w:eastAsia="zh"/>
          <w:rPrChange w:id="4307" w:author="几" w:date="2025-01-28T00:39:00Z">
            <w:rPr>
              <w:ins w:id="4308"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305" w:author="几" w:date="2025-01-28T00:39:00Z">
          <w:pPr>
            <w:jc w:val="center"/>
          </w:pPr>
        </w:pPrChange>
      </w:pPr>
      <w:ins w:id="4309" w:author="沐" w:date="2025-01-27T20:33:00Z">
        <w:bookmarkStart w:id="141" w:name="_Toc930496327"/>
        <w:bookmarkStart w:id="142" w:name="_Toc188922298"/>
        <w:r>
          <w:rPr>
            <w:rFonts w:ascii="Times New Roman" w:hAnsi="Times New Roman" w:eastAsia="Times New Roman" w:cs="Times New Roman"/>
            <w:b/>
            <w:bCs/>
            <w:sz w:val="24"/>
            <w:szCs w:val="24"/>
            <w:lang w:eastAsia="zh"/>
            <w:rPrChange w:id="4310"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311" w:author="几" w:date="2025-01-28T00:39:00Z">
        <w:del w:id="4312" w:author="沐" w:date="2025-01-28T01:02:00Z">
          <w:r>
            <w:rPr>
              <w:rFonts w:hint="eastAsia" w:ascii="Times New Roman" w:hAnsi="Times New Roman" w:eastAsia="Times New Roman" w:cs="Times New Roman"/>
              <w:sz w:val="24"/>
              <w:szCs w:val="24"/>
              <w:lang w:eastAsia="zh"/>
              <w14:ligatures w14:val="standardContextual"/>
            </w:rPr>
            <w:delText xml:space="preserve">    </w:delText>
          </w:r>
        </w:del>
      </w:ins>
      <w:ins w:id="4313" w:author="沐" w:date="2025-01-27T20:33:00Z">
        <w:r>
          <w:rPr>
            <w:rFonts w:ascii="Times New Roman" w:hAnsi="Times New Roman" w:eastAsia="Times New Roman" w:cs="Times New Roman"/>
            <w:b/>
            <w:bCs/>
            <w:sz w:val="24"/>
            <w:szCs w:val="24"/>
            <w:lang w:eastAsia="zh"/>
            <w:rPrChange w:id="4314"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he Olympic spirit embodies the values of excellence, respect, friendship, peace, and fair play, promoting unity and understanding among nations through the power of sport.</w:t>
        </w:r>
        <w:bookmarkEnd w:id="141"/>
        <w:bookmarkEnd w:id="142"/>
      </w:ins>
      <w:ins w:id="4315" w:author="沐" w:date="2025-01-27T20:33:00Z">
        <w:r>
          <w:rPr>
            <w:rFonts w:ascii="Times New Roman" w:hAnsi="Times New Roman" w:eastAsia="Times New Roman" w:cs="Times New Roman"/>
            <w:sz w:val="24"/>
            <w:szCs w:val="24"/>
            <w:lang w:eastAsia="zh"/>
            <w:rPrChange w:id="4316"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317" w:author="沐" w:date="2025-01-28T01:03:00Z"/>
          <w:rFonts w:ascii="Times New Roman" w:hAnsi="Times New Roman" w:cs="Times New Roman"/>
          <w:sz w:val="24"/>
          <w:szCs w:val="24"/>
          <w:lang w:eastAsia="zh"/>
          <w14:ligatures w14:val="standardContextual"/>
        </w:rPr>
      </w:pPr>
      <w:ins w:id="4318" w:author="沐" w:date="2025-01-27T20:37:00Z">
        <w:bookmarkStart w:id="143" w:name="_Toc188922299"/>
        <w:bookmarkStart w:id="144" w:name="_Toc212708104"/>
        <w:r>
          <w:rPr>
            <w:rFonts w:ascii="Times New Roman" w:hAnsi="Times New Roman" w:cs="Times New Roman"/>
            <w:sz w:val="24"/>
            <w:szCs w:val="24"/>
            <w:lang w:eastAsia="zh"/>
            <w:rPrChange w:id="4319" w:author="几" w:date="2025-01-28T00:39:00Z">
              <w:rPr/>
            </w:rPrChange>
            <w14:ligatures w14:val="standardContextual"/>
          </w:rPr>
          <w:t>T</w:t>
        </w:r>
      </w:ins>
      <w:ins w:id="4320" w:author="几" w:date="2025-01-28T00:39:00Z">
        <w:del w:id="4321" w:author="沐" w:date="2025-01-28T01:02:00Z">
          <w:r>
            <w:rPr>
              <w:rFonts w:hint="eastAsia" w:ascii="Times New Roman" w:hAnsi="Times New Roman" w:cs="Times New Roman"/>
              <w:sz w:val="24"/>
              <w:szCs w:val="24"/>
              <w:lang w:eastAsia="zh"/>
              <w14:ligatures w14:val="standardContextual"/>
            </w:rPr>
            <w:delText xml:space="preserve">    </w:delText>
          </w:r>
        </w:del>
      </w:ins>
      <w:ins w:id="4322" w:author="沐" w:date="2025-01-27T20:37:00Z">
        <w:r>
          <w:rPr>
            <w:rFonts w:ascii="Times New Roman" w:hAnsi="Times New Roman" w:cs="Times New Roman"/>
            <w:sz w:val="24"/>
            <w:szCs w:val="24"/>
            <w:lang w:eastAsia="zh"/>
            <w:rPrChange w:id="4323"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324" w:author="沐" w:date="2025-01-27T20:37:00Z">
        <w:r>
          <w:rPr>
            <w:rFonts w:ascii="Times New Roman" w:hAnsi="Times New Roman" w:cs="Times New Roman"/>
            <w:sz w:val="24"/>
            <w:szCs w:val="24"/>
            <w:lang w:eastAsia="zh"/>
            <w:rPrChange w:id="4325"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326" w:author="沐" w:date="2025-01-28T00:43:00Z"/>
          <w:rFonts w:ascii="Times New Roman" w:hAnsi="Times New Roman" w:cs="Times New Roman"/>
          <w:sz w:val="24"/>
          <w:szCs w:val="24"/>
          <w:lang w:eastAsia="zh"/>
          <w14:ligatures w14:val="standardContextual"/>
        </w:rPr>
      </w:pPr>
      <w:ins w:id="4327"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8"/>
                      <a:stretch>
                        <a:fillRect/>
                      </a:stretch>
                    </pic:blipFill>
                    <pic:spPr>
                      <a:xfrm>
                        <a:off x="0" y="0"/>
                        <a:ext cx="2326005" cy="1731010"/>
                      </a:xfrm>
                      <a:prstGeom prst="rect">
                        <a:avLst/>
                      </a:prstGeom>
                    </pic:spPr>
                  </pic:pic>
                </a:graphicData>
              </a:graphic>
            </wp:inline>
          </w:drawing>
        </w:r>
      </w:ins>
      <w:ins w:id="4329"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9"/>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332" w:author="沐" w:date="2025-01-28T00:43:00Z"/>
          <w:rFonts w:ascii="Times New Roman" w:hAnsi="Times New Roman" w:cs="Times New Roman"/>
          <w:sz w:val="24"/>
          <w:szCs w:val="24"/>
          <w:lang w:eastAsia="zh"/>
          <w14:ligatures w14:val="standardContextual"/>
        </w:rPr>
        <w:pPrChange w:id="4331" w:author="几" w:date="2025-01-28T00:39:00Z">
          <w:pPr>
            <w:jc w:val="center"/>
          </w:pPr>
        </w:pPrChange>
      </w:pPr>
      <w:del w:id="4333"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2576"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8"/>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9"/>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2576;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335" w:author="沐" w:date="2025-01-28T01:04:00Z">
          <w:pPr>
            <w:jc w:val="center"/>
          </w:pPr>
        </w:pPrChange>
      </w:pPr>
      <w:del w:id="4336"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337"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338" w:author="沐" w:date="2025-01-28T01:03:00Z">
        <w:del w:id="4339" w:author="asus" w:date="2025-01-28T02:17:00Z">
          <w:r>
            <w:rPr>
              <w:rFonts w:hint="eastAsia" w:ascii="Times New Roman" w:hAnsi="Times New Roman" w:cs="Times New Roman"/>
              <w:szCs w:val="21"/>
              <w:lang w:eastAsia="zh"/>
              <w14:ligatures w14:val="standardContextual"/>
            </w:rPr>
            <w:delText>2</w:delText>
          </w:r>
        </w:del>
      </w:ins>
      <w:ins w:id="4340" w:author="asus" w:date="2025-01-28T02:21:00Z">
        <w:r>
          <w:rPr>
            <w:rFonts w:ascii="Times New Roman" w:hAnsi="Times New Roman" w:cs="Times New Roman"/>
            <w:szCs w:val="21"/>
            <w:lang w:eastAsia="zh"/>
            <w14:ligatures w14:val="standardContextual"/>
          </w:rPr>
          <w:t>2</w:t>
        </w:r>
      </w:ins>
      <w:del w:id="4341"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342" w:author="沐" w:date="2025-01-27T20:38:00Z"/>
          <w:lang w:eastAsia="zh"/>
        </w:rPr>
      </w:pPr>
      <w:ins w:id="4343" w:author="沐" w:date="2025-01-27T20:35:00Z">
        <w:r>
          <w:rPr>
            <w:rFonts w:hint="eastAsia"/>
            <w:lang w:eastAsia="zh"/>
          </w:rPr>
          <w:t xml:space="preserve">  </w:t>
        </w:r>
      </w:ins>
      <w:ins w:id="4344" w:author="沐" w:date="2025-01-27T20:38:00Z">
        <w:r>
          <w:rPr>
            <w:rFonts w:hint="eastAsia"/>
            <w:lang w:eastAsia="zh"/>
          </w:rPr>
          <w:t xml:space="preserve">  </w:t>
        </w:r>
      </w:ins>
    </w:p>
    <w:p w14:paraId="3AA77E21">
      <w:pPr>
        <w:ind w:firstLine="420"/>
        <w:rPr>
          <w:del w:id="4346" w:author="沐" w:date="2025-01-28T01:27:00Z"/>
          <w:lang w:eastAsia="zh"/>
        </w:rPr>
        <w:pPrChange w:id="4345" w:author="沐" w:date="2025-01-27T20:38:00Z">
          <w:pPr/>
        </w:pPrChange>
      </w:pPr>
      <w:ins w:id="4347" w:author="沐" w:date="2025-01-27T20:37:00Z">
        <w:bookmarkStart w:id="149" w:name="_Toc188922302"/>
        <w:r>
          <w:rPr>
            <w:rFonts w:ascii="Times New Roman" w:hAnsi="Times New Roman" w:cs="Times New Roman"/>
            <w:sz w:val="24"/>
            <w:szCs w:val="24"/>
            <w:lang w:eastAsia="zh"/>
            <w:rPrChange w:id="4348" w:author="沐" w:date="2025-01-27T20:38:00Z">
              <w:rPr>
                <w:lang w:eastAsia="zh"/>
              </w:rPr>
            </w:rPrChange>
          </w:rPr>
          <w:t>We found that the number of female athletes participating in the Olympics is steadily increasing and is beginning to match that of male athletes.</w:t>
        </w:r>
        <w:bookmarkEnd w:id="149"/>
      </w:ins>
      <w:ins w:id="4349" w:author="沐" w:date="2025-01-27T20:37:00Z">
        <w:r>
          <w:rPr>
            <w:rFonts w:ascii="Times New Roman" w:hAnsi="Times New Roman" w:cs="Times New Roman"/>
            <w:sz w:val="24"/>
            <w:szCs w:val="24"/>
            <w:lang w:eastAsia="zh"/>
            <w:rPrChange w:id="4350" w:author="沐" w:date="2025-01-27T20:38:00Z">
              <w:rPr>
                <w:lang w:eastAsia="zh"/>
              </w:rPr>
            </w:rPrChange>
          </w:rPr>
          <w:t xml:space="preserve"> </w:t>
        </w:r>
      </w:ins>
    </w:p>
    <w:p w14:paraId="594284E8">
      <w:pPr>
        <w:ind w:firstLine="420"/>
        <w:jc w:val="left"/>
        <w:rPr>
          <w:del w:id="4352" w:author="沐" w:date="2025-01-28T01:28:00Z"/>
        </w:rPr>
        <w:pPrChange w:id="4351" w:author="沐" w:date="2025-01-28T01:28:00Z">
          <w:pPr>
            <w:jc w:val="center"/>
          </w:pPr>
        </w:pPrChange>
      </w:pPr>
      <w:del w:id="4353" w:author="沐" w:date="2025-01-27T20:28:00Z">
        <w:r>
          <w:rPr>
            <w:rFonts w:hint="eastAsia"/>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355" w:author="沐" w:date="2025-01-27T20:28:00Z">
        <w:r>
          <w:rPr>
            <w:rFonts w:hint="eastAsia"/>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20"/>
        <w:jc w:val="left"/>
        <w:rPr>
          <w:ins w:id="4358" w:author="沐" w:date="2025-01-27T20:38:00Z"/>
          <w:del w:id="4359" w:author="几" w:date="2025-01-28T00:51:00Z"/>
          <w:rFonts w:ascii="Times New Roman" w:hAnsi="Times New Roman" w:eastAsia="Times New Roman" w:cs="Times New Roman"/>
          <w:szCs w:val="21"/>
          <w14:ligatures w14:val="standardContextual"/>
        </w:rPr>
        <w:pPrChange w:id="4357" w:author="沐" w:date="2025-01-28T01:28:00Z">
          <w:pPr>
            <w:jc w:val="center"/>
          </w:pPr>
        </w:pPrChange>
      </w:pPr>
      <w:del w:id="4360" w:author="沐" w:date="2025-01-28T01:27:00Z">
        <w:r>
          <w:rPr/>
          <mc:AlternateContent>
            <mc:Choice Requires="wpg">
              <w:drawing>
                <wp:anchor distT="0" distB="0" distL="114300" distR="114300" simplePos="0" relativeHeight="251673600"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6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63"/>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3600;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63" o:title=""/>
                    <o:lock v:ext="edit" aspectratio="t"/>
                  </v:shape>
                  <w10:wrap type="topAndBottom"/>
                </v:group>
              </w:pict>
            </mc:Fallback>
          </mc:AlternateContent>
        </w:r>
      </w:del>
    </w:p>
    <w:p w14:paraId="429A4B03">
      <w:pPr>
        <w:ind w:firstLine="420"/>
        <w:jc w:val="left"/>
        <w:rPr>
          <w:ins w:id="4363" w:author="沐" w:date="2025-01-27T20:38:00Z"/>
          <w:del w:id="4364" w:author="几" w:date="2025-01-28T00:51:00Z"/>
          <w:rFonts w:ascii="Times New Roman" w:hAnsi="Times New Roman" w:eastAsia="Times New Roman" w:cs="Times New Roman"/>
          <w:szCs w:val="21"/>
          <w14:ligatures w14:val="standardContextual"/>
        </w:rPr>
        <w:pPrChange w:id="4362" w:author="沐" w:date="2025-01-28T01:28:00Z">
          <w:pPr>
            <w:jc w:val="center"/>
          </w:pPr>
        </w:pPrChange>
      </w:pPr>
    </w:p>
    <w:p w14:paraId="06AD19B7">
      <w:pPr>
        <w:ind w:firstLine="420"/>
        <w:jc w:val="left"/>
        <w:rPr>
          <w:ins w:id="4366" w:author="沐" w:date="2025-01-27T20:38:00Z"/>
          <w:del w:id="4367" w:author="几" w:date="2025-01-28T00:51:00Z"/>
          <w:rFonts w:ascii="Times New Roman" w:hAnsi="Times New Roman" w:eastAsia="Times New Roman" w:cs="Times New Roman"/>
          <w:szCs w:val="21"/>
          <w14:ligatures w14:val="standardContextual"/>
        </w:rPr>
        <w:pPrChange w:id="4365" w:author="沐" w:date="2025-01-28T01:28:00Z">
          <w:pPr>
            <w:jc w:val="center"/>
          </w:pPr>
        </w:pPrChange>
      </w:pPr>
    </w:p>
    <w:p w14:paraId="5038BD1E">
      <w:pPr>
        <w:ind w:firstLine="420"/>
        <w:jc w:val="left"/>
        <w:rPr>
          <w:ins w:id="4369" w:author="沐" w:date="2025-01-27T20:38:00Z"/>
          <w:del w:id="4370" w:author="几" w:date="2025-01-28T00:51:00Z"/>
          <w:rFonts w:ascii="Times New Roman" w:hAnsi="Times New Roman" w:eastAsia="Times New Roman" w:cs="Times New Roman"/>
          <w:szCs w:val="21"/>
          <w14:ligatures w14:val="standardContextual"/>
        </w:rPr>
        <w:pPrChange w:id="4368" w:author="沐" w:date="2025-01-28T01:28:00Z">
          <w:pPr>
            <w:jc w:val="center"/>
          </w:pPr>
        </w:pPrChange>
      </w:pPr>
    </w:p>
    <w:p w14:paraId="7FEBBF70">
      <w:pPr>
        <w:ind w:firstLine="420"/>
        <w:jc w:val="left"/>
        <w:rPr>
          <w:del w:id="4372" w:author="沐" w:date="2025-01-28T01:28:00Z"/>
          <w:rFonts w:ascii="Times New Roman" w:hAnsi="Times New Roman" w:eastAsia="Times New Roman" w:cs="Times New Roman"/>
          <w:szCs w:val="21"/>
          <w14:ligatures w14:val="standardContextual"/>
        </w:rPr>
        <w:pPrChange w:id="4371" w:author="沐" w:date="2025-01-28T01:28:00Z">
          <w:pPr>
            <w:jc w:val="center"/>
          </w:pPr>
        </w:pPrChange>
      </w:pPr>
      <w:del w:id="4373" w:author="沐" w:date="2025-01-28T01:28:00Z">
        <w:r>
          <w:rPr>
            <w:rFonts w:hint="eastAsia" w:ascii="Times New Roman" w:hAnsi="Times New Roman" w:eastAsia="Times New Roman" w:cs="Times New Roman"/>
            <w:szCs w:val="21"/>
            <w14:ligatures w14:val="standardContextual"/>
          </w:rPr>
          <w:delText xml:space="preserve">Figure </w:delText>
        </w:r>
      </w:del>
      <w:del w:id="4374" w:author="沐" w:date="2025-01-28T01:28:00Z">
        <w:r>
          <w:rPr>
            <w:rFonts w:hint="eastAsia" w:ascii="Times New Roman" w:hAnsi="Times New Roman" w:cs="Times New Roman"/>
            <w:szCs w:val="21"/>
            <w14:ligatures w14:val="standardContextual"/>
          </w:rPr>
          <w:delText xml:space="preserve">11 </w:delText>
        </w:r>
      </w:del>
      <w:del w:id="4375" w:author="沐" w:date="2025-01-28T01:28:00Z">
        <w:r>
          <w:rPr>
            <w:rFonts w:hint="eastAsia" w:ascii="Times New Roman" w:hAnsi="Times New Roman" w:eastAsia="Times New Roman" w:cs="Times New Roman"/>
            <w:szCs w:val="21"/>
            <w14:ligatures w14:val="standardContextual"/>
          </w:rPr>
          <w:delText>Male and female winning rates</w:delText>
        </w:r>
      </w:del>
    </w:p>
    <w:p w14:paraId="4181D4DF">
      <w:pPr>
        <w:tabs>
          <w:tab w:val="left" w:pos="1440"/>
        </w:tabs>
        <w:spacing w:before="240" w:after="60" w:line="312" w:lineRule="auto"/>
        <w:ind w:left="492" w:firstLine="420"/>
        <w:jc w:val="left"/>
        <w:outlineLvl w:val="1"/>
        <w:rPr>
          <w:ins w:id="4377" w:author="沐" w:date="2025-01-27T20:38:00Z"/>
          <w:rFonts w:ascii="Times New Roman" w:hAnsi="Times New Roman" w:eastAsia="Times New Roman" w:cs="Times New Roman"/>
          <w:b/>
          <w:bCs/>
          <w:sz w:val="28"/>
          <w:szCs w:val="28"/>
          <w:lang w:eastAsia="zh"/>
          <w14:ligatures w14:val="standardContextual"/>
        </w:rPr>
        <w:pPrChange w:id="4376" w:author="沐" w:date="2025-01-28T01:28:00Z">
          <w:pPr>
            <w:pStyle w:val="41"/>
            <w:numPr>
              <w:ilvl w:val="1"/>
              <w:numId w:val="3"/>
            </w:numPr>
            <w:tabs>
              <w:tab w:val="left" w:pos="1440"/>
            </w:tabs>
            <w:spacing w:before="240" w:after="60" w:line="312" w:lineRule="auto"/>
            <w:ind w:left="492" w:hanging="492"/>
            <w:jc w:val="left"/>
            <w:outlineLvl w:val="1"/>
          </w:pPr>
        </w:pPrChange>
      </w:pPr>
      <w:ins w:id="4378" w:author="沐" w:date="2025-01-27T20:41:00Z">
        <w:bookmarkStart w:id="150" w:name="_Toc1597419422"/>
        <w:bookmarkStart w:id="151" w:name="_Toc188922303"/>
        <w:r>
          <w:rPr>
            <w:rFonts w:ascii="Times New Roman" w:hAnsi="Times New Roman" w:eastAsia="Times New Roman" w:cs="Times New Roman"/>
            <w:b/>
            <w:bCs/>
            <w:sz w:val="24"/>
            <w:szCs w:val="24"/>
            <w:lang w:eastAsia="zh"/>
            <w:rPrChange w:id="4379"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381" w:author="沐" w:date="2025-01-27T21:53:00Z"/>
          <w:del w:id="4382" w:author="几" w:date="2025-01-28T00:50:00Z"/>
          <w:rFonts w:ascii="Times New Roman" w:hAnsi="Times New Roman" w:eastAsia="Times New Roman" w:cs="Times New Roman"/>
          <w:b/>
          <w:bCs/>
          <w:sz w:val="28"/>
          <w:szCs w:val="28"/>
          <w14:ligatures w14:val="standardContextual"/>
        </w:rPr>
        <w:pPrChange w:id="4380"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720" w:firstLine="281" w:firstLineChars="100"/>
        <w:jc w:val="left"/>
        <w:outlineLvl w:val="1"/>
        <w:rPr>
          <w:ins w:id="4384" w:author="沐" w:date="2025-01-27T21:53:00Z"/>
          <w:rFonts w:ascii="Times New Roman" w:hAnsi="Times New Roman" w:cs="Times New Roman"/>
          <w:b/>
          <w:bCs/>
          <w:sz w:val="28"/>
          <w:szCs w:val="28"/>
          <w:lang w:eastAsia="zh"/>
          <w14:ligatures w14:val="standardContextual"/>
        </w:rPr>
        <w:pPrChange w:id="4383" w:author="几" w:date="2025-01-28T00:50:00Z">
          <w:pPr>
            <w:pStyle w:val="41"/>
            <w:numPr>
              <w:ilvl w:val="255"/>
              <w:numId w:val="0"/>
            </w:numPr>
            <w:tabs>
              <w:tab w:val="left" w:pos="1440"/>
            </w:tabs>
            <w:spacing w:before="240" w:after="60" w:line="312" w:lineRule="auto"/>
            <w:ind w:left="0"/>
            <w:jc w:val="left"/>
            <w:outlineLvl w:val="1"/>
          </w:pPr>
        </w:pPrChange>
      </w:pPr>
      <w:ins w:id="4385" w:author="沐" w:date="2025-01-27T21:53:00Z">
        <w:bookmarkStart w:id="152" w:name="_Toc188922304"/>
        <w:r>
          <w:rPr>
            <w:rFonts w:ascii="Times New Roman" w:hAnsi="Times New Roman" w:eastAsia="宋体" w:cs="Times New Roman"/>
            <w:b/>
            <w:bCs/>
            <w:sz w:val="28"/>
            <w:szCs w:val="28"/>
          </w:rPr>
          <w:t>7.</w:t>
        </w:r>
      </w:ins>
      <w:ins w:id="4386" w:author="沐" w:date="2025-01-27T21:53:00Z">
        <w:r>
          <w:rPr>
            <w:rFonts w:hint="eastAsia" w:ascii="Times New Roman" w:hAnsi="Times New Roman" w:eastAsia="宋体" w:cs="Times New Roman"/>
            <w:b/>
            <w:bCs/>
            <w:sz w:val="28"/>
            <w:szCs w:val="28"/>
            <w:lang w:eastAsia="zh"/>
          </w:rPr>
          <w:t>3</w:t>
        </w:r>
      </w:ins>
      <w:ins w:id="4387" w:author="沐" w:date="2025-01-27T21:53:00Z">
        <w:r>
          <w:rPr>
            <w:rFonts w:ascii="Times New Roman" w:hAnsi="Times New Roman" w:eastAsia="宋体" w:cs="Times New Roman"/>
            <w:b/>
            <w:bCs/>
            <w:sz w:val="28"/>
            <w:szCs w:val="28"/>
          </w:rPr>
          <w:t xml:space="preserve"> Host Country as a Key Medal Factor</w:t>
        </w:r>
        <w:bookmarkEnd w:id="152"/>
      </w:ins>
      <w:ins w:id="4388" w:author="沐" w:date="2025-01-27T21:53:00Z">
        <w:r>
          <w:rPr>
            <w:rFonts w:ascii="宋体" w:hAnsi="宋体" w:eastAsia="宋体" w:cs="宋体"/>
            <w:b/>
            <w:bCs/>
            <w:sz w:val="24"/>
            <w:szCs w:val="24"/>
          </w:rPr>
          <w:t xml:space="preserve"> </w:t>
        </w:r>
      </w:ins>
      <w:ins w:id="4389" w:author="沐" w:date="2025-01-27T21:53:00Z">
        <w:r>
          <w:rPr>
            <w:rFonts w:ascii="宋体" w:hAnsi="宋体" w:eastAsia="宋体" w:cs="宋体"/>
            <w:sz w:val="24"/>
            <w:szCs w:val="24"/>
          </w:rPr>
          <w:t xml:space="preserve"> </w:t>
        </w:r>
      </w:ins>
      <w:ins w:id="4390"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391" w:author="沐" w:date="2025-01-27T21:54:00Z"/>
          <w:rFonts w:ascii="Times New Roman" w:hAnsi="Times New Roman" w:cs="Times New Roman"/>
          <w:b/>
          <w:bCs/>
          <w:sz w:val="28"/>
          <w:szCs w:val="28"/>
          <w:lang w:eastAsia="zh"/>
          <w14:ligatures w14:val="standardContextual"/>
        </w:rPr>
      </w:pPr>
      <w:ins w:id="4392" w:author="沐" w:date="2025-01-27T21:53:00Z">
        <w:r>
          <w:rPr>
            <w:rFonts w:hint="eastAsia" w:ascii="Times New Roman" w:hAnsi="Times New Roman" w:cs="Times New Roman"/>
            <w:b/>
            <w:bCs/>
            <w:sz w:val="28"/>
            <w:szCs w:val="28"/>
            <w:lang w:eastAsia="zh"/>
            <w14:ligatures w14:val="standardContextual"/>
          </w:rPr>
          <w:t xml:space="preserve">   </w:t>
        </w:r>
      </w:ins>
      <w:ins w:id="4393" w:author="沐" w:date="2025-01-27T21:58:00Z">
        <w:bookmarkStart w:id="153" w:name="_Toc1477714800"/>
        <w:bookmarkStart w:id="154" w:name="_Toc188922305"/>
        <w:r>
          <w:rPr>
            <w:rFonts w:ascii="Times New Roman" w:hAnsi="Times New Roman" w:cs="Times New Roman"/>
            <w:b w:val="0"/>
            <w:bCs w:val="0"/>
            <w:sz w:val="24"/>
            <w:szCs w:val="24"/>
            <w:lang w:eastAsia="zh"/>
            <w:rPrChange w:id="4394"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395"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397" w:author="沐" w:date="2025-01-28T00:53:00Z"/>
          <w:sz w:val="28"/>
          <w:lang w:eastAsia="zh"/>
        </w:rPr>
        <w:pPrChange w:id="4396"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5648"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64"/>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65"/>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5648;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65" o:title=""/>
                  <o:lock v:ext="edit" aspectratio="t"/>
                </v:shape>
                <w10:wrap type="topAndBottom"/>
              </v:group>
            </w:pict>
          </mc:Fallback>
        </mc:AlternateContent>
      </w:r>
      <w:ins w:id="4398" w:author="沐" w:date="2025-01-28T00:53:00Z">
        <w:r>
          <w:rPr>
            <w:rFonts w:hint="eastAsia" w:ascii="Times New Roman" w:hAnsi="Times New Roman" w:eastAsia="Times New Roman" w:cs="Times New Roman"/>
            <w:szCs w:val="21"/>
            <w14:ligatures w14:val="standardContextual"/>
          </w:rPr>
          <w:t xml:space="preserve">Figure </w:t>
        </w:r>
      </w:ins>
      <w:ins w:id="4399" w:author="沐" w:date="2025-01-28T00:53:00Z">
        <w:r>
          <w:rPr>
            <w:rFonts w:hint="eastAsia" w:ascii="Times New Roman" w:hAnsi="Times New Roman" w:cs="Times New Roman"/>
            <w:szCs w:val="21"/>
            <w14:ligatures w14:val="standardContextual"/>
          </w:rPr>
          <w:t>1</w:t>
        </w:r>
      </w:ins>
      <w:ins w:id="4400" w:author="沐" w:date="2025-01-28T01:30:00Z">
        <w:del w:id="4401" w:author="asus" w:date="2025-01-28T02:17:00Z">
          <w:r>
            <w:rPr>
              <w:rFonts w:hint="eastAsia" w:ascii="Times New Roman" w:hAnsi="Times New Roman" w:cs="Times New Roman"/>
              <w:szCs w:val="21"/>
              <w:lang w:eastAsia="zh"/>
              <w14:ligatures w14:val="standardContextual"/>
            </w:rPr>
            <w:delText>3</w:delText>
          </w:r>
        </w:del>
      </w:ins>
      <w:ins w:id="4402" w:author="asus" w:date="2025-01-28T02:21:00Z">
        <w:r>
          <w:rPr>
            <w:rFonts w:ascii="Times New Roman" w:hAnsi="Times New Roman" w:cs="Times New Roman"/>
            <w:szCs w:val="21"/>
            <w:lang w:eastAsia="zh"/>
            <w14:ligatures w14:val="standardContextual"/>
          </w:rPr>
          <w:t>3</w:t>
        </w:r>
      </w:ins>
      <w:ins w:id="4403" w:author="沐" w:date="2025-01-28T00:53:00Z">
        <w:r>
          <w:rPr>
            <w:rFonts w:hint="eastAsia" w:ascii="Times New Roman" w:hAnsi="Times New Roman" w:cs="Times New Roman"/>
            <w:szCs w:val="21"/>
            <w14:ligatures w14:val="standardContextual"/>
          </w:rPr>
          <w:t xml:space="preserve"> </w:t>
        </w:r>
      </w:ins>
      <w:ins w:id="4404" w:author="沐" w:date="2025-01-28T00:54:00Z">
        <w:r>
          <w:rPr>
            <w:rFonts w:hint="eastAsia" w:ascii="Times New Roman" w:hAnsi="Times New Roman" w:cs="Times New Roman"/>
            <w:szCs w:val="21"/>
            <w:lang w:eastAsia="zh"/>
            <w14:ligatures w14:val="standardContextual"/>
          </w:rPr>
          <w:t xml:space="preserve">Host </w:t>
        </w:r>
      </w:ins>
      <w:ins w:id="4405" w:author="沐" w:date="2025-01-28T00:55:00Z">
        <w:r>
          <w:rPr>
            <w:rFonts w:hint="eastAsia" w:ascii="Times New Roman" w:hAnsi="Times New Roman" w:cs="Times New Roman"/>
            <w:szCs w:val="21"/>
            <w:lang w:eastAsia="zh"/>
            <w14:ligatures w14:val="standardContextual"/>
          </w:rPr>
          <w:t>factor</w:t>
        </w:r>
        <w:bookmarkEnd w:id="155"/>
      </w:ins>
      <w:ins w:id="4406" w:author="沐" w:date="2025-01-28T00:54:00Z">
        <w:r>
          <w:rPr>
            <w:rFonts w:hint="eastAsia" w:ascii="Times New Roman" w:hAnsi="Times New Roman" w:cs="Times New Roman"/>
            <w:szCs w:val="21"/>
            <w:lang w:eastAsia="zh"/>
            <w14:ligatures w14:val="standardContextual"/>
          </w:rPr>
          <w:t xml:space="preserve"> </w:t>
        </w:r>
      </w:ins>
      <w:del w:id="4407" w:author="沐" w:date="2025-01-27T22:03:00Z">
        <w:r>
          <w:rPr>
            <w:sz w:val="28"/>
          </w:rPr>
          <mc:AlternateContent>
            <mc:Choice Requires="wpg">
              <w:drawing>
                <wp:anchor distT="0" distB="0" distL="114300" distR="114300" simplePos="0" relativeHeight="251674624"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66"/>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4624;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66"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410" w:author="沐" w:date="2025-01-27T22:06:00Z"/>
          <w:sz w:val="28"/>
          <w:lang w:eastAsia="zh"/>
        </w:rPr>
        <w:pPrChange w:id="4409" w:author="沐" w:date="2025-01-28T00:55:00Z">
          <w:pPr>
            <w:pStyle w:val="41"/>
            <w:numPr>
              <w:ilvl w:val="255"/>
              <w:numId w:val="0"/>
            </w:numPr>
            <w:tabs>
              <w:tab w:val="left" w:pos="1440"/>
            </w:tabs>
            <w:spacing w:before="240" w:after="60" w:line="312" w:lineRule="auto"/>
            <w:ind w:left="0"/>
            <w:jc w:val="left"/>
            <w:outlineLvl w:val="1"/>
          </w:pPr>
        </w:pPrChange>
      </w:pPr>
      <w:ins w:id="4411" w:author="沐" w:date="2025-01-27T22:06:00Z">
        <w:bookmarkStart w:id="156" w:name="_Toc188922307"/>
        <w:bookmarkStart w:id="157" w:name="_Toc1322827708"/>
        <w:r>
          <w:rPr>
            <w:rFonts w:ascii="Times New Roman" w:hAnsi="Times New Roman" w:cs="Times New Roman"/>
            <w:sz w:val="24"/>
            <w:szCs w:val="24"/>
            <w:lang w:eastAsia="zh"/>
            <w:rPrChange w:id="4412" w:author="沐" w:date="2025-01-27T22:06:00Z">
              <w:rPr>
                <w:sz w:val="28"/>
                <w:lang w:eastAsia="zh"/>
              </w:rPr>
            </w:rPrChange>
          </w:rPr>
          <w:t xml:space="preserve">It is clear that the host country has a significant impact on the nation's medal share. In Section 4, we used the </w:t>
        </w:r>
      </w:ins>
      <w:ins w:id="4413" w:author="沐" w:date="2025-01-27T22:12:00Z">
        <w:r>
          <w:rPr>
            <w:rFonts w:hint="eastAsia" w:ascii="Times New Roman" w:hAnsi="Times New Roman" w:cs="Times New Roman"/>
            <w:sz w:val="24"/>
            <w:szCs w:val="24"/>
            <w:lang w:eastAsia="zh"/>
          </w:rPr>
          <w:t>TOPSIS</w:t>
        </w:r>
      </w:ins>
      <w:ins w:id="4414" w:author="沐" w:date="2025-01-27T22:13:00Z">
        <w:r>
          <w:rPr>
            <w:rFonts w:hint="eastAsia" w:ascii="Times New Roman" w:hAnsi="Times New Roman" w:cs="Times New Roman"/>
            <w:sz w:val="24"/>
            <w:szCs w:val="24"/>
            <w:lang w:eastAsia="zh"/>
          </w:rPr>
          <w:t xml:space="preserve"> method</w:t>
        </w:r>
      </w:ins>
      <w:ins w:id="4415" w:author="沐" w:date="2025-01-27T22:06:00Z">
        <w:r>
          <w:rPr>
            <w:rFonts w:ascii="Times New Roman" w:hAnsi="Times New Roman" w:cs="Times New Roman"/>
            <w:sz w:val="24"/>
            <w:szCs w:val="24"/>
            <w:lang w:eastAsia="zh"/>
            <w:rPrChange w:id="4416" w:author="沐" w:date="2025-01-27T22:06:00Z">
              <w:rPr>
                <w:sz w:val="28"/>
                <w:lang w:eastAsia="zh"/>
              </w:rPr>
            </w:rPrChange>
          </w:rPr>
          <w:t xml:space="preserve"> to predict the medal share of countries, and the results are shown </w:t>
        </w:r>
      </w:ins>
      <w:ins w:id="4417" w:author="几" w:date="2025-01-28T01:16:00Z">
        <w:r>
          <w:rPr>
            <w:rFonts w:hint="eastAsia" w:ascii="Times New Roman" w:hAnsi="Times New Roman" w:cs="Times New Roman"/>
            <w:sz w:val="24"/>
            <w:szCs w:val="24"/>
            <w:lang w:eastAsia="zh"/>
          </w:rPr>
          <w:t>above</w:t>
        </w:r>
      </w:ins>
      <w:ins w:id="4418" w:author="沐" w:date="2025-01-27T22:06:00Z">
        <w:del w:id="4419" w:author="几" w:date="2025-01-28T01:16:00Z">
          <w:r>
            <w:rPr>
              <w:rFonts w:ascii="Times New Roman" w:hAnsi="Times New Roman" w:cs="Times New Roman"/>
              <w:sz w:val="24"/>
              <w:szCs w:val="24"/>
              <w:lang w:eastAsia="zh"/>
              <w:rPrChange w:id="4420" w:author="沐" w:date="2025-01-27T22:06:00Z">
                <w:rPr>
                  <w:sz w:val="28"/>
                  <w:lang w:eastAsia="zh"/>
                </w:rPr>
              </w:rPrChange>
            </w:rPr>
            <w:delText>below</w:delText>
          </w:r>
        </w:del>
      </w:ins>
      <w:ins w:id="4421" w:author="几" w:date="2025-01-28T01:17:00Z">
        <w:r>
          <w:rPr>
            <w:rFonts w:hint="eastAsia" w:ascii="Times New Roman" w:hAnsi="Times New Roman" w:cs="Times New Roman"/>
            <w:sz w:val="24"/>
            <w:szCs w:val="24"/>
            <w:lang w:eastAsia="zh"/>
          </w:rPr>
          <w:t>.</w:t>
        </w:r>
        <w:bookmarkEnd w:id="156"/>
      </w:ins>
      <w:ins w:id="4422" w:author="沐" w:date="2025-01-27T22:06:00Z">
        <w:del w:id="4423" w:author="几" w:date="2025-01-28T01:17:00Z">
          <w:r>
            <w:rPr>
              <w:rFonts w:ascii="Times New Roman" w:hAnsi="Times New Roman" w:cs="Times New Roman"/>
              <w:sz w:val="24"/>
              <w:szCs w:val="24"/>
              <w:lang w:eastAsia="zh"/>
              <w:rPrChange w:id="4424"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425" w:author="沐" w:date="2025-01-27T21:53:00Z"/>
          <w:del w:id="4426"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428" w:author="沐" w:date="2025-01-27T20:46:00Z"/>
          <w:del w:id="4429" w:author="几" w:date="2025-01-28T00:50:00Z"/>
          <w:rFonts w:ascii="Times New Roman" w:hAnsi="Times New Roman" w:eastAsia="Times New Roman" w:cs="Times New Roman"/>
          <w:b/>
          <w:bCs/>
          <w:sz w:val="28"/>
          <w:szCs w:val="28"/>
          <w14:ligatures w14:val="standardContextual"/>
        </w:rPr>
        <w:pPrChange w:id="4427"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720" w:firstLine="0"/>
        <w:jc w:val="left"/>
        <w:outlineLvl w:val="1"/>
        <w:rPr>
          <w:ins w:id="4431" w:author="沐" w:date="2025-01-27T20:48:00Z"/>
          <w:rFonts w:ascii="Times New Roman" w:hAnsi="Times New Roman" w:eastAsia="Times New Roman" w:cs="Times New Roman"/>
          <w:b/>
          <w:bCs/>
          <w:sz w:val="28"/>
          <w:szCs w:val="28"/>
          <w14:ligatures w14:val="standardContextual"/>
        </w:rPr>
        <w:pPrChange w:id="4430" w:author="几" w:date="2025-01-28T00:50:00Z">
          <w:pPr>
            <w:pStyle w:val="41"/>
            <w:numPr>
              <w:ilvl w:val="1"/>
              <w:numId w:val="3"/>
            </w:numPr>
            <w:tabs>
              <w:tab w:val="left" w:pos="1440"/>
            </w:tabs>
            <w:spacing w:before="240" w:after="60" w:line="312" w:lineRule="auto"/>
            <w:ind w:left="492" w:hanging="492"/>
            <w:jc w:val="left"/>
            <w:outlineLvl w:val="1"/>
          </w:pPr>
        </w:pPrChange>
      </w:pPr>
      <w:ins w:id="4432"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433" w:author="沐" w:date="2025-01-27T20:46:00Z">
        <w:r>
          <w:rPr>
            <w:rFonts w:ascii="Times New Roman" w:hAnsi="Times New Roman" w:cs="Times New Roman"/>
            <w:b/>
            <w:bCs/>
            <w:sz w:val="28"/>
            <w:szCs w:val="28"/>
            <w14:ligatures w14:val="standardContextual"/>
          </w:rPr>
          <w:t>.</w:t>
        </w:r>
      </w:ins>
      <w:ins w:id="4434" w:author="沐" w:date="2025-01-27T22:06:00Z">
        <w:r>
          <w:rPr>
            <w:rFonts w:hint="eastAsia" w:ascii="Times New Roman" w:hAnsi="Times New Roman" w:cs="Times New Roman"/>
            <w:b/>
            <w:bCs/>
            <w:sz w:val="28"/>
            <w:szCs w:val="28"/>
            <w:lang w:eastAsia="zh"/>
            <w14:ligatures w14:val="standardContextual"/>
          </w:rPr>
          <w:t>4</w:t>
        </w:r>
      </w:ins>
      <w:ins w:id="4435" w:author="沐" w:date="2025-01-27T20:46:00Z">
        <w:r>
          <w:rPr>
            <w:rFonts w:hint="eastAsia" w:ascii="Times New Roman" w:hAnsi="Times New Roman" w:cs="Times New Roman"/>
            <w:b/>
            <w:bCs/>
            <w:sz w:val="28"/>
            <w:szCs w:val="28"/>
            <w:lang w:eastAsia="zh"/>
            <w14:ligatures w14:val="standardContextual"/>
          </w:rPr>
          <w:t xml:space="preserve"> </w:t>
        </w:r>
      </w:ins>
      <w:ins w:id="4436"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438" w:author="沐" w:date="2025-01-27T21:23:00Z"/>
          <w:rFonts w:ascii="Times New Roman" w:hAnsi="Times New Roman" w:cs="Times New Roman"/>
          <w:sz w:val="24"/>
          <w:szCs w:val="24"/>
          <w:lang w:eastAsia="zh"/>
          <w14:ligatures w14:val="standardContextual"/>
        </w:rPr>
        <w:pPrChange w:id="4437" w:author="沐" w:date="2025-01-27T20:48:00Z">
          <w:pPr>
            <w:ind w:firstLine="480" w:firstLineChars="200"/>
            <w:jc w:val="center"/>
          </w:pPr>
        </w:pPrChange>
      </w:pPr>
      <w:ins w:id="4439" w:author="沐" w:date="2025-01-27T21:21:00Z">
        <w:bookmarkStart w:id="159" w:name="_Toc839185441"/>
        <w:bookmarkStart w:id="160" w:name="_Toc188922309"/>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440" w:author="沐" w:date="2025-01-27T21:23:00Z">
        <w:r>
          <w:rPr>
            <w:rFonts w:hint="eastAsia" w:ascii="Times New Roman" w:hAnsi="Times New Roman" w:cs="Times New Roman"/>
            <w:sz w:val="24"/>
            <w:szCs w:val="24"/>
            <w:lang w:eastAsia="zh"/>
            <w14:ligatures w14:val="standardContextual"/>
          </w:rPr>
          <w:t>(The data has been normalized)</w:t>
        </w:r>
      </w:ins>
      <w:ins w:id="4441"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443" w:author="沐" w:date="2025-01-27T21:23:00Z"/>
          <w:rFonts w:ascii="Times New Roman" w:hAnsi="Times New Roman" w:cs="Times New Roman"/>
          <w:sz w:val="24"/>
          <w:szCs w:val="24"/>
          <w:lang w:eastAsia="zh"/>
          <w14:ligatures w14:val="standardContextual"/>
        </w:rPr>
        <w:pPrChange w:id="4442" w:author="沐" w:date="2025-01-27T20:48:00Z">
          <w:pPr>
            <w:ind w:firstLine="480" w:firstLineChars="200"/>
            <w:jc w:val="center"/>
          </w:pPr>
        </w:pPrChange>
      </w:pPr>
      <w:ins w:id="4444"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446" w:author="沐" w:date="2025-01-27T21:19:00Z"/>
          <w:rFonts w:ascii="Times New Roman" w:hAnsi="Times New Roman" w:cs="Times New Roman"/>
          <w:sz w:val="24"/>
          <w:szCs w:val="24"/>
          <w:lang w:eastAsia="zh"/>
          <w14:ligatures w14:val="standardContextual"/>
        </w:rPr>
        <w:pPrChange w:id="4445" w:author="沐" w:date="2025-01-27T20:48:00Z">
          <w:pPr>
            <w:ind w:firstLine="480" w:firstLineChars="200"/>
            <w:jc w:val="center"/>
          </w:pPr>
        </w:pPrChange>
      </w:pPr>
      <w:ins w:id="4447"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449" w:author="沐" w:date="2025-01-27T21:21:00Z"/>
          <w:del w:id="4450" w:author="几" w:date="2025-01-28T00:36:00Z"/>
          <w:rFonts w:ascii="Times New Roman" w:hAnsi="Times New Roman" w:cs="Times New Roman"/>
          <w:sz w:val="24"/>
          <w:szCs w:val="24"/>
          <w:lang w:eastAsia="zh"/>
          <w14:ligatures w14:val="standardContextual"/>
        </w:rPr>
        <w:pPrChange w:id="4448" w:author="沐" w:date="2025-01-27T20:48:00Z">
          <w:pPr>
            <w:ind w:firstLine="640" w:firstLineChars="200"/>
            <w:jc w:val="center"/>
          </w:pPr>
        </w:pPrChange>
      </w:pPr>
      <w:r>
        <w:rPr>
          <w:sz w:val="32"/>
        </w:rPr>
        <mc:AlternateContent>
          <mc:Choice Requires="wpg">
            <w:drawing>
              <wp:anchor distT="0" distB="0" distL="114300" distR="114300" simplePos="0" relativeHeight="251676672"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7"/>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8"/>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6672;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7"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8"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452" w:author="沐" w:date="2025-01-27T21:21:00Z"/>
          <w:del w:id="4453" w:author="几" w:date="2025-01-28T00:36:00Z"/>
          <w:rFonts w:ascii="Times New Roman" w:hAnsi="Times New Roman" w:cs="Times New Roman"/>
          <w:sz w:val="24"/>
          <w:szCs w:val="24"/>
          <w:lang w:eastAsia="zh"/>
          <w14:ligatures w14:val="standardContextual"/>
        </w:rPr>
        <w:pPrChange w:id="4451" w:author="几" w:date="2025-01-28T00:36:00Z">
          <w:pPr>
            <w:ind w:firstLine="480" w:firstLineChars="200"/>
            <w:jc w:val="center"/>
          </w:pPr>
        </w:pPrChange>
      </w:pPr>
    </w:p>
    <w:p w14:paraId="53B741E0">
      <w:pPr>
        <w:ind w:firstLine="420" w:firstLineChars="200"/>
        <w:jc w:val="both"/>
        <w:rPr>
          <w:ins w:id="4455" w:author="沐" w:date="2025-01-28T00:55:00Z"/>
          <w:rFonts w:ascii="Times New Roman" w:hAnsi="Times New Roman" w:cs="Times New Roman"/>
          <w:sz w:val="24"/>
          <w:szCs w:val="24"/>
          <w:lang w:eastAsia="zh"/>
          <w14:ligatures w14:val="standardContextual"/>
        </w:rPr>
        <w:pPrChange w:id="4454" w:author="沐" w:date="2025-01-28T00:56:00Z">
          <w:pPr>
            <w:ind w:firstLine="420" w:firstLineChars="200"/>
            <w:jc w:val="center"/>
          </w:pPr>
        </w:pPrChange>
      </w:pPr>
      <w:ins w:id="4456" w:author="沐" w:date="2025-01-28T00:55:00Z">
        <w:r>
          <w:rPr>
            <w:rFonts w:hint="eastAsia" w:ascii="Times New Roman" w:hAnsi="Times New Roman" w:eastAsia="Times New Roman" w:cs="Times New Roman"/>
            <w:szCs w:val="21"/>
            <w:lang w:eastAsia="zh"/>
            <w14:ligatures w14:val="standardContextual"/>
          </w:rPr>
          <w:t xml:space="preserve">                            </w:t>
        </w:r>
      </w:ins>
      <w:ins w:id="4457" w:author="沐" w:date="2025-01-28T00:55:00Z">
        <w:r>
          <w:rPr>
            <w:rFonts w:hint="eastAsia" w:ascii="Times New Roman" w:hAnsi="Times New Roman" w:eastAsia="Times New Roman" w:cs="Times New Roman"/>
            <w:szCs w:val="21"/>
            <w14:ligatures w14:val="standardContextual"/>
          </w:rPr>
          <w:t xml:space="preserve">Figure </w:t>
        </w:r>
      </w:ins>
      <w:ins w:id="4458" w:author="沐" w:date="2025-01-28T00:55:00Z">
        <w:r>
          <w:rPr>
            <w:rFonts w:hint="eastAsia" w:ascii="Times New Roman" w:hAnsi="Times New Roman" w:cs="Times New Roman"/>
            <w:szCs w:val="21"/>
            <w14:ligatures w14:val="standardContextual"/>
          </w:rPr>
          <w:t>1</w:t>
        </w:r>
      </w:ins>
      <w:ins w:id="4459" w:author="沐" w:date="2025-01-28T01:30:00Z">
        <w:del w:id="4460" w:author="asus" w:date="2025-01-28T02:17:00Z">
          <w:r>
            <w:rPr>
              <w:rFonts w:hint="eastAsia" w:ascii="Times New Roman" w:hAnsi="Times New Roman" w:cs="Times New Roman"/>
              <w:szCs w:val="21"/>
              <w:lang w:eastAsia="zh"/>
              <w14:ligatures w14:val="standardContextual"/>
            </w:rPr>
            <w:delText>4</w:delText>
          </w:r>
        </w:del>
      </w:ins>
      <w:ins w:id="4461" w:author="asus" w:date="2025-01-28T02:21:00Z">
        <w:r>
          <w:rPr>
            <w:rFonts w:ascii="Times New Roman" w:hAnsi="Times New Roman" w:cs="Times New Roman"/>
            <w:szCs w:val="21"/>
            <w:lang w:eastAsia="zh"/>
            <w14:ligatures w14:val="standardContextual"/>
          </w:rPr>
          <w:t>4</w:t>
        </w:r>
      </w:ins>
      <w:ins w:id="4462" w:author="沐" w:date="2025-01-28T00:55:00Z">
        <w:r>
          <w:rPr>
            <w:rFonts w:hint="eastAsia" w:ascii="Times New Roman" w:hAnsi="Times New Roman" w:cs="Times New Roman"/>
            <w:szCs w:val="21"/>
            <w14:ligatures w14:val="standardContextual"/>
          </w:rPr>
          <w:t xml:space="preserve"> </w:t>
        </w:r>
      </w:ins>
      <w:ins w:id="4463" w:author="沐" w:date="2025-01-28T00:56:00Z">
        <w:r>
          <w:rPr>
            <w:rFonts w:hint="eastAsia" w:ascii="Times New Roman" w:hAnsi="Times New Roman" w:cs="Times New Roman"/>
            <w:szCs w:val="21"/>
            <w:lang w:eastAsia="zh"/>
            <w14:ligatures w14:val="standardContextual"/>
          </w:rPr>
          <w:t>Olympic Scores Comparision</w:t>
        </w:r>
      </w:ins>
      <w:ins w:id="4464"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466" w:author="沐" w:date="2025-01-27T21:21:00Z"/>
          <w:rFonts w:ascii="Times New Roman" w:hAnsi="Times New Roman" w:cs="Times New Roman"/>
          <w:b w:val="0"/>
          <w:bCs w:val="0"/>
          <w:sz w:val="24"/>
          <w:szCs w:val="24"/>
          <w:lang w:eastAsia="zh"/>
          <w14:ligatures w14:val="standardContextual"/>
        </w:rPr>
        <w:pPrChange w:id="4465" w:author="沐" w:date="2025-01-28T00:55:00Z">
          <w:pPr>
            <w:ind w:firstLine="640" w:firstLineChars="200"/>
            <w:jc w:val="center"/>
          </w:pPr>
        </w:pPrChange>
      </w:pPr>
      <w:ins w:id="4467" w:author="沐" w:date="2025-01-27T21:19:00Z">
        <w:bookmarkStart w:id="165" w:name="_Toc913820407"/>
        <w:bookmarkStart w:id="166" w:name="_Toc188922312"/>
        <w:r>
          <w:rPr>
            <w:rFonts w:ascii="Times New Roman" w:hAnsi="Times New Roman" w:cs="Times New Roman"/>
            <w:b w:val="0"/>
            <w:bCs w:val="0"/>
            <w:sz w:val="24"/>
            <w:szCs w:val="24"/>
            <w:lang w:eastAsia="zh"/>
            <w:rPrChange w:id="4468" w:author="沐" w:date="2025-01-27T21:19:00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470" w:author="沐" w:date="2025-01-27T21:35:00Z"/>
          <w:del w:id="4471" w:author="几" w:date="2025-01-27T23:43:00Z"/>
          <w:rFonts w:ascii="Times New Roman" w:hAnsi="Times New Roman" w:cs="Times New Roman"/>
          <w:sz w:val="24"/>
          <w:szCs w:val="24"/>
          <w:lang w:eastAsia="zh"/>
          <w14:ligatures w14:val="standardContextual"/>
        </w:rPr>
        <w:pPrChange w:id="4469" w:author="沐" w:date="2025-01-27T20:48:00Z">
          <w:pPr>
            <w:ind w:firstLine="480" w:firstLineChars="200"/>
            <w:jc w:val="center"/>
          </w:pPr>
        </w:pPrChange>
      </w:pPr>
      <w:ins w:id="4472" w:author="沐" w:date="2025-01-27T21:35:00Z">
        <w:bookmarkStart w:id="167" w:name="_Toc188922313"/>
        <w:bookmarkStart w:id="168" w:name="_Toc266168950"/>
        <w:r>
          <w:rPr>
            <w:rFonts w:hint="eastAsia" w:ascii="Times New Roman" w:hAnsi="Times New Roman" w:cs="Times New Roman"/>
            <w:sz w:val="24"/>
            <w:szCs w:val="24"/>
            <w:lang w:eastAsia="zh"/>
            <w14:ligatures w14:val="standardContextual"/>
          </w:rPr>
          <w:t xml:space="preserve">Additionally, we used our IEW Model to predict the medal outcomes for countries in 2028. We also plotted the radar chart for the same countries and events (with normalized data), and the results, shown in Figure </w:t>
        </w:r>
      </w:ins>
      <w:ins w:id="4473" w:author="沐" w:date="2025-01-27T21:35:00Z">
        <w:del w:id="4474" w:author="几 [2]" w:date="2025-01-28T02:51:52Z">
          <w:r>
            <w:rPr>
              <w:rFonts w:hint="default" w:ascii="Times New Roman" w:hAnsi="Times New Roman" w:cs="Times New Roman"/>
              <w:sz w:val="24"/>
              <w:szCs w:val="24"/>
              <w:lang w:val="en-US" w:eastAsia="zh"/>
              <w14:ligatures w14:val="standardContextual"/>
            </w:rPr>
            <w:delText>XXX</w:delText>
          </w:r>
        </w:del>
      </w:ins>
      <w:ins w:id="4475" w:author="几 [2]" w:date="2025-01-28T02:51:52Z">
        <w:r>
          <w:rPr>
            <w:rFonts w:hint="eastAsia" w:ascii="Times New Roman" w:hAnsi="Times New Roman" w:cs="Times New Roman"/>
            <w:sz w:val="24"/>
            <w:szCs w:val="24"/>
            <w:lang w:val="en-US" w:eastAsia="zh-CN"/>
            <w14:ligatures w14:val="standardContextual"/>
          </w:rPr>
          <w:t>14</w:t>
        </w:r>
      </w:ins>
      <w:ins w:id="4476" w:author="沐" w:date="2025-01-27T21:35:00Z">
        <w:r>
          <w:rPr>
            <w:rFonts w:hint="eastAsia" w:ascii="Times New Roman" w:hAnsi="Times New Roman" w:cs="Times New Roman"/>
            <w:sz w:val="24"/>
            <w:szCs w:val="24"/>
            <w:lang w:eastAsia="zh"/>
            <w14:ligatures w14:val="standardContextual"/>
          </w:rPr>
          <w:t>, further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478" w:author="沐" w:date="2025-01-27T21:24:00Z"/>
          <w:del w:id="4479" w:author="几" w:date="2025-01-27T23:43:00Z"/>
          <w:rFonts w:ascii="Times New Roman" w:hAnsi="Times New Roman" w:cs="Times New Roman"/>
          <w:sz w:val="24"/>
          <w:szCs w:val="24"/>
          <w:lang w:eastAsia="zh"/>
          <w14:ligatures w14:val="standardContextual"/>
        </w:rPr>
        <w:pPrChange w:id="4477"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481" w:author="沐" w:date="2025-01-27T21:25:00Z"/>
          <w:del w:id="4482" w:author="几" w:date="2025-01-27T23:43:00Z"/>
          <w:rFonts w:ascii="Times New Roman" w:hAnsi="Times New Roman" w:cs="Times New Roman"/>
          <w:b/>
          <w:bCs/>
          <w:sz w:val="28"/>
          <w:szCs w:val="28"/>
          <w:lang w:eastAsia="zh"/>
          <w14:ligatures w14:val="standardContextual"/>
        </w:rPr>
        <w:pPrChange w:id="4480" w:author="几" w:date="2025-01-27T23:43:00Z">
          <w:pPr>
            <w:pStyle w:val="41"/>
            <w:numPr>
              <w:ilvl w:val="1"/>
              <w:numId w:val="0"/>
            </w:numPr>
            <w:tabs>
              <w:tab w:val="left" w:pos="1440"/>
            </w:tabs>
            <w:spacing w:before="240" w:after="60" w:line="312" w:lineRule="auto"/>
            <w:ind w:left="492" w:hanging="492"/>
            <w:jc w:val="left"/>
            <w:outlineLvl w:val="1"/>
          </w:pPr>
        </w:pPrChange>
      </w:pPr>
      <w:ins w:id="4483" w:author="沐" w:date="2025-01-27T21:39:00Z">
        <w:del w:id="4484"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486" w:author="几" w:date="2025-01-27T23:43:00Z"/>
          <w:rFonts w:ascii="Times New Roman" w:hAnsi="Times New Roman" w:cs="Times New Roman"/>
          <w:sz w:val="24"/>
          <w:lang w:eastAsia="zh"/>
          <w14:ligatures w14:val="standardContextual"/>
        </w:rPr>
        <w:pPrChange w:id="4485"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488" w:author="沐" w:date="2025-01-27T21:10:00Z"/>
          <w:rFonts w:ascii="Times New Roman" w:hAnsi="Times New Roman" w:cs="Times New Roman"/>
          <w:b/>
          <w:bCs/>
          <w:sz w:val="32"/>
          <w:szCs w:val="32"/>
          <w:lang w:eastAsia="zh"/>
          <w14:ligatures w14:val="standardContextual"/>
        </w:rPr>
        <w:pPrChange w:id="4487" w:author="几" w:date="2025-01-27T23:43:00Z">
          <w:pPr>
            <w:spacing w:before="240" w:after="60"/>
            <w:jc w:val="center"/>
            <w:outlineLvl w:val="0"/>
          </w:pPr>
        </w:pPrChange>
      </w:pPr>
      <w:bookmarkStart w:id="169" w:name="_Toc188729123"/>
      <w:bookmarkStart w:id="170" w:name="_Toc58505782"/>
      <w:bookmarkStart w:id="171" w:name="_Toc58786706"/>
      <w:bookmarkStart w:id="172" w:name="_Toc188728963"/>
      <w:bookmarkStart w:id="173" w:name="_Toc188728752"/>
    </w:p>
    <w:p w14:paraId="795D5399">
      <w:pPr>
        <w:spacing w:before="240" w:after="60"/>
        <w:jc w:val="center"/>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489" w:author="几" w:date="2025-01-28T01:17:00Z">
          <m:r>
            <m:rPr>
              <m:sty m:val="p"/>
            </m:rPr>
            <w:rPr>
              <w:rFonts w:ascii="Cambria Math" w:hAnsi="Cambria Math" w:eastAsia="宋体"/>
              <w:sz w:val="24"/>
              <w:lang w:eastAsia="zh"/>
              <w14:ligatures w14:val="standardContextual"/>
            </w:rPr>
            <m:t>and</m:t>
          </m:r>
        </w:ins>
        <w:del w:id="4490"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9"/>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70"/>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71"/>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72"/>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73"/>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491" w:author="沐" w:date="2025-01-28T00:56:00Z">
        <w:r>
          <w:rPr>
            <w:rFonts w:hint="eastAsia" w:ascii="Times New Roman" w:hAnsi="Times New Roman" w:eastAsia="Times New Roman" w:cs="Times New Roman"/>
            <w:color w:val="000000"/>
            <w:kern w:val="0"/>
            <w:szCs w:val="21"/>
            <w:lang w:eastAsia="zh"/>
            <w14:ligatures w14:val="standardContextual"/>
          </w:rPr>
          <w:t>1</w:t>
        </w:r>
      </w:ins>
      <w:ins w:id="4492" w:author="沐" w:date="2025-01-28T01:30:00Z">
        <w:del w:id="4493"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494" w:author="asus" w:date="2025-01-28T02:21:00Z">
        <w:r>
          <w:rPr>
            <w:rFonts w:ascii="Times New Roman" w:hAnsi="Times New Roman" w:eastAsia="Times New Roman" w:cs="Times New Roman"/>
            <w:color w:val="000000"/>
            <w:kern w:val="0"/>
            <w:szCs w:val="21"/>
            <w:lang w:eastAsia="zh"/>
            <w14:ligatures w14:val="standardContextual"/>
          </w:rPr>
          <w:t>5</w:t>
        </w:r>
      </w:ins>
      <w:del w:id="4495"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center"/>
        <w:outlineLvl w:val="0"/>
        <w:rPr>
          <w:rFonts w:ascii="Times New Roman" w:hAnsi="Times New Roman" w:eastAsia="宋体"/>
          <w:b/>
          <w:bCs/>
          <w:sz w:val="32"/>
          <w:szCs w:val="32"/>
          <w14:ligatures w14:val="standardContextual"/>
        </w:rPr>
      </w:pPr>
      <w:bookmarkStart w:id="176" w:name="_Toc188922315"/>
      <w:bookmarkStart w:id="177" w:name="_Toc58505783"/>
      <w:bookmarkStart w:id="178" w:name="_Toc58786707"/>
      <w:bookmarkStart w:id="179" w:name="_Toc188728964"/>
      <w:bookmarkStart w:id="180" w:name="_Toc188728753"/>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754"/>
      <w:bookmarkStart w:id="183" w:name="_Toc188728965"/>
      <w:bookmarkStart w:id="184" w:name="_Toc188922316"/>
      <w:bookmarkStart w:id="185" w:name="_Toc188729125"/>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496" w:author="沐" w:date="2025-01-28T01:24:00Z"/>
          <w:rFonts w:ascii="Times New Roman" w:hAnsi="Times New Roman" w:eastAsia="宋体"/>
          <w:sz w:val="24"/>
          <w14:ligatures w14:val="standardContextual"/>
        </w:rPr>
      </w:pPr>
      <w:del w:id="4497"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755"/>
      <w:bookmarkStart w:id="187" w:name="_Toc188728966"/>
      <w:bookmarkStart w:id="188" w:name="_Toc188729126"/>
      <w:bookmarkStart w:id="189" w:name="_Toc188922317"/>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9128"/>
      <w:bookmarkStart w:id="197" w:name="_Toc188728968"/>
      <w:bookmarkStart w:id="198" w:name="_Toc188728757"/>
    </w:p>
    <w:p w14:paraId="06B95E5A">
      <w:pPr>
        <w:spacing w:before="240" w:after="60"/>
        <w:jc w:val="center"/>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498"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center"/>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499" w:author="asus" w:date="2025-01-28T02:14:00Z">
            <w:rPr/>
          </w:rPrChange>
          <w14:ligatures w14:val="standardContextual"/>
        </w:rPr>
      </w:pPr>
      <w:r>
        <w:rPr>
          <w:rFonts w:ascii="Times New Roman" w:hAnsi="Times New Roman" w:eastAsia="Times New Roman" w:cs="Times New Roman"/>
          <w:sz w:val="24"/>
          <w:rPrChange w:id="4500"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501" w:author="asus" w:date="2025-01-28T02:14:00Z">
            <w:rPr/>
          </w:rPrChange>
          <w14:ligatures w14:val="standardContextual"/>
        </w:rPr>
      </w:pPr>
      <w:r>
        <w:rPr>
          <w:rFonts w:ascii="Times New Roman" w:hAnsi="Times New Roman" w:eastAsia="Times New Roman" w:cs="Times New Roman"/>
          <w:sz w:val="24"/>
          <w:rPrChange w:id="4502"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3"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504"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5"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506"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507" w:author="asus" w:date="2025-01-28T02:14:00Z">
            <w:rPr/>
          </w:rPrChange>
          <w14:ligatures w14:val="standardContextual"/>
        </w:rPr>
      </w:pPr>
      <w:r>
        <w:rPr>
          <w:rFonts w:ascii="Times New Roman" w:hAnsi="Times New Roman" w:eastAsia="Times New Roman" w:cs="Times New Roman"/>
          <w:sz w:val="24"/>
          <w:rPrChange w:id="4508"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9"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510"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511"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512"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513" w:author="asus" w:date="2025-01-28T02:14:00Z">
            <w:rPr/>
          </w:rPrChange>
          <w14:ligatures w14:val="standardContextual"/>
        </w:rPr>
      </w:pPr>
      <w:r>
        <w:rPr>
          <w:rFonts w:ascii="Times New Roman" w:hAnsi="Times New Roman" w:eastAsia="Times New Roman" w:cs="Times New Roman"/>
          <w:sz w:val="24"/>
          <w:rPrChange w:id="4514"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15"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516"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517" w:author="asus" w:date="2025-01-28T02:14:00Z">
            <w:rPr/>
          </w:rPrChange>
          <w14:ligatures w14:val="standardContextual"/>
        </w:rPr>
      </w:pPr>
      <w:r>
        <w:rPr>
          <w:rFonts w:ascii="Times New Roman" w:hAnsi="Times New Roman" w:eastAsia="Times New Roman" w:cs="Times New Roman"/>
          <w:sz w:val="24"/>
          <w:rPrChange w:id="4518"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19"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520"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521" w:author="asus" w:date="2025-01-28T02:14:00Z">
            <w:rPr/>
          </w:rPrChange>
          <w14:ligatures w14:val="standardContextual"/>
        </w:rPr>
      </w:pPr>
      <w:r>
        <w:rPr>
          <w:rFonts w:ascii="Times New Roman" w:hAnsi="Times New Roman" w:eastAsia="Times New Roman" w:cs="Times New Roman"/>
          <w:sz w:val="24"/>
          <w:rPrChange w:id="4522"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23"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524"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del w:id="4525" w:author="几" w:date="2025-01-28T00:49:00Z"/>
          <w:rFonts w:ascii="Times New Roman" w:hAnsi="Times New Roman" w:eastAsia="Times New Roman" w:cs="Times New Roman"/>
          <w:sz w:val="24"/>
          <w:rPrChange w:id="4526" w:author="asus" w:date="2025-01-28T02:14:00Z">
            <w:rPr>
              <w:del w:id="4527" w:author="几" w:date="2025-01-28T00:49:00Z"/>
            </w:rPr>
          </w:rPrChange>
          <w14:ligatures w14:val="standardContextual"/>
        </w:rPr>
      </w:pPr>
      <w:r>
        <w:rPr>
          <w:rFonts w:ascii="Times New Roman" w:hAnsi="Times New Roman" w:eastAsia="Times New Roman" w:cs="Times New Roman"/>
          <w:sz w:val="24"/>
          <w:rPrChange w:id="4528" w:author="asus" w:date="2025-01-28T02:14:00Z">
            <w:rPr>
              <w:rFonts w:hAnsi="Times New Roman" w:eastAsia="Times New Roman" w:cs="Times New Roman"/>
            </w:rPr>
          </w:rPrChange>
          <w14:ligatures w14:val="standardContextual"/>
        </w:rPr>
        <w:t>[</w:t>
      </w:r>
      <w:ins w:id="4529" w:author="几" w:date="2025-01-28T00:49:00Z">
        <w:r>
          <w:rPr>
            <w:rFonts w:hint="eastAsia" w:ascii="Times New Roman" w:hAnsi="Times New Roman" w:eastAsia="Times New Roman" w:cs="Times New Roman"/>
            <w:sz w:val="24"/>
            <w:lang w:eastAsia="zh-CN"/>
            <w:rPrChange w:id="4530"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531"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532" w:author="asus" w:date="2025-01-28T02:14:00Z">
            <w:rPr>
              <w:rFonts w:hAnsi="Times New Roman" w:eastAsia="Times New Roman" w:cs="Times New Roman"/>
            </w:rPr>
          </w:rPrChange>
          <w14:ligatures w14:val="standardContextual"/>
        </w:rPr>
        <w:t>] Seber, G. A. F., &amp; Lee, A. J. (2003). *Linear regression analysis* (2nd ed.). Wiley.</w:t>
      </w:r>
    </w:p>
    <w:p w14:paraId="1F3D7756">
      <w:pPr>
        <w:rPr>
          <w:ins w:id="4533" w:author="asus" w:date="2025-01-28T02:06:00Z"/>
          <w:rFonts w:ascii="Times New Roman" w:hAnsi="Times New Roman" w:eastAsia="Times New Roman" w:cs="Times New Roman"/>
          <w:sz w:val="24"/>
          <w:rPrChange w:id="4534" w:author="asus" w:date="2025-01-28T02:14:00Z">
            <w:rPr>
              <w:ins w:id="4535"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536" w:author="asus" w:date="2025-01-28T02:14:00Z">
            <w:rPr>
              <w:rFonts w:hAnsi="Times New Roman" w:eastAsia="Times New Roman" w:cs="Times New Roman"/>
            </w:rPr>
          </w:rPrChange>
          <w14:ligatures w14:val="standardContextual"/>
        </w:rPr>
        <w:t>[8]</w:t>
      </w:r>
      <w:ins w:id="4537" w:author="几" w:date="2025-01-28T00:49:00Z">
        <w:r>
          <w:rPr>
            <w:rFonts w:hint="eastAsia" w:ascii="Times New Roman" w:hAnsi="Times New Roman" w:eastAsia="Times New Roman" w:cs="Times New Roman"/>
            <w:sz w:val="24"/>
            <w:lang w:eastAsia="zh-CN"/>
            <w:rPrChange w:id="4538"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539"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540" w:author="asus" w:date="2025-01-28T02:06:00Z"/>
          <w:rFonts w:hAnsi="Times New Roman" w:eastAsia="Times New Roman" w:cs="Times New Roman"/>
        </w:rPr>
      </w:pPr>
    </w:p>
    <w:p w14:paraId="1325E714">
      <w:pPr>
        <w:rPr>
          <w:ins w:id="4541" w:author="asus" w:date="2025-01-28T02:06:00Z"/>
          <w:rFonts w:hAnsi="Times New Roman" w:eastAsia="Times New Roman" w:cs="Times New Roman"/>
        </w:rPr>
      </w:pPr>
    </w:p>
    <w:p w14:paraId="1FCD8297">
      <w:pPr>
        <w:rPr>
          <w:ins w:id="4542" w:author="asus" w:date="2025-01-28T02:06:00Z"/>
          <w:rFonts w:hAnsi="Times New Roman" w:eastAsia="Times New Roman" w:cs="Times New Roman"/>
        </w:rPr>
      </w:pPr>
    </w:p>
    <w:p w14:paraId="0376F4A2">
      <w:pPr>
        <w:rPr>
          <w:ins w:id="4543" w:author="asus" w:date="2025-01-28T02:06:00Z"/>
          <w:rFonts w:hAnsi="Times New Roman" w:eastAsia="Times New Roman" w:cs="Times New Roman"/>
        </w:rPr>
      </w:pPr>
    </w:p>
    <w:p w14:paraId="5ABAECDA">
      <w:pPr>
        <w:rPr>
          <w:ins w:id="4544" w:author="asus" w:date="2025-01-28T02:06:00Z"/>
          <w:rFonts w:hAnsi="Times New Roman" w:eastAsia="Times New Roman" w:cs="Times New Roman"/>
        </w:rPr>
      </w:pPr>
    </w:p>
    <w:p w14:paraId="0AD1DD20">
      <w:pPr>
        <w:rPr>
          <w:ins w:id="4545" w:author="asus" w:date="2025-01-28T02:06:00Z"/>
          <w:rFonts w:hAnsi="Times New Roman" w:eastAsia="Times New Roman" w:cs="Times New Roman"/>
        </w:rPr>
      </w:pPr>
    </w:p>
    <w:p w14:paraId="78FAC707">
      <w:pPr>
        <w:rPr>
          <w:ins w:id="4546" w:author="asus" w:date="2025-01-28T02:06:00Z"/>
          <w:rFonts w:hAnsi="Times New Roman" w:eastAsia="Times New Roman" w:cs="Times New Roman"/>
        </w:rPr>
      </w:pPr>
    </w:p>
    <w:p w14:paraId="011FB5C4">
      <w:pPr>
        <w:rPr>
          <w:ins w:id="4547" w:author="asus" w:date="2025-01-28T02:06:00Z"/>
          <w:rFonts w:hAnsi="Times New Roman" w:eastAsia="Times New Roman" w:cs="Times New Roman"/>
        </w:rPr>
      </w:pPr>
    </w:p>
    <w:p w14:paraId="56CCE9A2">
      <w:pPr>
        <w:rPr>
          <w:ins w:id="4548" w:author="asus" w:date="2025-01-28T02:06:00Z"/>
          <w:rFonts w:hAnsi="Times New Roman" w:eastAsia="Times New Roman" w:cs="Times New Roman"/>
        </w:rPr>
      </w:pPr>
    </w:p>
    <w:p w14:paraId="545D6581">
      <w:pPr>
        <w:spacing w:before="240" w:after="60"/>
        <w:jc w:val="center"/>
        <w:outlineLvl w:val="0"/>
        <w:rPr>
          <w:ins w:id="4550" w:author="asus" w:date="2025-01-28T02:08:00Z"/>
          <w:rFonts w:ascii="Times New Roman" w:hAnsi="Times New Roman" w:eastAsia="Times New Roman" w:cs="Times New Roman"/>
          <w:b/>
          <w:bCs/>
          <w:sz w:val="36"/>
          <w:szCs w:val="32"/>
          <w14:ligatures w14:val="standardContextual"/>
        </w:rPr>
        <w:pPrChange w:id="4549" w:author="asus" w:date="2025-01-28T02:08:00Z">
          <w:pPr/>
        </w:pPrChange>
      </w:pPr>
      <w:ins w:id="4551" w:author="asus" w:date="2025-01-28T02:07:00Z">
        <w:r>
          <w:rPr>
            <w:rFonts w:ascii="Times New Roman" w:hAnsi="Times New Roman" w:eastAsia="Times New Roman" w:cs="Times New Roman"/>
            <w:b/>
            <w:bCs/>
            <w:sz w:val="36"/>
            <w:szCs w:val="32"/>
            <w:rPrChange w:id="4552" w:author="asus" w:date="2025-01-28T02:08:00Z">
              <w:rPr>
                <w:rFonts w:hAnsi="Times New Roman" w:cs="Times New Roman"/>
              </w:rPr>
            </w:rPrChange>
            <w14:ligatures w14:val="standardContextual"/>
          </w:rPr>
          <w:t>AI report</w:t>
        </w:r>
      </w:ins>
    </w:p>
    <w:p w14:paraId="4774AB2C">
      <w:pPr>
        <w:spacing w:before="240" w:after="60"/>
        <w:ind w:firstLine="420"/>
        <w:outlineLvl w:val="0"/>
        <w:rPr>
          <w:ins w:id="4554" w:author="asus" w:date="2025-01-28T02:11:00Z"/>
          <w:rFonts w:ascii="Times New Roman" w:hAnsi="Times New Roman" w:eastAsia="Times New Roman" w:cs="Times New Roman"/>
          <w:sz w:val="24"/>
          <w14:ligatures w14:val="standardContextual"/>
        </w:rPr>
        <w:pPrChange w:id="4553" w:author="asus" w:date="2025-01-28T02:08:00Z">
          <w:pPr/>
        </w:pPrChange>
      </w:pPr>
      <w:ins w:id="4555" w:author="asus" w:date="2025-01-28T02:10:00Z">
        <w:r>
          <w:rPr>
            <w:rFonts w:ascii="Times New Roman" w:hAnsi="Times New Roman" w:eastAsia="Times New Roman" w:cs="Times New Roman"/>
            <w:sz w:val="24"/>
            <w:rPrChange w:id="4556"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558" w:author="asus" w:date="2025-01-28T02:12:00Z"/>
          <w:rFonts w:ascii="Times New Roman" w:hAnsi="Times New Roman" w:cs="Times New Roman"/>
          <w:sz w:val="24"/>
          <w14:ligatures w14:val="standardContextual"/>
        </w:rPr>
        <w:pPrChange w:id="4557" w:author="asus" w:date="2025-01-28T02:12:00Z">
          <w:pPr/>
        </w:pPrChange>
      </w:pPr>
      <w:ins w:id="4559"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562" w:author="asus" w:date="2025-01-28T02:12:00Z">
            <w:rPr/>
          </w:rPrChange>
          <w14:ligatures w14:val="standardContextual"/>
        </w:rPr>
        <w:pPrChange w:id="4561" w:author="asus" w:date="2025-01-28T02:12:00Z">
          <w:pPr/>
        </w:pPrChange>
      </w:pPr>
      <w:ins w:id="4563" w:author="asus" w:date="2025-01-28T02:12:00Z">
        <w:r>
          <w:rPr>
            <w:rFonts w:ascii="Times New Roman" w:hAnsi="Times New Roman" w:cs="Times New Roman"/>
            <w:sz w:val="24"/>
            <w14:ligatures w14:val="standardContextual"/>
          </w:rPr>
          <w:t>Figure1.usage of ai</w:t>
        </w:r>
      </w:ins>
    </w:p>
    <w:sectPr>
      <w:footerReference r:id="rId17" w:type="default"/>
      <w:pgSz w:w="11906" w:h="16838"/>
      <w:pgMar w:top="1418" w:right="1418" w:bottom="1418" w:left="1418"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393DB">
    <w:pPr>
      <w:pStyle w:val="15"/>
      <w:ind w:firstLine="0" w:firstLineChars="0"/>
      <w:jc w:val="center"/>
      <w:pPrChange w:id="8" w:author="几" w:date="2025-01-27T23:40:00Z">
        <w:pPr>
          <w:pStyle w:val="15"/>
          <w:ind w:firstLine="360"/>
          <w:jc w:val="center"/>
        </w:pPr>
      </w:pPrChange>
    </w:pPr>
    <w:ins w:id="9" w:author="几" w:date="2025-01-27T23:48:00Z">
      <w:r>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pPr>
                              <w:pStyle w:val="15"/>
                              <w:ind w:firstLine="360"/>
                              <w:rPr>
                                <w:rFonts w:eastAsiaTheme="minorEastAsia"/>
                                <w:lang w:eastAsia="zh"/>
                              </w:rPr>
                            </w:pPr>
                            <w:ins w:id="11" w:author="几" w:date="2025-01-27T23:48:00Z">
                              <w:r>
                                <w:rPr>
                                  <w:rFonts w:hint="eastAsia"/>
                                  <w:lang w:eastAsia="zh"/>
                                </w:rPr>
                                <w:fldChar w:fldCharType="begin"/>
                              </w:r>
                            </w:ins>
                            <w:ins w:id="12" w:author="几" w:date="2025-01-27T23:48:00Z">
                              <w:r>
                                <w:rPr>
                                  <w:rFonts w:hint="eastAsia"/>
                                  <w:lang w:eastAsia="zh"/>
                                </w:rPr>
                                <w:instrText xml:space="preserve"> PAGE  \* MERGEFORMAT </w:instrText>
                              </w:r>
                            </w:ins>
                            <w:ins w:id="13" w:author="几" w:date="2025-01-27T23:48:00Z">
                              <w:r>
                                <w:rPr>
                                  <w:rFonts w:hint="eastAsia"/>
                                  <w:lang w:eastAsia="zh"/>
                                </w:rPr>
                                <w:fldChar w:fldCharType="separate"/>
                              </w:r>
                            </w:ins>
                            <w:r>
                              <w:rPr>
                                <w:lang w:eastAsia="zh"/>
                              </w:rPr>
                              <w:t>4</w:t>
                            </w:r>
                            <w:ins w:id="14"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
                <v:fill on="f" focussize="0,0"/>
                <v:stroke on="f" weight="0.5pt"/>
                <v:imagedata o:title=""/>
                <o:lock v:ext="edit" aspectratio="f"/>
                <v:textbox inset="0mm,0mm,0mm,0mm" style="mso-fit-shape-to-text:t;">
                  <w:txbxContent>
                    <w:p w14:paraId="026DA628">
                      <w:pPr>
                        <w:pStyle w:val="15"/>
                        <w:ind w:firstLine="360"/>
                        <w:rPr>
                          <w:rFonts w:eastAsiaTheme="minorEastAsia"/>
                          <w:lang w:eastAsia="zh"/>
                        </w:rPr>
                      </w:pPr>
                      <w:ins w:id="15" w:author="几" w:date="2025-01-27T23:48:00Z">
                        <w:r>
                          <w:rPr>
                            <w:rFonts w:hint="eastAsia"/>
                            <w:lang w:eastAsia="zh"/>
                          </w:rPr>
                          <w:fldChar w:fldCharType="begin"/>
                        </w:r>
                      </w:ins>
                      <w:ins w:id="16" w:author="几" w:date="2025-01-27T23:48:00Z">
                        <w:r>
                          <w:rPr>
                            <w:rFonts w:hint="eastAsia"/>
                            <w:lang w:eastAsia="zh"/>
                          </w:rPr>
                          <w:instrText xml:space="preserve"> PAGE  \* MERGEFORMAT </w:instrText>
                        </w:r>
                      </w:ins>
                      <w:ins w:id="17" w:author="几" w:date="2025-01-27T23:48:00Z">
                        <w:r>
                          <w:rPr>
                            <w:rFonts w:hint="eastAsia"/>
                            <w:lang w:eastAsia="zh"/>
                          </w:rPr>
                          <w:fldChar w:fldCharType="separate"/>
                        </w:r>
                      </w:ins>
                      <w:r>
                        <w:rPr>
                          <w:lang w:eastAsia="zh"/>
                        </w:rPr>
                        <w:t>4</w:t>
                      </w:r>
                      <w:ins w:id="18" w:author="几" w:date="2025-01-27T23:48:00Z">
                        <w:r>
                          <w:rPr>
                            <w:rFonts w:hint="eastAsia"/>
                            <w:lang w:eastAsia="zh"/>
                          </w:rPr>
                          <w:fldChar w:fldCharType="end"/>
                        </w:r>
                      </w:ins>
                    </w:p>
                  </w:txbxContent>
                </v:textbox>
              </v:shape>
            </w:pict>
          </mc:Fallback>
        </mc:AlternateContent>
      </w:r>
    </w:ins>
    <w:ins w:id="19" w:author="几" w:date="2025-01-27T23:47:00Z">
      <w:r>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
                <v:fill on="f" focussize="0,0"/>
                <v:stroke on="f" weight="0.5pt"/>
                <v:imagedata o:title=""/>
                <o:lock v:ext="edit" aspectratio="f"/>
                <v:textbox inset="0mm,0mm,0mm,0mm" style="mso-fit-shape-to-text:t;">
                  <w:txbxContent>
                    <w:p w14:paraId="70672CE5">
                      <w:pPr>
                        <w:pStyle w:val="15"/>
                        <w:ind w:firstLine="360"/>
                        <w:rPr>
                          <w:rFonts w:eastAsiaTheme="minorEastAsia"/>
                          <w:lang w:eastAsia="zh"/>
                        </w:rPr>
                      </w:pPr>
                    </w:p>
                  </w:txbxContent>
                </v:textbox>
              </v:shape>
            </w:pict>
          </mc:Fallback>
        </mc:AlternateContent>
      </w:r>
    </w:ins>
    <w:ins w:id="21" w:author="几" w:date="2025-01-27T23:45:00Z">
      <w: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
                <v:fill on="f" focussize="0,0"/>
                <v:stroke on="f" weight="0.5pt"/>
                <v:imagedata o:title=""/>
                <o:lock v:ext="edit" aspectratio="f"/>
                <v:textbox inset="0mm,0mm,0mm,0mm" style="mso-fit-shape-to-text:t;">
                  <w:txbxContent>
                    <w:p w14:paraId="1629BEED">
                      <w:pPr>
                        <w:pStyle w:val="15"/>
                        <w:ind w:firstLine="360"/>
                        <w:rPr>
                          <w:rFonts w:eastAsiaTheme="minorEastAsia"/>
                          <w:lang w:eastAsia="zh"/>
                        </w:rPr>
                      </w:pPr>
                    </w:p>
                  </w:txbxContent>
                </v:textbox>
              </v:shape>
            </w:pict>
          </mc:Fallback>
        </mc:AlternateContent>
      </w:r>
    </w:ins>
    <w:ins w:id="23" w:author="几" w:date="2025-01-27T23:40:00Z">
      <w: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pPr>
                                  <w:pStyle w:val="15"/>
                                  <w:ind w:firstLine="360"/>
                                  <w:jc w:val="center"/>
                                </w:pPr>
                                <w:del w:id="25" w:author="几" w:date="2025-01-27T23:41:00Z">
                                  <w:r>
                                    <w:rPr>
                                      <w:rFonts w:hint="eastAsia"/>
                                      <w:lang w:eastAsia="zh"/>
                                    </w:rPr>
                                    <w:delText>4</w:delText>
                                  </w:r>
                                </w:del>
                              </w:p>
                            </w:sdtContent>
                          </w:sdt>
                          <w:p w14:paraId="07F93CE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
                <v:fill on="f" focussize="0,0"/>
                <v:stroke on="f" weight="0.5pt"/>
                <v:imagedata o:title=""/>
                <o:lock v:ext="edit" aspectratio="f"/>
                <v:textbox inset="0mm,0mm,0mm,0mm" style="mso-fit-shape-to-text:t;">
                  <w:txbxContent>
                    <w:sdt>
                      <w:sdtPr>
                        <w:id w:val="798970153"/>
                      </w:sdtPr>
                      <w:sdtContent>
                        <w:p w14:paraId="0E990F38">
                          <w:pPr>
                            <w:pStyle w:val="15"/>
                            <w:ind w:firstLine="360"/>
                            <w:jc w:val="center"/>
                          </w:pPr>
                          <w:del w:id="26" w:author="几" w:date="2025-01-27T23:41:00Z">
                            <w:r>
                              <w:rPr>
                                <w:rFonts w:hint="eastAsia"/>
                                <w:lang w:eastAsia="zh"/>
                              </w:rPr>
                              <w:delText>4</w:delText>
                            </w:r>
                          </w:del>
                        </w:p>
                      </w:sdtContent>
                    </w:sdt>
                    <w:p w14:paraId="07F93CE5"/>
                  </w:txbxContent>
                </v:textbox>
              </v:shape>
            </w:pict>
          </mc:Fallback>
        </mc:AlternateContent>
      </w:r>
    </w:ins>
  </w:p>
  <w:p w14:paraId="124C15B3">
    <w:pPr>
      <w:pStyle w:val="1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27" w:author="几 [2]" w:date="2025-01-28T02:47:55Z">
        <w:pPr>
          <w:pStyle w:val="15"/>
          <w:ind w:firstLine="360"/>
        </w:pPr>
      </w:pPrChange>
    </w:pPr>
    <w:ins w:id="28"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30" w:author="几 [2]" w:date="2025-01-28T02:47:53Z">
                              <w:r>
                                <w:rPr/>
                                <w:fldChar w:fldCharType="begin"/>
                              </w:r>
                            </w:ins>
                            <w:ins w:id="31" w:author="几 [2]" w:date="2025-01-28T02:47:53Z">
                              <w:r>
                                <w:rPr/>
                                <w:instrText xml:space="preserve"> PAGE  \* MERGEFORMAT </w:instrText>
                              </w:r>
                            </w:ins>
                            <w:ins w:id="32" w:author="几 [2]" w:date="2025-01-28T02:47:53Z">
                              <w:r>
                                <w:rPr/>
                                <w:fldChar w:fldCharType="separate"/>
                              </w:r>
                            </w:ins>
                            <w:ins w:id="33" w:author="几 [2]" w:date="2025-01-28T02:47:53Z">
                              <w:r>
                                <w:rPr/>
                                <w:t>1</w:t>
                              </w:r>
                            </w:ins>
                            <w:ins w:id="34"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6F8DE347">
                      <w:pPr>
                        <w:pStyle w:val="15"/>
                      </w:pPr>
                      <w:ins w:id="35" w:author="几 [2]" w:date="2025-01-28T02:47:53Z">
                        <w:r>
                          <w:rPr/>
                          <w:fldChar w:fldCharType="begin"/>
                        </w:r>
                      </w:ins>
                      <w:ins w:id="36" w:author="几 [2]" w:date="2025-01-28T02:47:53Z">
                        <w:r>
                          <w:rPr/>
                          <w:instrText xml:space="preserve"> PAGE  \* MERGEFORMAT </w:instrText>
                        </w:r>
                      </w:ins>
                      <w:ins w:id="37" w:author="几 [2]" w:date="2025-01-28T02:47:53Z">
                        <w:r>
                          <w:rPr/>
                          <w:fldChar w:fldCharType="separate"/>
                        </w:r>
                      </w:ins>
                      <w:ins w:id="38" w:author="几 [2]" w:date="2025-01-28T02:47:53Z">
                        <w:r>
                          <w:rPr/>
                          <w:t>1</w:t>
                        </w:r>
                      </w:ins>
                      <w:ins w:id="39" w:author="几 [2]" w:date="2025-01-28T02:47:53Z">
                        <w:r>
                          <w:rPr/>
                          <w:fldChar w:fldCharType="end"/>
                        </w:r>
                      </w:ins>
                    </w:p>
                  </w:txbxContent>
                </v:textbox>
              </v:shape>
            </w:pict>
          </mc:Fallback>
        </mc:AlternateContent>
      </w:r>
    </w:ins>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9D962"/>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EB0C2">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7D3DE">
    <w:pPr>
      <w:pStyle w:val="15"/>
      <w:ind w:firstLine="0" w:firstLineChars="0"/>
      <w:pPrChange w:id="48" w:author="几 [2]" w:date="2025-01-28T02:47:55Z">
        <w:pPr>
          <w:pStyle w:val="15"/>
          <w:ind w:firstLine="360"/>
        </w:pPr>
      </w:pPrChange>
    </w:pPr>
    <w:ins w:id="49"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E0142">
                            <w:pPr>
                              <w:pStyle w:val="15"/>
                            </w:pPr>
                            <w:ins w:id="51" w:author="几 [2]" w:date="2025-01-28T02:47:53Z">
                              <w:r>
                                <w:rPr/>
                                <w:fldChar w:fldCharType="begin"/>
                              </w:r>
                            </w:ins>
                            <w:ins w:id="52" w:author="几 [2]" w:date="2025-01-28T02:47:53Z">
                              <w:r>
                                <w:rPr/>
                                <w:instrText xml:space="preserve"> PAGE  \* MERGEFORMAT </w:instrText>
                              </w:r>
                            </w:ins>
                            <w:ins w:id="53" w:author="几 [2]" w:date="2025-01-28T02:47:53Z">
                              <w:r>
                                <w:rPr/>
                                <w:fldChar w:fldCharType="separate"/>
                              </w:r>
                            </w:ins>
                            <w:ins w:id="54" w:author="几 [2]" w:date="2025-01-28T02:47:53Z">
                              <w:r>
                                <w:rPr/>
                                <w:t>1</w:t>
                              </w:r>
                            </w:ins>
                            <w:ins w:id="55"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5A2E0142">
                      <w:pPr>
                        <w:pStyle w:val="15"/>
                      </w:pPr>
                      <w:ins w:id="56" w:author="几 [2]" w:date="2025-01-28T02:47:53Z">
                        <w:r>
                          <w:rPr/>
                          <w:fldChar w:fldCharType="begin"/>
                        </w:r>
                      </w:ins>
                      <w:ins w:id="57" w:author="几 [2]" w:date="2025-01-28T02:47:53Z">
                        <w:r>
                          <w:rPr/>
                          <w:instrText xml:space="preserve"> PAGE  \* MERGEFORMAT </w:instrText>
                        </w:r>
                      </w:ins>
                      <w:ins w:id="58" w:author="几 [2]" w:date="2025-01-28T02:47:53Z">
                        <w:r>
                          <w:rPr/>
                          <w:fldChar w:fldCharType="separate"/>
                        </w:r>
                      </w:ins>
                      <w:ins w:id="59" w:author="几 [2]" w:date="2025-01-28T02:47:53Z">
                        <w:r>
                          <w:rPr/>
                          <w:t>1</w:t>
                        </w:r>
                      </w:ins>
                      <w:ins w:id="60" w:author="几 [2]" w:date="2025-01-28T02:47:53Z">
                        <w:r>
                          <w:rPr/>
                          <w:fldChar w:fldCharType="end"/>
                        </w:r>
                      </w:ins>
                    </w:p>
                  </w:txbxContent>
                </v:textbox>
              </v:shape>
            </w:pict>
          </mc:Fallback>
        </mc:AlternateContent>
      </w:r>
    </w:ins>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61" w:author="几" w:date="2025-01-27T23:48:00Z">
                            <w:r>
                              <w:rPr>
                                <w:rFonts w:hint="eastAsia" w:eastAsiaTheme="minorEastAsia"/>
                                <w:lang w:eastAsia="zh"/>
                              </w:rPr>
                              <w:fldChar w:fldCharType="begin"/>
                            </w:r>
                          </w:ins>
                          <w:ins w:id="62" w:author="几" w:date="2025-01-27T23:48:00Z">
                            <w:r>
                              <w:rPr>
                                <w:rFonts w:hint="eastAsia" w:eastAsiaTheme="minorEastAsia"/>
                                <w:lang w:eastAsia="zh"/>
                              </w:rPr>
                              <w:instrText xml:space="preserve"> PAGE  \* MERGEFORMAT </w:instrText>
                            </w:r>
                          </w:ins>
                          <w:ins w:id="63" w:author="几" w:date="2025-01-27T23:48:00Z">
                            <w:r>
                              <w:rPr>
                                <w:rFonts w:hint="eastAsia" w:eastAsiaTheme="minorEastAsia"/>
                                <w:lang w:eastAsia="zh"/>
                              </w:rPr>
                              <w:fldChar w:fldCharType="separate"/>
                            </w:r>
                          </w:ins>
                          <w:r>
                            <w:rPr>
                              <w:rFonts w:eastAsiaTheme="minorEastAsia"/>
                              <w:lang w:eastAsia="zh"/>
                            </w:rPr>
                            <w:t>21</w:t>
                          </w:r>
                          <w:ins w:id="64"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65" w:author="几" w:date="2025-01-27T23:48:00Z">
                      <w:r>
                        <w:rPr>
                          <w:rFonts w:hint="eastAsia" w:eastAsiaTheme="minorEastAsia"/>
                          <w:lang w:eastAsia="zh"/>
                        </w:rPr>
                        <w:fldChar w:fldCharType="begin"/>
                      </w:r>
                    </w:ins>
                    <w:ins w:id="66" w:author="几" w:date="2025-01-27T23:48:00Z">
                      <w:r>
                        <w:rPr>
                          <w:rFonts w:hint="eastAsia" w:eastAsiaTheme="minorEastAsia"/>
                          <w:lang w:eastAsia="zh"/>
                        </w:rPr>
                        <w:instrText xml:space="preserve"> PAGE  \* MERGEFORMAT </w:instrText>
                      </w:r>
                    </w:ins>
                    <w:ins w:id="67" w:author="几" w:date="2025-01-27T23:48:00Z">
                      <w:r>
                        <w:rPr>
                          <w:rFonts w:hint="eastAsia" w:eastAsiaTheme="minorEastAsia"/>
                          <w:lang w:eastAsia="zh"/>
                        </w:rPr>
                        <w:fldChar w:fldCharType="separate"/>
                      </w:r>
                    </w:ins>
                    <w:r>
                      <w:rPr>
                        <w:rFonts w:eastAsiaTheme="minorEastAsia"/>
                        <w:lang w:eastAsia="zh"/>
                      </w:rPr>
                      <w:t>21</w:t>
                    </w:r>
                    <w:ins w:id="68"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69"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70"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7"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41" w:author="几 [2]" w:date="2025-01-28T02:45:47Z"/>
        <w:rFonts w:hint="eastAsia"/>
        <w:lang w:val="en-US" w:eastAsia="zh-CN"/>
      </w:rPr>
      <w:pPrChange w:id="40"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42" w:author="几 [2]" w:date="2025-01-28T02:46:42Z">
        <w:pPr>
          <w:pStyle w:val="16"/>
          <w:ind w:firstLine="360"/>
        </w:pPr>
      </w:pPrChange>
    </w:pPr>
    <w:ins w:id="43" w:author="几 [2]" w:date="2025-01-28T02:44:21Z">
      <w:r>
        <w:rPr>
          <w:rFonts w:hint="eastAsia"/>
          <w:lang w:val="en-US" w:eastAsia="zh-CN"/>
        </w:rPr>
        <w:t>#</w:t>
      </w:r>
    </w:ins>
    <w:ins w:id="44" w:author="几 [2]" w:date="2025-01-28T02:44:24Z">
      <w:r>
        <w:rPr>
          <w:rFonts w:hint="eastAsia"/>
          <w:lang w:val="en-US" w:eastAsia="zh-CN"/>
        </w:rPr>
        <w:t>team</w:t>
      </w:r>
    </w:ins>
    <w:ins w:id="4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46" w:author="几 [2]" w:date="2025-01-28T02:44:49Z">
            <w:rPr>
              <w:rFonts w:ascii="Tahoma" w:hAnsi="Tahoma" w:eastAsia="Tahoma" w:cs="Tahoma"/>
              <w:b/>
              <w:bCs/>
              <w:i w:val="0"/>
              <w:iCs w:val="0"/>
              <w:caps w:val="0"/>
              <w:color w:val="000000"/>
              <w:spacing w:val="0"/>
              <w:sz w:val="36"/>
              <w:szCs w:val="36"/>
              <w:shd w:val="clear" w:fill="FFFFFF"/>
            </w:rPr>
          </w:rPrChange>
        </w:rPr>
        <w:t>2512703</w:t>
      </w:r>
    </w:ins>
    <w:ins w:id="47" w:author="几 [2]" w:date="2025-01-28T02:44:25Z">
      <w:r>
        <w:rPr>
          <w:rFonts w:hint="eastAsia"/>
          <w:lang w:val="en-US" w:eastAsia="zh-CN"/>
        </w:rPr>
        <w:t xml:space="preserve"> </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46C9F">
    <w:pPr>
      <w:pStyle w:val="16"/>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E2F8A">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几 [2]">
    <w15:presenceInfo w15:providerId="WPS Office" w15:userId="1664848116"/>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doNotDisplayPageBoundaries w:val="1"/>
  <w:displayBackgroundShape w:val="1"/>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1C20769"/>
    <w:rsid w:val="13FF46C7"/>
    <w:rsid w:val="14FFFAE4"/>
    <w:rsid w:val="16BF2ADE"/>
    <w:rsid w:val="1B7588FD"/>
    <w:rsid w:val="22862631"/>
    <w:rsid w:val="2462216B"/>
    <w:rsid w:val="255FACD0"/>
    <w:rsid w:val="287967B9"/>
    <w:rsid w:val="2BDD3D46"/>
    <w:rsid w:val="2BFB901E"/>
    <w:rsid w:val="2DA77372"/>
    <w:rsid w:val="2E356418"/>
    <w:rsid w:val="2F35A1DB"/>
    <w:rsid w:val="2FBD15B5"/>
    <w:rsid w:val="2FD7F84C"/>
    <w:rsid w:val="310E0BFB"/>
    <w:rsid w:val="31D7EE08"/>
    <w:rsid w:val="372AD368"/>
    <w:rsid w:val="37FEE49E"/>
    <w:rsid w:val="3D9F2B8A"/>
    <w:rsid w:val="3DDB5955"/>
    <w:rsid w:val="3DF280A1"/>
    <w:rsid w:val="3F3D8B1F"/>
    <w:rsid w:val="3F602105"/>
    <w:rsid w:val="3F6EB2EA"/>
    <w:rsid w:val="3F9F35A2"/>
    <w:rsid w:val="3FEF6929"/>
    <w:rsid w:val="3FFFA9CC"/>
    <w:rsid w:val="3FFFF891"/>
    <w:rsid w:val="48BF360F"/>
    <w:rsid w:val="48EC2987"/>
    <w:rsid w:val="4B16ADFB"/>
    <w:rsid w:val="4DC87E5E"/>
    <w:rsid w:val="4FEF1CA4"/>
    <w:rsid w:val="5790306E"/>
    <w:rsid w:val="579FCC46"/>
    <w:rsid w:val="597B1F91"/>
    <w:rsid w:val="5A7D771F"/>
    <w:rsid w:val="5B5BF48A"/>
    <w:rsid w:val="5BDF548F"/>
    <w:rsid w:val="5BDFE5A4"/>
    <w:rsid w:val="5DA590EE"/>
    <w:rsid w:val="5DFB0640"/>
    <w:rsid w:val="5DFF20B8"/>
    <w:rsid w:val="5DFFE2D2"/>
    <w:rsid w:val="5E4734DE"/>
    <w:rsid w:val="5ECF1396"/>
    <w:rsid w:val="5ED05A60"/>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9E319B"/>
    <w:rsid w:val="6BC721AF"/>
    <w:rsid w:val="6BFFD316"/>
    <w:rsid w:val="6E775F49"/>
    <w:rsid w:val="6EFF51D9"/>
    <w:rsid w:val="6F3D704B"/>
    <w:rsid w:val="6F7F79F9"/>
    <w:rsid w:val="6FF850E8"/>
    <w:rsid w:val="6FFB510C"/>
    <w:rsid w:val="6FFE1C3E"/>
    <w:rsid w:val="71A6631B"/>
    <w:rsid w:val="727F5418"/>
    <w:rsid w:val="75DF501E"/>
    <w:rsid w:val="75F91818"/>
    <w:rsid w:val="76378CCA"/>
    <w:rsid w:val="76CE731B"/>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sv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sv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sv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2.pn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7305</Words>
  <Characters>36660</Characters>
  <Lines>1849</Lines>
  <Paragraphs>1468</Paragraphs>
  <TotalTime>11</TotalTime>
  <ScaleCrop>false</ScaleCrop>
  <LinksUpToDate>false</LinksUpToDate>
  <CharactersWithSpaces>43690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2025-01-27T18:57:41Z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6A10AAAA50B243A985C50E862A39E918_13</vt:lpwstr>
  </property>
  <property fmtid="{D5CDD505-2E9C-101B-9397-08002B2CF9AE}" pid="4" name="KSOTemplateDocerSaveRecord">
    <vt:lpwstr>eyJoZGlkIjoiNjRkZDE1MjIxMjM2NmMxYzY5Y2M3N2FjNDEyZThkY2QiLCJ1c2VySWQiOiIxNDA3ODIxNzQzIn0=</vt:lpwstr>
  </property>
</Properties>
</file>